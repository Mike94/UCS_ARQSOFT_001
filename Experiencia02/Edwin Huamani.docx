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464ABE" w14:textId="77777777" w:rsidR="0016262D" w:rsidRDefault="00110037" w:rsidP="00110037">
      <w:pPr>
        <w:tabs>
          <w:tab w:val="left" w:pos="5895"/>
        </w:tabs>
        <w:rPr>
          <w:rFonts w:ascii="Arial" w:hAnsi="Arial" w:cs="Arial"/>
          <w:b/>
          <w:sz w:val="40"/>
          <w:szCs w:val="40"/>
        </w:rPr>
      </w:pPr>
      <w:r>
        <w:rPr>
          <w:rFonts w:ascii="Arial" w:hAnsi="Arial" w:cs="Arial"/>
          <w:b/>
          <w:sz w:val="40"/>
          <w:szCs w:val="40"/>
        </w:rPr>
        <w:tab/>
      </w:r>
    </w:p>
    <w:p w14:paraId="3DAE42A6" w14:textId="77777777" w:rsidR="00F416F2" w:rsidRPr="00DE204B" w:rsidRDefault="00F416F2" w:rsidP="00721853">
      <w:pPr>
        <w:jc w:val="center"/>
        <w:rPr>
          <w:rFonts w:ascii="Arial" w:hAnsi="Arial" w:cs="Arial"/>
          <w:b/>
          <w:sz w:val="40"/>
          <w:szCs w:val="40"/>
        </w:rPr>
      </w:pPr>
      <w:r w:rsidRPr="00DE204B">
        <w:rPr>
          <w:rFonts w:ascii="Arial" w:hAnsi="Arial" w:cs="Arial"/>
          <w:b/>
          <w:sz w:val="40"/>
          <w:szCs w:val="40"/>
        </w:rPr>
        <w:t>INSTITUTO SUPERIOR SISE</w:t>
      </w:r>
    </w:p>
    <w:p w14:paraId="613FBC29" w14:textId="77777777" w:rsidR="00F416F2" w:rsidRPr="00DE204B" w:rsidRDefault="00F416F2" w:rsidP="00F416F2">
      <w:pPr>
        <w:spacing w:line="240" w:lineRule="auto"/>
        <w:jc w:val="center"/>
        <w:rPr>
          <w:rFonts w:ascii="Arial" w:hAnsi="Arial" w:cs="Arial"/>
          <w:b/>
          <w:sz w:val="36"/>
          <w:szCs w:val="36"/>
        </w:rPr>
      </w:pPr>
      <w:r w:rsidRPr="00DE204B">
        <w:rPr>
          <w:rFonts w:ascii="Arial" w:hAnsi="Arial" w:cs="Arial"/>
          <w:b/>
          <w:sz w:val="36"/>
          <w:szCs w:val="36"/>
        </w:rPr>
        <w:t>C</w:t>
      </w:r>
      <w:r w:rsidR="008238B4">
        <w:rPr>
          <w:rFonts w:ascii="Arial" w:hAnsi="Arial" w:cs="Arial"/>
          <w:b/>
          <w:sz w:val="36"/>
          <w:szCs w:val="36"/>
        </w:rPr>
        <w:t>ARRERA PROFESIONAL DE COMPUTACIÓ</w:t>
      </w:r>
      <w:r w:rsidRPr="00DE204B">
        <w:rPr>
          <w:rFonts w:ascii="Arial" w:hAnsi="Arial" w:cs="Arial"/>
          <w:b/>
          <w:sz w:val="36"/>
          <w:szCs w:val="36"/>
        </w:rPr>
        <w:t xml:space="preserve">N E </w:t>
      </w:r>
      <w:r w:rsidR="008238B4">
        <w:rPr>
          <w:rFonts w:ascii="Arial" w:hAnsi="Arial" w:cs="Arial"/>
          <w:b/>
          <w:sz w:val="36"/>
          <w:szCs w:val="36"/>
        </w:rPr>
        <w:t>INFORMÁ</w:t>
      </w:r>
      <w:r w:rsidR="008238B4" w:rsidRPr="00DE204B">
        <w:rPr>
          <w:rFonts w:ascii="Arial" w:hAnsi="Arial" w:cs="Arial"/>
          <w:b/>
          <w:sz w:val="36"/>
          <w:szCs w:val="36"/>
        </w:rPr>
        <w:t>TICA</w:t>
      </w:r>
    </w:p>
    <w:p w14:paraId="65225346" w14:textId="77777777" w:rsidR="00DE204B" w:rsidRPr="00DE204B" w:rsidRDefault="009C13D3" w:rsidP="009C13D3">
      <w:pPr>
        <w:spacing w:line="240" w:lineRule="auto"/>
        <w:jc w:val="center"/>
        <w:rPr>
          <w:rFonts w:ascii="Arial" w:hAnsi="Arial" w:cs="Arial"/>
          <w:b/>
          <w:sz w:val="36"/>
          <w:szCs w:val="36"/>
        </w:rPr>
      </w:pPr>
      <w:r w:rsidRPr="00DE204B">
        <w:rPr>
          <w:rFonts w:ascii="Arial" w:hAnsi="Arial" w:cs="Arial"/>
          <w:noProof/>
          <w:sz w:val="40"/>
          <w:szCs w:val="40"/>
          <w:lang w:eastAsia="es-PE"/>
        </w:rPr>
        <w:drawing>
          <wp:inline distT="0" distB="0" distL="0" distR="0" wp14:anchorId="5B2D4E3B" wp14:editId="741F0B77">
            <wp:extent cx="3790950" cy="921385"/>
            <wp:effectExtent l="0" t="0" r="0" b="0"/>
            <wp:docPr id="1" name="Imagen 1" descr="http://www.expopostulante.com/imagenes/inst/SIS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xpopostulante.com/imagenes/inst/SISE--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7661" cy="932738"/>
                    </a:xfrm>
                    <a:prstGeom prst="rect">
                      <a:avLst/>
                    </a:prstGeom>
                    <a:noFill/>
                    <a:ln>
                      <a:noFill/>
                    </a:ln>
                  </pic:spPr>
                </pic:pic>
              </a:graphicData>
            </a:graphic>
          </wp:inline>
        </w:drawing>
      </w:r>
    </w:p>
    <w:p w14:paraId="70E19139" w14:textId="77777777" w:rsidR="00721853" w:rsidRPr="00721853" w:rsidRDefault="004278A5" w:rsidP="00721853">
      <w:pPr>
        <w:pStyle w:val="NormalWeb"/>
        <w:jc w:val="center"/>
      </w:pPr>
      <w:r w:rsidRPr="00DE204B">
        <w:rPr>
          <w:rFonts w:ascii="Arial" w:hAnsi="Arial" w:cs="Arial"/>
          <w:b/>
          <w:sz w:val="36"/>
          <w:szCs w:val="36"/>
        </w:rPr>
        <w:t>Desarrollo e I</w:t>
      </w:r>
      <w:r w:rsidR="00F416F2" w:rsidRPr="00DE204B">
        <w:rPr>
          <w:rFonts w:ascii="Arial" w:hAnsi="Arial" w:cs="Arial"/>
          <w:b/>
          <w:sz w:val="36"/>
          <w:szCs w:val="36"/>
        </w:rPr>
        <w:t>mplementación de un</w:t>
      </w:r>
      <w:del w:id="0" w:author="Edwin Huamaní" w:date="2015-02-23T03:05:00Z">
        <w:r w:rsidR="00F416F2" w:rsidRPr="00DE204B" w:rsidDel="00A576A6">
          <w:rPr>
            <w:rFonts w:ascii="Arial" w:hAnsi="Arial" w:cs="Arial"/>
            <w:b/>
            <w:sz w:val="36"/>
            <w:szCs w:val="36"/>
          </w:rPr>
          <w:delText>a</w:delText>
        </w:r>
      </w:del>
      <w:r w:rsidR="00F416F2" w:rsidRPr="00DE204B">
        <w:rPr>
          <w:rFonts w:ascii="Arial" w:hAnsi="Arial" w:cs="Arial"/>
          <w:b/>
          <w:sz w:val="36"/>
          <w:szCs w:val="36"/>
        </w:rPr>
        <w:t xml:space="preserve"> </w:t>
      </w:r>
      <w:r w:rsidR="00721853" w:rsidRPr="00721853">
        <w:rPr>
          <w:rFonts w:ascii="Arial" w:hAnsi="Arial" w:cs="Arial"/>
          <w:b/>
          <w:bCs/>
          <w:color w:val="000000"/>
          <w:sz w:val="36"/>
          <w:szCs w:val="36"/>
        </w:rPr>
        <w:t>Sistema Móvil para Consulta de Requisitorias</w:t>
      </w:r>
    </w:p>
    <w:p w14:paraId="188D2E06" w14:textId="77777777" w:rsidR="00F416F2" w:rsidRPr="00DE204B" w:rsidRDefault="00721853" w:rsidP="00721853">
      <w:pPr>
        <w:jc w:val="center"/>
        <w:rPr>
          <w:rFonts w:ascii="Arial" w:hAnsi="Arial" w:cs="Arial"/>
          <w:b/>
          <w:sz w:val="36"/>
          <w:szCs w:val="36"/>
        </w:rPr>
      </w:pPr>
      <w:r w:rsidRPr="00721853">
        <w:rPr>
          <w:rFonts w:ascii="Arial" w:eastAsia="Times New Roman" w:hAnsi="Arial" w:cs="Arial"/>
          <w:b/>
          <w:bCs/>
          <w:color w:val="000000"/>
          <w:sz w:val="36"/>
          <w:szCs w:val="36"/>
          <w:lang w:eastAsia="es-PE"/>
        </w:rPr>
        <w:t>PNP App Requisitorias</w:t>
      </w:r>
      <w:r w:rsidR="00BE62AF">
        <w:rPr>
          <w:rFonts w:ascii="Arial" w:eastAsia="Times New Roman" w:hAnsi="Arial" w:cs="Arial"/>
          <w:b/>
          <w:bCs/>
          <w:color w:val="000000"/>
          <w:sz w:val="36"/>
          <w:szCs w:val="36"/>
          <w:lang w:eastAsia="es-PE"/>
        </w:rPr>
        <w:t xml:space="preserve"> 1.0</w:t>
      </w:r>
    </w:p>
    <w:p w14:paraId="7B2B4876" w14:textId="77777777" w:rsidR="004278A5" w:rsidRPr="00DE204B" w:rsidRDefault="004278A5" w:rsidP="009C13D3">
      <w:pPr>
        <w:rPr>
          <w:rFonts w:ascii="Arial" w:hAnsi="Arial" w:cs="Arial"/>
          <w:b/>
          <w:sz w:val="36"/>
          <w:szCs w:val="36"/>
        </w:rPr>
      </w:pPr>
    </w:p>
    <w:p w14:paraId="4687BE1E" w14:textId="77777777" w:rsidR="00F416F2" w:rsidRPr="000A49EB" w:rsidRDefault="004278A5" w:rsidP="00F416F2">
      <w:pPr>
        <w:spacing w:line="240" w:lineRule="auto"/>
        <w:jc w:val="center"/>
        <w:rPr>
          <w:rFonts w:ascii="Arial" w:hAnsi="Arial" w:cs="Arial"/>
          <w:sz w:val="32"/>
          <w:szCs w:val="32"/>
        </w:rPr>
      </w:pPr>
      <w:r w:rsidRPr="000A49EB">
        <w:rPr>
          <w:rFonts w:ascii="Arial" w:hAnsi="Arial" w:cs="Arial"/>
          <w:sz w:val="32"/>
          <w:szCs w:val="32"/>
        </w:rPr>
        <w:t>Tesis para optar el Título de Profesional Técnico en Computación e Informática, que presenta</w:t>
      </w:r>
      <w:r w:rsidR="00596A91">
        <w:rPr>
          <w:rFonts w:ascii="Arial" w:hAnsi="Arial" w:cs="Arial"/>
          <w:sz w:val="32"/>
          <w:szCs w:val="32"/>
        </w:rPr>
        <w:t>n</w:t>
      </w:r>
      <w:r w:rsidRPr="000A49EB">
        <w:rPr>
          <w:rFonts w:ascii="Arial" w:hAnsi="Arial" w:cs="Arial"/>
          <w:sz w:val="32"/>
          <w:szCs w:val="32"/>
        </w:rPr>
        <w:t xml:space="preserve"> los egresados:</w:t>
      </w:r>
    </w:p>
    <w:p w14:paraId="60956A6D" w14:textId="77777777" w:rsidR="004278A5" w:rsidRPr="000A49EB" w:rsidRDefault="004278A5" w:rsidP="00F416F2">
      <w:pPr>
        <w:spacing w:line="240" w:lineRule="auto"/>
        <w:jc w:val="center"/>
        <w:rPr>
          <w:rFonts w:ascii="Arial" w:hAnsi="Arial" w:cs="Arial"/>
          <w:sz w:val="32"/>
          <w:szCs w:val="32"/>
          <w:u w:val="single"/>
        </w:rPr>
      </w:pPr>
    </w:p>
    <w:p w14:paraId="5F20B628" w14:textId="77777777" w:rsidR="00BE62AF" w:rsidRPr="000A49EB" w:rsidRDefault="00BE62AF" w:rsidP="00BE62AF">
      <w:pPr>
        <w:spacing w:line="240" w:lineRule="auto"/>
        <w:jc w:val="center"/>
        <w:rPr>
          <w:rFonts w:ascii="Arial" w:hAnsi="Arial" w:cs="Arial"/>
          <w:sz w:val="32"/>
          <w:szCs w:val="32"/>
        </w:rPr>
      </w:pPr>
      <w:r>
        <w:rPr>
          <w:rFonts w:ascii="Arial" w:hAnsi="Arial" w:cs="Arial"/>
          <w:sz w:val="32"/>
          <w:szCs w:val="32"/>
        </w:rPr>
        <w:t>García García</w:t>
      </w:r>
      <w:r w:rsidRPr="000A49EB">
        <w:rPr>
          <w:rFonts w:ascii="Arial" w:hAnsi="Arial" w:cs="Arial"/>
          <w:sz w:val="32"/>
          <w:szCs w:val="32"/>
        </w:rPr>
        <w:t>,</w:t>
      </w:r>
      <w:r>
        <w:rPr>
          <w:rFonts w:ascii="Arial" w:hAnsi="Arial" w:cs="Arial"/>
          <w:sz w:val="32"/>
          <w:szCs w:val="32"/>
        </w:rPr>
        <w:t xml:space="preserve"> Elgie</w:t>
      </w:r>
    </w:p>
    <w:p w14:paraId="04F8FF37" w14:textId="7841F6AF" w:rsidR="00F416F2" w:rsidRDefault="00721853" w:rsidP="00721853">
      <w:pPr>
        <w:spacing w:line="240" w:lineRule="auto"/>
        <w:jc w:val="center"/>
        <w:rPr>
          <w:rFonts w:ascii="Arial" w:hAnsi="Arial" w:cs="Arial"/>
          <w:sz w:val="32"/>
          <w:szCs w:val="32"/>
        </w:rPr>
      </w:pPr>
      <w:r>
        <w:rPr>
          <w:rFonts w:ascii="Arial" w:hAnsi="Arial" w:cs="Arial"/>
          <w:sz w:val="32"/>
          <w:szCs w:val="32"/>
        </w:rPr>
        <w:t>Gonzales Sulca</w:t>
      </w:r>
      <w:r w:rsidR="00DE204B" w:rsidRPr="000A49EB">
        <w:rPr>
          <w:rFonts w:ascii="Arial" w:hAnsi="Arial" w:cs="Arial"/>
          <w:sz w:val="32"/>
          <w:szCs w:val="32"/>
        </w:rPr>
        <w:t>,</w:t>
      </w:r>
      <w:r>
        <w:rPr>
          <w:rFonts w:ascii="Arial" w:hAnsi="Arial" w:cs="Arial"/>
          <w:sz w:val="32"/>
          <w:szCs w:val="32"/>
        </w:rPr>
        <w:t xml:space="preserve"> L</w:t>
      </w:r>
      <w:r w:rsidR="006F5ACA">
        <w:rPr>
          <w:rFonts w:ascii="Arial" w:hAnsi="Arial" w:cs="Arial"/>
          <w:sz w:val="32"/>
          <w:szCs w:val="32"/>
        </w:rPr>
        <w:t>eydi</w:t>
      </w:r>
    </w:p>
    <w:p w14:paraId="5F639CEC" w14:textId="77777777" w:rsidR="00BE62AF" w:rsidRPr="00BE62AF" w:rsidRDefault="00BE62AF" w:rsidP="00BE62AF">
      <w:pPr>
        <w:spacing w:line="240" w:lineRule="auto"/>
        <w:jc w:val="center"/>
        <w:rPr>
          <w:rFonts w:ascii="Arial" w:hAnsi="Arial" w:cs="Arial"/>
          <w:b/>
          <w:sz w:val="32"/>
          <w:szCs w:val="32"/>
        </w:rPr>
      </w:pPr>
      <w:r>
        <w:rPr>
          <w:rFonts w:ascii="Arial" w:hAnsi="Arial" w:cs="Arial"/>
          <w:sz w:val="32"/>
          <w:szCs w:val="32"/>
        </w:rPr>
        <w:t>Huamaní Mego, Edwin</w:t>
      </w:r>
    </w:p>
    <w:p w14:paraId="0B87EF91" w14:textId="15AC3D9E" w:rsidR="00F416F2" w:rsidRPr="000A49EB" w:rsidRDefault="00721853" w:rsidP="00721853">
      <w:pPr>
        <w:spacing w:line="240" w:lineRule="auto"/>
        <w:jc w:val="center"/>
        <w:rPr>
          <w:rFonts w:ascii="Arial" w:hAnsi="Arial" w:cs="Arial"/>
          <w:sz w:val="32"/>
          <w:szCs w:val="32"/>
        </w:rPr>
      </w:pPr>
      <w:r>
        <w:rPr>
          <w:rFonts w:ascii="Arial" w:hAnsi="Arial" w:cs="Arial"/>
          <w:sz w:val="32"/>
          <w:szCs w:val="32"/>
        </w:rPr>
        <w:t>Lachira</w:t>
      </w:r>
      <w:r w:rsidR="00C40F60">
        <w:rPr>
          <w:rFonts w:ascii="Arial" w:hAnsi="Arial" w:cs="Arial"/>
          <w:sz w:val="32"/>
          <w:szCs w:val="32"/>
        </w:rPr>
        <w:t xml:space="preserve"> Viera</w:t>
      </w:r>
      <w:r w:rsidR="00DE204B" w:rsidRPr="000A49EB">
        <w:rPr>
          <w:rFonts w:ascii="Arial" w:hAnsi="Arial" w:cs="Arial"/>
          <w:sz w:val="32"/>
          <w:szCs w:val="32"/>
        </w:rPr>
        <w:t xml:space="preserve">, </w:t>
      </w:r>
      <w:r>
        <w:rPr>
          <w:rFonts w:ascii="Arial" w:hAnsi="Arial" w:cs="Arial"/>
          <w:sz w:val="32"/>
          <w:szCs w:val="32"/>
        </w:rPr>
        <w:t>Danie</w:t>
      </w:r>
      <w:r w:rsidR="00F416F2" w:rsidRPr="000A49EB">
        <w:rPr>
          <w:rFonts w:ascii="Arial" w:hAnsi="Arial" w:cs="Arial"/>
          <w:sz w:val="32"/>
          <w:szCs w:val="32"/>
        </w:rPr>
        <w:t>l</w:t>
      </w:r>
    </w:p>
    <w:p w14:paraId="78FE3B61" w14:textId="0BC4914C" w:rsidR="00721853" w:rsidRDefault="00721853" w:rsidP="00721853">
      <w:pPr>
        <w:spacing w:line="240" w:lineRule="auto"/>
        <w:jc w:val="center"/>
        <w:rPr>
          <w:rFonts w:ascii="Arial" w:hAnsi="Arial" w:cs="Arial"/>
          <w:sz w:val="32"/>
          <w:szCs w:val="32"/>
        </w:rPr>
      </w:pPr>
      <w:r>
        <w:rPr>
          <w:rFonts w:ascii="Arial" w:hAnsi="Arial" w:cs="Arial"/>
          <w:sz w:val="32"/>
          <w:szCs w:val="32"/>
        </w:rPr>
        <w:t>Muñoz</w:t>
      </w:r>
      <w:r w:rsidR="00C40F60">
        <w:rPr>
          <w:rFonts w:ascii="Arial" w:hAnsi="Arial" w:cs="Arial"/>
          <w:sz w:val="32"/>
          <w:szCs w:val="32"/>
        </w:rPr>
        <w:t xml:space="preserve"> Quispe</w:t>
      </w:r>
      <w:r w:rsidR="00DE204B" w:rsidRPr="000A49EB">
        <w:rPr>
          <w:rFonts w:ascii="Arial" w:hAnsi="Arial" w:cs="Arial"/>
          <w:sz w:val="32"/>
          <w:szCs w:val="32"/>
        </w:rPr>
        <w:t>,</w:t>
      </w:r>
      <w:r w:rsidR="00F416F2" w:rsidRPr="000A49EB">
        <w:rPr>
          <w:rFonts w:ascii="Arial" w:hAnsi="Arial" w:cs="Arial"/>
          <w:sz w:val="32"/>
          <w:szCs w:val="32"/>
        </w:rPr>
        <w:t xml:space="preserve"> </w:t>
      </w:r>
      <w:r>
        <w:rPr>
          <w:rFonts w:ascii="Arial" w:hAnsi="Arial" w:cs="Arial"/>
          <w:sz w:val="32"/>
          <w:szCs w:val="32"/>
        </w:rPr>
        <w:t>Armando</w:t>
      </w:r>
    </w:p>
    <w:p w14:paraId="4C38F0CC" w14:textId="77777777" w:rsidR="00DE204B" w:rsidRPr="000A49EB" w:rsidRDefault="00DE204B" w:rsidP="00C40F60">
      <w:pPr>
        <w:tabs>
          <w:tab w:val="left" w:pos="2295"/>
        </w:tabs>
        <w:jc w:val="right"/>
        <w:rPr>
          <w:rFonts w:ascii="Arial" w:hAnsi="Arial" w:cs="Arial"/>
          <w:sz w:val="32"/>
          <w:szCs w:val="32"/>
        </w:rPr>
      </w:pPr>
    </w:p>
    <w:p w14:paraId="3F7AA5FD" w14:textId="77777777" w:rsidR="00BE62AF" w:rsidRDefault="00F416F2" w:rsidP="009C13D3">
      <w:pPr>
        <w:spacing w:after="0" w:line="240" w:lineRule="auto"/>
        <w:jc w:val="center"/>
        <w:rPr>
          <w:rFonts w:ascii="Arial" w:hAnsi="Arial" w:cs="Arial"/>
          <w:sz w:val="32"/>
          <w:szCs w:val="32"/>
        </w:rPr>
      </w:pPr>
      <w:r w:rsidRPr="000A49EB">
        <w:rPr>
          <w:rFonts w:ascii="Arial" w:hAnsi="Arial" w:cs="Arial"/>
          <w:sz w:val="32"/>
          <w:szCs w:val="32"/>
        </w:rPr>
        <w:t xml:space="preserve">Lima, Marzo </w:t>
      </w:r>
      <w:r w:rsidR="00DE204B" w:rsidRPr="000A49EB">
        <w:rPr>
          <w:rFonts w:ascii="Arial" w:hAnsi="Arial" w:cs="Arial"/>
          <w:sz w:val="32"/>
          <w:szCs w:val="32"/>
        </w:rPr>
        <w:t xml:space="preserve">de  </w:t>
      </w:r>
      <w:commentRangeStart w:id="1"/>
      <w:r w:rsidR="00721853">
        <w:rPr>
          <w:rFonts w:ascii="Arial" w:hAnsi="Arial" w:cs="Arial"/>
          <w:sz w:val="32"/>
          <w:szCs w:val="32"/>
        </w:rPr>
        <w:t>2015</w:t>
      </w:r>
      <w:commentRangeEnd w:id="1"/>
      <w:r w:rsidR="00447853">
        <w:rPr>
          <w:rStyle w:val="Refdecomentario"/>
        </w:rPr>
        <w:commentReference w:id="1"/>
      </w:r>
    </w:p>
    <w:p w14:paraId="5F3EB99E" w14:textId="77777777" w:rsidR="009C13D3" w:rsidRPr="009C13D3" w:rsidRDefault="009C13D3" w:rsidP="009C13D3">
      <w:pPr>
        <w:spacing w:after="0" w:line="240" w:lineRule="auto"/>
        <w:jc w:val="center"/>
        <w:rPr>
          <w:rFonts w:ascii="Arial" w:hAnsi="Arial" w:cs="Arial"/>
          <w:sz w:val="32"/>
          <w:szCs w:val="32"/>
        </w:rPr>
      </w:pPr>
    </w:p>
    <w:p w14:paraId="0463D305" w14:textId="77777777" w:rsidR="00F416F2" w:rsidRPr="00282115" w:rsidRDefault="00F416F2" w:rsidP="00C53122">
      <w:pPr>
        <w:spacing w:after="0" w:line="240" w:lineRule="auto"/>
        <w:rPr>
          <w:rFonts w:ascii="Times New Roman" w:hAnsi="Times New Roman" w:cs="Times New Roman"/>
          <w:sz w:val="24"/>
          <w:szCs w:val="24"/>
        </w:rPr>
      </w:pPr>
      <w:r w:rsidRPr="00282115">
        <w:rPr>
          <w:rFonts w:ascii="Times New Roman" w:hAnsi="Times New Roman" w:cs="Times New Roman"/>
          <w:sz w:val="24"/>
          <w:szCs w:val="24"/>
        </w:rPr>
        <w:t xml:space="preserve">Resumen  </w:t>
      </w:r>
    </w:p>
    <w:p w14:paraId="04A31A85" w14:textId="77777777" w:rsidR="008238B4" w:rsidRPr="00282115" w:rsidRDefault="008238B4" w:rsidP="00C53122">
      <w:pPr>
        <w:spacing w:after="0" w:line="240" w:lineRule="auto"/>
        <w:rPr>
          <w:rFonts w:ascii="Times New Roman" w:hAnsi="Times New Roman" w:cs="Times New Roman"/>
          <w:sz w:val="24"/>
          <w:szCs w:val="24"/>
        </w:rPr>
      </w:pPr>
    </w:p>
    <w:p w14:paraId="003D2089" w14:textId="77777777" w:rsidR="00916360" w:rsidRPr="00282115" w:rsidRDefault="00F416F2" w:rsidP="00C53122">
      <w:pPr>
        <w:pStyle w:val="NormalWeb"/>
        <w:jc w:val="both"/>
      </w:pPr>
      <w:r w:rsidRPr="00282115">
        <w:rPr>
          <w:color w:val="000000"/>
        </w:rPr>
        <w:t>El presente proyecto consiste en el análisis</w:t>
      </w:r>
      <w:r w:rsidR="00721853" w:rsidRPr="00282115">
        <w:rPr>
          <w:color w:val="000000"/>
        </w:rPr>
        <w:t>, diseño e implementación de un</w:t>
      </w:r>
      <w:r w:rsidR="00110037" w:rsidRPr="00282115">
        <w:rPr>
          <w:color w:val="000000"/>
        </w:rPr>
        <w:t xml:space="preserve"> </w:t>
      </w:r>
      <w:del w:id="2" w:author="Edwin Huamaní" w:date="2015-02-23T03:06:00Z">
        <w:r w:rsidR="00721853" w:rsidRPr="00A576A6" w:rsidDel="00A576A6">
          <w:rPr>
            <w:bCs/>
            <w:color w:val="000000"/>
            <w:rPrChange w:id="3" w:author="Edwin Huamaní" w:date="2015-02-23T03:07:00Z">
              <w:rPr>
                <w:bCs/>
                <w:color w:val="000000"/>
                <w:highlight w:val="yellow"/>
              </w:rPr>
            </w:rPrChange>
          </w:rPr>
          <w:delText>S</w:delText>
        </w:r>
      </w:del>
      <w:ins w:id="4" w:author="Edwin Huamaní" w:date="2015-02-23T03:06:00Z">
        <w:r w:rsidR="00A576A6" w:rsidRPr="00A576A6">
          <w:rPr>
            <w:bCs/>
            <w:color w:val="000000"/>
            <w:rPrChange w:id="5" w:author="Edwin Huamaní" w:date="2015-02-23T03:07:00Z">
              <w:rPr>
                <w:bCs/>
                <w:color w:val="000000"/>
                <w:highlight w:val="yellow"/>
              </w:rPr>
            </w:rPrChange>
          </w:rPr>
          <w:t>s</w:t>
        </w:r>
      </w:ins>
      <w:r w:rsidR="00721853" w:rsidRPr="00A576A6">
        <w:rPr>
          <w:bCs/>
          <w:color w:val="000000"/>
          <w:rPrChange w:id="6" w:author="Edwin Huamaní" w:date="2015-02-23T03:07:00Z">
            <w:rPr>
              <w:bCs/>
              <w:color w:val="000000"/>
              <w:highlight w:val="yellow"/>
            </w:rPr>
          </w:rPrChange>
        </w:rPr>
        <w:t xml:space="preserve">istema </w:t>
      </w:r>
      <w:ins w:id="7" w:author="Edwin Huamaní" w:date="2015-02-23T03:06:00Z">
        <w:r w:rsidR="00A576A6" w:rsidRPr="00A576A6">
          <w:rPr>
            <w:bCs/>
            <w:color w:val="000000"/>
            <w:rPrChange w:id="8" w:author="Edwin Huamaní" w:date="2015-02-23T03:07:00Z">
              <w:rPr>
                <w:bCs/>
                <w:color w:val="000000"/>
                <w:highlight w:val="yellow"/>
              </w:rPr>
            </w:rPrChange>
          </w:rPr>
          <w:t>m</w:t>
        </w:r>
      </w:ins>
      <w:del w:id="9" w:author="Edwin Huamaní" w:date="2015-02-23T03:06:00Z">
        <w:r w:rsidR="00721853" w:rsidRPr="00A576A6" w:rsidDel="00A576A6">
          <w:rPr>
            <w:bCs/>
            <w:color w:val="000000"/>
            <w:rPrChange w:id="10" w:author="Edwin Huamaní" w:date="2015-02-23T03:07:00Z">
              <w:rPr>
                <w:bCs/>
                <w:color w:val="000000"/>
                <w:highlight w:val="yellow"/>
              </w:rPr>
            </w:rPrChange>
          </w:rPr>
          <w:delText>M</w:delText>
        </w:r>
      </w:del>
      <w:r w:rsidR="00721853" w:rsidRPr="00A576A6">
        <w:rPr>
          <w:bCs/>
          <w:color w:val="000000"/>
          <w:rPrChange w:id="11" w:author="Edwin Huamaní" w:date="2015-02-23T03:07:00Z">
            <w:rPr>
              <w:bCs/>
              <w:color w:val="000000"/>
              <w:highlight w:val="yellow"/>
            </w:rPr>
          </w:rPrChange>
        </w:rPr>
        <w:t xml:space="preserve">óvil para </w:t>
      </w:r>
      <w:ins w:id="12" w:author="Edwin Huamaní" w:date="2015-02-23T03:06:00Z">
        <w:r w:rsidR="00A576A6" w:rsidRPr="00A576A6">
          <w:rPr>
            <w:bCs/>
            <w:color w:val="000000"/>
            <w:rPrChange w:id="13" w:author="Edwin Huamaní" w:date="2015-02-23T03:07:00Z">
              <w:rPr>
                <w:bCs/>
                <w:color w:val="000000"/>
                <w:highlight w:val="yellow"/>
              </w:rPr>
            </w:rPrChange>
          </w:rPr>
          <w:t>c</w:t>
        </w:r>
      </w:ins>
      <w:del w:id="14" w:author="Edwin Huamaní" w:date="2015-02-23T03:06:00Z">
        <w:r w:rsidR="00721853" w:rsidRPr="00A576A6" w:rsidDel="00A576A6">
          <w:rPr>
            <w:bCs/>
            <w:color w:val="000000"/>
            <w:rPrChange w:id="15" w:author="Edwin Huamaní" w:date="2015-02-23T03:07:00Z">
              <w:rPr>
                <w:bCs/>
                <w:color w:val="000000"/>
                <w:highlight w:val="yellow"/>
              </w:rPr>
            </w:rPrChange>
          </w:rPr>
          <w:delText>C</w:delText>
        </w:r>
      </w:del>
      <w:r w:rsidR="00721853" w:rsidRPr="00A576A6">
        <w:rPr>
          <w:bCs/>
          <w:color w:val="000000"/>
          <w:rPrChange w:id="16" w:author="Edwin Huamaní" w:date="2015-02-23T03:07:00Z">
            <w:rPr>
              <w:bCs/>
              <w:color w:val="000000"/>
              <w:highlight w:val="yellow"/>
            </w:rPr>
          </w:rPrChange>
        </w:rPr>
        <w:t xml:space="preserve">onsulta de </w:t>
      </w:r>
      <w:ins w:id="17" w:author="Edwin Huamaní" w:date="2015-02-23T03:06:00Z">
        <w:r w:rsidR="00A576A6" w:rsidRPr="00A576A6">
          <w:rPr>
            <w:bCs/>
            <w:color w:val="000000"/>
            <w:rPrChange w:id="18" w:author="Edwin Huamaní" w:date="2015-02-23T03:07:00Z">
              <w:rPr>
                <w:bCs/>
                <w:color w:val="000000"/>
                <w:highlight w:val="yellow"/>
              </w:rPr>
            </w:rPrChange>
          </w:rPr>
          <w:t>r</w:t>
        </w:r>
      </w:ins>
      <w:del w:id="19" w:author="Edwin Huamaní" w:date="2015-02-23T03:06:00Z">
        <w:r w:rsidR="00721853" w:rsidRPr="00A576A6" w:rsidDel="00A576A6">
          <w:rPr>
            <w:bCs/>
            <w:color w:val="000000"/>
            <w:rPrChange w:id="20" w:author="Edwin Huamaní" w:date="2015-02-23T03:07:00Z">
              <w:rPr>
                <w:bCs/>
                <w:color w:val="000000"/>
                <w:highlight w:val="yellow"/>
              </w:rPr>
            </w:rPrChange>
          </w:rPr>
          <w:delText>R</w:delText>
        </w:r>
      </w:del>
      <w:r w:rsidR="00721853" w:rsidRPr="00A576A6">
        <w:rPr>
          <w:bCs/>
          <w:color w:val="000000"/>
          <w:rPrChange w:id="21" w:author="Edwin Huamaní" w:date="2015-02-23T03:07:00Z">
            <w:rPr>
              <w:bCs/>
              <w:color w:val="000000"/>
              <w:highlight w:val="yellow"/>
            </w:rPr>
          </w:rPrChange>
        </w:rPr>
        <w:t xml:space="preserve">equisitorias </w:t>
      </w:r>
      <w:r w:rsidR="00A576A6" w:rsidRPr="00A576A6">
        <w:rPr>
          <w:bCs/>
          <w:color w:val="000000"/>
          <w:rPrChange w:id="22" w:author="Edwin Huamaní" w:date="2015-02-23T03:07:00Z">
            <w:rPr>
              <w:bCs/>
              <w:color w:val="000000"/>
              <w:highlight w:val="yellow"/>
            </w:rPr>
          </w:rPrChange>
        </w:rPr>
        <w:t>PNP APP REQUISITORIAS</w:t>
      </w:r>
      <w:r w:rsidR="00F17F21" w:rsidRPr="00A576A6">
        <w:rPr>
          <w:rStyle w:val="Refdecomentario"/>
          <w:rFonts w:asciiTheme="minorHAnsi" w:eastAsiaTheme="minorHAnsi" w:hAnsiTheme="minorHAnsi" w:cstheme="minorBidi"/>
          <w:lang w:eastAsia="en-US"/>
        </w:rPr>
        <w:commentReference w:id="23"/>
      </w:r>
      <w:ins w:id="24" w:author="Edwin Huamaní" w:date="2015-02-23T03:07:00Z">
        <w:r w:rsidR="00A576A6">
          <w:rPr>
            <w:bCs/>
            <w:color w:val="000000"/>
          </w:rPr>
          <w:t xml:space="preserve"> 1.0</w:t>
        </w:r>
      </w:ins>
      <w:r w:rsidR="00916360" w:rsidRPr="00282115">
        <w:rPr>
          <w:color w:val="000000"/>
        </w:rPr>
        <w:t xml:space="preserve">, que </w:t>
      </w:r>
      <w:del w:id="25" w:author="Edwin Huamaní" w:date="2015-02-23T03:08:00Z">
        <w:r w:rsidR="005263D2" w:rsidRPr="00A576A6" w:rsidDel="00A576A6">
          <w:rPr>
            <w:color w:val="000000"/>
          </w:rPr>
          <w:delText>está</w:delText>
        </w:r>
        <w:r w:rsidR="00721853" w:rsidRPr="00A576A6" w:rsidDel="00A576A6">
          <w:rPr>
            <w:color w:val="000000"/>
          </w:rPr>
          <w:delText xml:space="preserve"> </w:delText>
        </w:r>
      </w:del>
      <w:commentRangeStart w:id="26"/>
      <w:del w:id="27" w:author="Edwin Huamaní" w:date="2015-02-23T03:07:00Z">
        <w:r w:rsidR="005263D2" w:rsidRPr="00A576A6" w:rsidDel="00A576A6">
          <w:rPr>
            <w:color w:val="000000"/>
            <w:rPrChange w:id="28" w:author="Edwin Huamaní" w:date="2015-02-23T03:08:00Z">
              <w:rPr>
                <w:color w:val="000000"/>
                <w:highlight w:val="yellow"/>
              </w:rPr>
            </w:rPrChange>
          </w:rPr>
          <w:delText xml:space="preserve">dirigido </w:delText>
        </w:r>
      </w:del>
      <w:del w:id="29" w:author="Edwin Huamaní" w:date="2015-02-23T03:08:00Z">
        <w:r w:rsidR="005263D2" w:rsidRPr="00A576A6" w:rsidDel="00A576A6">
          <w:rPr>
            <w:color w:val="000000"/>
            <w:rPrChange w:id="30" w:author="Edwin Huamaní" w:date="2015-02-23T03:08:00Z">
              <w:rPr>
                <w:color w:val="000000"/>
                <w:highlight w:val="yellow"/>
              </w:rPr>
            </w:rPrChange>
          </w:rPr>
          <w:delText>para</w:delText>
        </w:r>
      </w:del>
      <w:ins w:id="31" w:author="Edwin Huamaní" w:date="2015-02-23T03:08:00Z">
        <w:r w:rsidR="00A576A6" w:rsidRPr="00A576A6">
          <w:rPr>
            <w:color w:val="000000"/>
          </w:rPr>
          <w:t>debe</w:t>
        </w:r>
      </w:ins>
      <w:r w:rsidR="005263D2" w:rsidRPr="00A576A6">
        <w:rPr>
          <w:color w:val="000000"/>
          <w:rPrChange w:id="32" w:author="Edwin Huamaní" w:date="2015-02-23T03:08:00Z">
            <w:rPr>
              <w:color w:val="000000"/>
              <w:highlight w:val="yellow"/>
            </w:rPr>
          </w:rPrChange>
        </w:rPr>
        <w:t xml:space="preserve"> ser utilizado</w:t>
      </w:r>
      <w:commentRangeEnd w:id="26"/>
      <w:r w:rsidR="00A25C39" w:rsidRPr="00A576A6">
        <w:rPr>
          <w:rStyle w:val="Refdecomentario"/>
          <w:rFonts w:asciiTheme="minorHAnsi" w:eastAsiaTheme="minorHAnsi" w:hAnsiTheme="minorHAnsi" w:cstheme="minorBidi"/>
          <w:lang w:eastAsia="en-US"/>
        </w:rPr>
        <w:commentReference w:id="26"/>
      </w:r>
      <w:r w:rsidR="005263D2" w:rsidRPr="00282115">
        <w:rPr>
          <w:color w:val="000000"/>
        </w:rPr>
        <w:t xml:space="preserve"> por </w:t>
      </w:r>
      <w:r w:rsidR="001A24B4" w:rsidRPr="00282115">
        <w:rPr>
          <w:color w:val="000000"/>
        </w:rPr>
        <w:t xml:space="preserve">la </w:t>
      </w:r>
      <w:r w:rsidR="00B70C6C" w:rsidRPr="00282115">
        <w:rPr>
          <w:color w:val="000000"/>
        </w:rPr>
        <w:t>Policía</w:t>
      </w:r>
      <w:r w:rsidR="001A24B4" w:rsidRPr="00282115">
        <w:rPr>
          <w:color w:val="000000"/>
        </w:rPr>
        <w:t xml:space="preserve"> Nacional del </w:t>
      </w:r>
      <w:r w:rsidR="00B70C6C" w:rsidRPr="00282115">
        <w:rPr>
          <w:color w:val="000000"/>
        </w:rPr>
        <w:t>Perú</w:t>
      </w:r>
      <w:r w:rsidR="001A24B4" w:rsidRPr="00282115">
        <w:rPr>
          <w:color w:val="000000"/>
        </w:rPr>
        <w:t xml:space="preserve">, </w:t>
      </w:r>
      <w:r w:rsidR="005263D2" w:rsidRPr="00282115">
        <w:rPr>
          <w:color w:val="000000"/>
        </w:rPr>
        <w:t>una institución del Estado dependie</w:t>
      </w:r>
      <w:r w:rsidR="001A24B4" w:rsidRPr="00282115">
        <w:rPr>
          <w:color w:val="000000"/>
        </w:rPr>
        <w:t>nte del Ministerio del Interior</w:t>
      </w:r>
      <w:r w:rsidR="00916360" w:rsidRPr="00282115">
        <w:rPr>
          <w:color w:val="000000"/>
        </w:rPr>
        <w:t>.</w:t>
      </w:r>
    </w:p>
    <w:p w14:paraId="4415CE6F" w14:textId="77777777" w:rsidR="00916360" w:rsidRPr="00282115" w:rsidRDefault="00916360"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139D47AE" w14:textId="77777777" w:rsidR="00B44E13" w:rsidRPr="00282115" w:rsidRDefault="00916360"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El objetivo del sistema propuesto es </w:t>
      </w:r>
      <w:r w:rsidR="001A0FB5" w:rsidRPr="00282115">
        <w:rPr>
          <w:rFonts w:ascii="Times New Roman" w:eastAsia="Times New Roman" w:hAnsi="Times New Roman" w:cs="Times New Roman"/>
          <w:color w:val="000000"/>
          <w:sz w:val="24"/>
          <w:szCs w:val="24"/>
          <w:lang w:eastAsia="es-PE"/>
        </w:rPr>
        <w:t xml:space="preserve">lograr </w:t>
      </w:r>
      <w:r w:rsidR="001A24B4" w:rsidRPr="00282115">
        <w:rPr>
          <w:rFonts w:ascii="Times New Roman" w:eastAsia="Times New Roman" w:hAnsi="Times New Roman" w:cs="Times New Roman"/>
          <w:color w:val="000000"/>
          <w:sz w:val="24"/>
          <w:szCs w:val="24"/>
          <w:lang w:eastAsia="es-PE"/>
        </w:rPr>
        <w:t xml:space="preserve">acelerar </w:t>
      </w:r>
      <w:del w:id="33" w:author="Edwin Huamaní" w:date="2015-02-23T03:08:00Z">
        <w:r w:rsidR="001A24B4" w:rsidRPr="00282115" w:rsidDel="00A576A6">
          <w:rPr>
            <w:rFonts w:ascii="Times New Roman" w:eastAsia="Times New Roman" w:hAnsi="Times New Roman" w:cs="Times New Roman"/>
            <w:color w:val="000000"/>
            <w:sz w:val="24"/>
            <w:szCs w:val="24"/>
            <w:lang w:eastAsia="es-PE"/>
          </w:rPr>
          <w:delText>la consultas realizadas</w:delText>
        </w:r>
      </w:del>
      <w:ins w:id="34" w:author="Edwin Huamaní" w:date="2015-02-23T03:08:00Z">
        <w:r w:rsidR="00A576A6" w:rsidRPr="00282115">
          <w:rPr>
            <w:rFonts w:ascii="Times New Roman" w:eastAsia="Times New Roman" w:hAnsi="Times New Roman" w:cs="Times New Roman"/>
            <w:color w:val="000000"/>
            <w:sz w:val="24"/>
            <w:szCs w:val="24"/>
            <w:lang w:eastAsia="es-PE"/>
          </w:rPr>
          <w:t>las consultas realizadas</w:t>
        </w:r>
      </w:ins>
      <w:r w:rsidR="001A24B4" w:rsidRPr="00282115">
        <w:rPr>
          <w:rFonts w:ascii="Times New Roman" w:eastAsia="Times New Roman" w:hAnsi="Times New Roman" w:cs="Times New Roman"/>
          <w:color w:val="000000"/>
          <w:sz w:val="24"/>
          <w:szCs w:val="24"/>
          <w:lang w:eastAsia="es-PE"/>
        </w:rPr>
        <w:t xml:space="preserve"> por el personal Policial respecto a la población que mantiene deudas con la justicia (población </w:t>
      </w:r>
      <w:r w:rsidR="00F732EC" w:rsidRPr="00282115">
        <w:rPr>
          <w:rFonts w:ascii="Times New Roman" w:eastAsia="Times New Roman" w:hAnsi="Times New Roman" w:cs="Times New Roman"/>
          <w:color w:val="000000"/>
          <w:sz w:val="24"/>
          <w:szCs w:val="24"/>
          <w:lang w:eastAsia="es-PE"/>
        </w:rPr>
        <w:t>requisitoriada</w:t>
      </w:r>
      <w:r w:rsidR="001A24B4" w:rsidRPr="00282115">
        <w:rPr>
          <w:rFonts w:ascii="Times New Roman" w:eastAsia="Times New Roman" w:hAnsi="Times New Roman" w:cs="Times New Roman"/>
          <w:color w:val="000000"/>
          <w:sz w:val="24"/>
          <w:szCs w:val="24"/>
          <w:lang w:eastAsia="es-PE"/>
        </w:rPr>
        <w:t xml:space="preserve">), de manera confiable con respuestas certeras y </w:t>
      </w:r>
      <w:commentRangeStart w:id="35"/>
      <w:r w:rsidR="00F732EC" w:rsidRPr="00282115">
        <w:rPr>
          <w:rFonts w:ascii="Times New Roman" w:eastAsia="Times New Roman" w:hAnsi="Times New Roman" w:cs="Times New Roman"/>
          <w:color w:val="000000"/>
          <w:sz w:val="24"/>
          <w:szCs w:val="24"/>
          <w:lang w:eastAsia="es-PE"/>
        </w:rPr>
        <w:t>precisas</w:t>
      </w:r>
      <w:commentRangeEnd w:id="35"/>
      <w:r w:rsidR="00A25C39">
        <w:rPr>
          <w:rStyle w:val="Refdecomentario"/>
        </w:rPr>
        <w:commentReference w:id="35"/>
      </w:r>
      <w:ins w:id="36" w:author="Edwin Huamaní" w:date="2015-02-23T03:08:00Z">
        <w:r w:rsidR="00A576A6" w:rsidRPr="00A576A6">
          <w:rPr>
            <w:rFonts w:ascii="Times New Roman" w:eastAsia="Times New Roman" w:hAnsi="Times New Roman" w:cs="Times New Roman"/>
            <w:color w:val="000000"/>
            <w:sz w:val="24"/>
            <w:szCs w:val="24"/>
            <w:lang w:eastAsia="es-PE"/>
            <w:rPrChange w:id="37" w:author="Edwin Huamaní" w:date="2015-02-23T03:08:00Z">
              <w:rPr>
                <w:rFonts w:ascii="Times New Roman" w:eastAsia="Times New Roman" w:hAnsi="Times New Roman" w:cs="Times New Roman"/>
                <w:color w:val="000000"/>
                <w:sz w:val="24"/>
                <w:szCs w:val="24"/>
                <w:highlight w:val="yellow"/>
                <w:lang w:eastAsia="es-PE"/>
              </w:rPr>
            </w:rPrChange>
          </w:rPr>
          <w:t>.</w:t>
        </w:r>
      </w:ins>
      <w:del w:id="38" w:author="Edwin Huamaní" w:date="2015-02-23T03:08:00Z">
        <w:r w:rsidR="00F416F2" w:rsidRPr="00A576A6" w:rsidDel="00A576A6">
          <w:rPr>
            <w:rFonts w:ascii="Times New Roman" w:eastAsia="Times New Roman" w:hAnsi="Times New Roman" w:cs="Times New Roman"/>
            <w:color w:val="000000"/>
            <w:sz w:val="24"/>
            <w:szCs w:val="24"/>
            <w:lang w:eastAsia="es-PE"/>
            <w:rPrChange w:id="39" w:author="Edwin Huamaní" w:date="2015-02-23T03:08:00Z">
              <w:rPr>
                <w:rFonts w:ascii="Times New Roman" w:eastAsia="Times New Roman" w:hAnsi="Times New Roman" w:cs="Times New Roman"/>
                <w:color w:val="000000"/>
                <w:sz w:val="24"/>
                <w:szCs w:val="24"/>
                <w:highlight w:val="yellow"/>
                <w:lang w:eastAsia="es-PE"/>
              </w:rPr>
            </w:rPrChange>
          </w:rPr>
          <w:delText>,</w:delText>
        </w:r>
      </w:del>
      <w:r w:rsidR="00F416F2" w:rsidRPr="00282115">
        <w:rPr>
          <w:rFonts w:ascii="Times New Roman" w:eastAsia="Times New Roman" w:hAnsi="Times New Roman" w:cs="Times New Roman"/>
          <w:color w:val="000000"/>
          <w:sz w:val="24"/>
          <w:szCs w:val="24"/>
          <w:lang w:eastAsia="es-PE"/>
        </w:rPr>
        <w:t xml:space="preserve"> </w:t>
      </w:r>
      <w:del w:id="40" w:author="Edwin Huamaní" w:date="2015-02-23T03:08:00Z">
        <w:r w:rsidR="001A0FB5" w:rsidRPr="00282115" w:rsidDel="00A576A6">
          <w:rPr>
            <w:rFonts w:ascii="Times New Roman" w:eastAsia="Times New Roman" w:hAnsi="Times New Roman" w:cs="Times New Roman"/>
            <w:color w:val="000000"/>
            <w:sz w:val="24"/>
            <w:szCs w:val="24"/>
            <w:lang w:eastAsia="es-PE"/>
          </w:rPr>
          <w:delText>p</w:delText>
        </w:r>
      </w:del>
      <w:del w:id="41" w:author="Edwin Huamaní" w:date="2015-02-23T03:09:00Z">
        <w:r w:rsidR="001A0FB5" w:rsidRPr="00282115" w:rsidDel="00A576A6">
          <w:rPr>
            <w:rFonts w:ascii="Times New Roman" w:eastAsia="Times New Roman" w:hAnsi="Times New Roman" w:cs="Times New Roman"/>
            <w:color w:val="000000"/>
            <w:sz w:val="24"/>
            <w:szCs w:val="24"/>
            <w:lang w:eastAsia="es-PE"/>
          </w:rPr>
          <w:delText xml:space="preserve">or ello </w:delText>
        </w:r>
        <w:r w:rsidR="003554AA" w:rsidRPr="00282115" w:rsidDel="00A576A6">
          <w:rPr>
            <w:rFonts w:ascii="Times New Roman" w:eastAsia="Times New Roman" w:hAnsi="Times New Roman" w:cs="Times New Roman"/>
            <w:color w:val="000000"/>
            <w:sz w:val="24"/>
            <w:szCs w:val="24"/>
            <w:lang w:eastAsia="es-PE"/>
          </w:rPr>
          <w:delText xml:space="preserve">la aplicación móvil </w:delText>
        </w:r>
        <w:r w:rsidR="001A0FB5" w:rsidRPr="00282115" w:rsidDel="00A576A6">
          <w:rPr>
            <w:rFonts w:ascii="Times New Roman" w:eastAsia="Times New Roman" w:hAnsi="Times New Roman" w:cs="Times New Roman"/>
            <w:color w:val="000000"/>
            <w:sz w:val="24"/>
            <w:szCs w:val="24"/>
            <w:lang w:eastAsia="es-PE"/>
          </w:rPr>
          <w:delText xml:space="preserve">deberá ser capaz de </w:delText>
        </w:r>
        <w:r w:rsidR="00B44E13" w:rsidRPr="00282115" w:rsidDel="00A576A6">
          <w:rPr>
            <w:rFonts w:ascii="Times New Roman" w:eastAsia="Times New Roman" w:hAnsi="Times New Roman" w:cs="Times New Roman"/>
            <w:color w:val="000000"/>
            <w:sz w:val="24"/>
            <w:szCs w:val="24"/>
            <w:lang w:eastAsia="es-PE"/>
          </w:rPr>
          <w:delText xml:space="preserve">realizar los procesos básicos </w:delText>
        </w:r>
        <w:r w:rsidR="00F732EC" w:rsidRPr="00282115" w:rsidDel="00A576A6">
          <w:rPr>
            <w:rFonts w:ascii="Times New Roman" w:eastAsia="Times New Roman" w:hAnsi="Times New Roman" w:cs="Times New Roman"/>
            <w:color w:val="000000"/>
            <w:sz w:val="24"/>
            <w:szCs w:val="24"/>
            <w:lang w:eastAsia="es-PE"/>
          </w:rPr>
          <w:delText xml:space="preserve">de consulta de información </w:delText>
        </w:r>
        <w:r w:rsidR="00B44E13" w:rsidRPr="00282115" w:rsidDel="00A576A6">
          <w:rPr>
            <w:rFonts w:ascii="Times New Roman" w:eastAsia="Times New Roman" w:hAnsi="Times New Roman" w:cs="Times New Roman"/>
            <w:color w:val="000000"/>
            <w:sz w:val="24"/>
            <w:szCs w:val="24"/>
            <w:lang w:eastAsia="es-PE"/>
          </w:rPr>
          <w:delText>que r</w:delText>
        </w:r>
        <w:r w:rsidR="001A0FB5" w:rsidRPr="00282115" w:rsidDel="00A576A6">
          <w:rPr>
            <w:rFonts w:ascii="Times New Roman" w:eastAsia="Times New Roman" w:hAnsi="Times New Roman" w:cs="Times New Roman"/>
            <w:color w:val="000000"/>
            <w:sz w:val="24"/>
            <w:szCs w:val="24"/>
            <w:lang w:eastAsia="es-PE"/>
          </w:rPr>
          <w:delText xml:space="preserve">ealiza </w:delText>
        </w:r>
        <w:r w:rsidR="00B44E13" w:rsidRPr="00282115" w:rsidDel="00A576A6">
          <w:rPr>
            <w:rFonts w:ascii="Times New Roman" w:eastAsia="Times New Roman" w:hAnsi="Times New Roman" w:cs="Times New Roman"/>
            <w:color w:val="000000"/>
            <w:sz w:val="24"/>
            <w:szCs w:val="24"/>
            <w:lang w:eastAsia="es-PE"/>
          </w:rPr>
          <w:delText xml:space="preserve">un </w:delText>
        </w:r>
        <w:r w:rsidR="00F732EC" w:rsidRPr="00282115" w:rsidDel="00A576A6">
          <w:rPr>
            <w:rFonts w:ascii="Times New Roman" w:eastAsia="Times New Roman" w:hAnsi="Times New Roman" w:cs="Times New Roman"/>
            <w:color w:val="000000"/>
            <w:sz w:val="24"/>
            <w:szCs w:val="24"/>
            <w:lang w:eastAsia="es-PE"/>
          </w:rPr>
          <w:delText>efectivo policial durante un operativo</w:delText>
        </w:r>
        <w:commentRangeStart w:id="42"/>
        <w:r w:rsidR="00F732EC" w:rsidRPr="00282115" w:rsidDel="00A576A6">
          <w:rPr>
            <w:rFonts w:ascii="Times New Roman" w:eastAsia="Times New Roman" w:hAnsi="Times New Roman" w:cs="Times New Roman"/>
            <w:color w:val="000000"/>
            <w:sz w:val="24"/>
            <w:szCs w:val="24"/>
            <w:lang w:eastAsia="es-PE"/>
          </w:rPr>
          <w:delText>, p</w:delText>
        </w:r>
      </w:del>
      <w:ins w:id="43" w:author="Edwin Huamaní" w:date="2015-02-23T03:09:00Z">
        <w:r w:rsidR="00A576A6">
          <w:rPr>
            <w:rFonts w:ascii="Times New Roman" w:eastAsia="Times New Roman" w:hAnsi="Times New Roman" w:cs="Times New Roman"/>
            <w:color w:val="000000"/>
            <w:sz w:val="24"/>
            <w:szCs w:val="24"/>
            <w:lang w:eastAsia="es-PE"/>
          </w:rPr>
          <w:t>P</w:t>
        </w:r>
      </w:ins>
      <w:r w:rsidR="00F732EC" w:rsidRPr="00282115">
        <w:rPr>
          <w:rFonts w:ascii="Times New Roman" w:eastAsia="Times New Roman" w:hAnsi="Times New Roman" w:cs="Times New Roman"/>
          <w:color w:val="000000"/>
          <w:sz w:val="24"/>
          <w:szCs w:val="24"/>
          <w:lang w:eastAsia="es-PE"/>
        </w:rPr>
        <w:t>ara ello</w:t>
      </w:r>
      <w:commentRangeEnd w:id="42"/>
      <w:r w:rsidR="00A25C39">
        <w:rPr>
          <w:rStyle w:val="Refdecomentario"/>
        </w:rPr>
        <w:commentReference w:id="42"/>
      </w:r>
      <w:r w:rsidR="00F732EC" w:rsidRPr="00282115">
        <w:rPr>
          <w:rFonts w:ascii="Times New Roman" w:eastAsia="Times New Roman" w:hAnsi="Times New Roman" w:cs="Times New Roman"/>
          <w:color w:val="000000"/>
          <w:sz w:val="24"/>
          <w:szCs w:val="24"/>
          <w:lang w:eastAsia="es-PE"/>
        </w:rPr>
        <w:t xml:space="preserve"> </w:t>
      </w:r>
      <w:r w:rsidR="003554AA" w:rsidRPr="00282115">
        <w:rPr>
          <w:rFonts w:ascii="Times New Roman" w:eastAsia="Times New Roman" w:hAnsi="Times New Roman" w:cs="Times New Roman"/>
          <w:color w:val="000000"/>
          <w:sz w:val="24"/>
          <w:szCs w:val="24"/>
          <w:lang w:eastAsia="es-PE"/>
        </w:rPr>
        <w:t xml:space="preserve">la </w:t>
      </w:r>
      <w:r w:rsidR="00B70C6C" w:rsidRPr="00282115">
        <w:rPr>
          <w:rFonts w:ascii="Times New Roman" w:eastAsia="Times New Roman" w:hAnsi="Times New Roman" w:cs="Times New Roman"/>
          <w:color w:val="000000"/>
          <w:sz w:val="24"/>
          <w:szCs w:val="24"/>
          <w:lang w:eastAsia="es-PE"/>
        </w:rPr>
        <w:t>aplicación</w:t>
      </w:r>
      <w:r w:rsidR="00B44E13" w:rsidRPr="00282115">
        <w:rPr>
          <w:rFonts w:ascii="Times New Roman" w:eastAsia="Times New Roman" w:hAnsi="Times New Roman" w:cs="Times New Roman"/>
          <w:color w:val="000000"/>
          <w:sz w:val="24"/>
          <w:szCs w:val="24"/>
          <w:lang w:eastAsia="es-PE"/>
        </w:rPr>
        <w:t xml:space="preserve"> </w:t>
      </w:r>
      <w:r w:rsidR="00B70C6C" w:rsidRPr="00282115">
        <w:rPr>
          <w:rFonts w:ascii="Times New Roman" w:eastAsia="Times New Roman" w:hAnsi="Times New Roman" w:cs="Times New Roman"/>
          <w:color w:val="000000"/>
          <w:sz w:val="24"/>
          <w:szCs w:val="24"/>
          <w:lang w:eastAsia="es-PE"/>
        </w:rPr>
        <w:t>tendrá</w:t>
      </w:r>
      <w:r w:rsidR="00F732EC" w:rsidRPr="00282115">
        <w:rPr>
          <w:rFonts w:ascii="Times New Roman" w:eastAsia="Times New Roman" w:hAnsi="Times New Roman" w:cs="Times New Roman"/>
          <w:color w:val="000000"/>
          <w:sz w:val="24"/>
          <w:szCs w:val="24"/>
          <w:lang w:eastAsia="es-PE"/>
        </w:rPr>
        <w:t xml:space="preserve"> </w:t>
      </w:r>
      <w:r w:rsidR="003554AA" w:rsidRPr="00282115">
        <w:rPr>
          <w:rFonts w:ascii="Times New Roman" w:eastAsia="Times New Roman" w:hAnsi="Times New Roman" w:cs="Times New Roman"/>
          <w:color w:val="000000"/>
          <w:sz w:val="24"/>
          <w:szCs w:val="24"/>
          <w:lang w:eastAsia="es-PE"/>
        </w:rPr>
        <w:t xml:space="preserve">un </w:t>
      </w:r>
      <w:r w:rsidR="00B70C6C" w:rsidRPr="00282115">
        <w:rPr>
          <w:rFonts w:ascii="Times New Roman" w:eastAsia="Times New Roman" w:hAnsi="Times New Roman" w:cs="Times New Roman"/>
          <w:color w:val="000000"/>
          <w:sz w:val="24"/>
          <w:szCs w:val="24"/>
          <w:lang w:eastAsia="es-PE"/>
        </w:rPr>
        <w:t>Módulo</w:t>
      </w:r>
      <w:r w:rsidR="00F732EC" w:rsidRPr="00282115">
        <w:rPr>
          <w:rFonts w:ascii="Times New Roman" w:eastAsia="Times New Roman" w:hAnsi="Times New Roman" w:cs="Times New Roman"/>
          <w:color w:val="000000"/>
          <w:sz w:val="24"/>
          <w:szCs w:val="24"/>
          <w:lang w:eastAsia="es-PE"/>
        </w:rPr>
        <w:t xml:space="preserve"> de </w:t>
      </w:r>
      <w:r w:rsidR="00B70C6C" w:rsidRPr="00282115">
        <w:rPr>
          <w:rFonts w:ascii="Times New Roman" w:eastAsia="Times New Roman" w:hAnsi="Times New Roman" w:cs="Times New Roman"/>
          <w:color w:val="000000"/>
          <w:sz w:val="24"/>
          <w:szCs w:val="24"/>
          <w:lang w:eastAsia="es-PE"/>
        </w:rPr>
        <w:t>Administración</w:t>
      </w:r>
      <w:r w:rsidR="003554AA" w:rsidRPr="00282115">
        <w:rPr>
          <w:rFonts w:ascii="Times New Roman" w:eastAsia="Times New Roman" w:hAnsi="Times New Roman" w:cs="Times New Roman"/>
          <w:color w:val="000000"/>
          <w:sz w:val="24"/>
          <w:szCs w:val="24"/>
          <w:lang w:eastAsia="es-PE"/>
        </w:rPr>
        <w:t xml:space="preserve"> </w:t>
      </w:r>
      <w:r w:rsidR="00B70C6C" w:rsidRPr="00282115">
        <w:rPr>
          <w:rFonts w:ascii="Times New Roman" w:eastAsia="Times New Roman" w:hAnsi="Times New Roman" w:cs="Times New Roman"/>
          <w:color w:val="000000"/>
          <w:sz w:val="24"/>
          <w:szCs w:val="24"/>
          <w:lang w:eastAsia="es-PE"/>
        </w:rPr>
        <w:t>en</w:t>
      </w:r>
      <w:r w:rsidR="003554AA" w:rsidRPr="00282115">
        <w:rPr>
          <w:rFonts w:ascii="Times New Roman" w:eastAsia="Times New Roman" w:hAnsi="Times New Roman" w:cs="Times New Roman"/>
          <w:color w:val="000000"/>
          <w:sz w:val="24"/>
          <w:szCs w:val="24"/>
          <w:lang w:eastAsia="es-PE"/>
        </w:rPr>
        <w:t xml:space="preserve"> </w:t>
      </w:r>
      <w:r w:rsidR="00B70C6C" w:rsidRPr="00282115">
        <w:rPr>
          <w:rFonts w:ascii="Times New Roman" w:eastAsia="Times New Roman" w:hAnsi="Times New Roman" w:cs="Times New Roman"/>
          <w:color w:val="000000"/>
          <w:sz w:val="24"/>
          <w:szCs w:val="24"/>
          <w:lang w:eastAsia="es-PE"/>
        </w:rPr>
        <w:t xml:space="preserve">el cual se </w:t>
      </w:r>
      <w:del w:id="44" w:author="Luis" w:date="2015-02-22T20:35:00Z">
        <w:r w:rsidR="00B70C6C" w:rsidRPr="00282115" w:rsidDel="00A25C39">
          <w:rPr>
            <w:rFonts w:ascii="Times New Roman" w:eastAsia="Times New Roman" w:hAnsi="Times New Roman" w:cs="Times New Roman"/>
            <w:color w:val="000000"/>
            <w:sz w:val="24"/>
            <w:szCs w:val="24"/>
            <w:lang w:eastAsia="es-PE"/>
          </w:rPr>
          <w:delText>creara</w:delText>
        </w:r>
        <w:r w:rsidR="003554AA" w:rsidRPr="00282115" w:rsidDel="00A25C39">
          <w:rPr>
            <w:rFonts w:ascii="Times New Roman" w:eastAsia="Times New Roman" w:hAnsi="Times New Roman" w:cs="Times New Roman"/>
            <w:color w:val="000000"/>
            <w:sz w:val="24"/>
            <w:szCs w:val="24"/>
            <w:lang w:eastAsia="es-PE"/>
          </w:rPr>
          <w:delText xml:space="preserve"> </w:delText>
        </w:r>
      </w:del>
      <w:ins w:id="45" w:author="Luis" w:date="2015-02-22T20:35:00Z">
        <w:r w:rsidR="00A25C39" w:rsidRPr="00282115">
          <w:rPr>
            <w:rFonts w:ascii="Times New Roman" w:eastAsia="Times New Roman" w:hAnsi="Times New Roman" w:cs="Times New Roman"/>
            <w:color w:val="000000"/>
            <w:sz w:val="24"/>
            <w:szCs w:val="24"/>
            <w:lang w:eastAsia="es-PE"/>
          </w:rPr>
          <w:t>crear</w:t>
        </w:r>
        <w:r w:rsidR="00A25C39">
          <w:rPr>
            <w:rFonts w:ascii="Times New Roman" w:eastAsia="Times New Roman" w:hAnsi="Times New Roman" w:cs="Times New Roman"/>
            <w:color w:val="000000"/>
            <w:sz w:val="24"/>
            <w:szCs w:val="24"/>
            <w:lang w:eastAsia="es-PE"/>
          </w:rPr>
          <w:t>á</w:t>
        </w:r>
        <w:r w:rsidR="00A25C39" w:rsidRPr="00282115">
          <w:rPr>
            <w:rFonts w:ascii="Times New Roman" w:eastAsia="Times New Roman" w:hAnsi="Times New Roman" w:cs="Times New Roman"/>
            <w:color w:val="000000"/>
            <w:sz w:val="24"/>
            <w:szCs w:val="24"/>
            <w:lang w:eastAsia="es-PE"/>
          </w:rPr>
          <w:t xml:space="preserve"> </w:t>
        </w:r>
      </w:ins>
      <w:r w:rsidR="003554AA" w:rsidRPr="00282115">
        <w:rPr>
          <w:rFonts w:ascii="Times New Roman" w:eastAsia="Times New Roman" w:hAnsi="Times New Roman" w:cs="Times New Roman"/>
          <w:color w:val="000000"/>
          <w:sz w:val="24"/>
          <w:szCs w:val="24"/>
          <w:lang w:eastAsia="es-PE"/>
        </w:rPr>
        <w:t xml:space="preserve">y </w:t>
      </w:r>
      <w:del w:id="46" w:author="Luis" w:date="2015-02-22T20:35:00Z">
        <w:r w:rsidR="003554AA" w:rsidRPr="00282115" w:rsidDel="00A25C39">
          <w:rPr>
            <w:rFonts w:ascii="Times New Roman" w:eastAsia="Times New Roman" w:hAnsi="Times New Roman" w:cs="Times New Roman"/>
            <w:color w:val="000000"/>
            <w:sz w:val="24"/>
            <w:szCs w:val="24"/>
            <w:lang w:eastAsia="es-PE"/>
          </w:rPr>
          <w:delText xml:space="preserve">realizara </w:delText>
        </w:r>
      </w:del>
      <w:ins w:id="47" w:author="Luis" w:date="2015-02-22T20:35:00Z">
        <w:r w:rsidR="00A25C39" w:rsidRPr="00282115">
          <w:rPr>
            <w:rFonts w:ascii="Times New Roman" w:eastAsia="Times New Roman" w:hAnsi="Times New Roman" w:cs="Times New Roman"/>
            <w:color w:val="000000"/>
            <w:sz w:val="24"/>
            <w:szCs w:val="24"/>
            <w:lang w:eastAsia="es-PE"/>
          </w:rPr>
          <w:t>realizar</w:t>
        </w:r>
        <w:r w:rsidR="00A25C39">
          <w:rPr>
            <w:rFonts w:ascii="Times New Roman" w:eastAsia="Times New Roman" w:hAnsi="Times New Roman" w:cs="Times New Roman"/>
            <w:color w:val="000000"/>
            <w:sz w:val="24"/>
            <w:szCs w:val="24"/>
            <w:lang w:eastAsia="es-PE"/>
          </w:rPr>
          <w:t>á</w:t>
        </w:r>
        <w:r w:rsidR="00A25C39" w:rsidRPr="00282115">
          <w:rPr>
            <w:rFonts w:ascii="Times New Roman" w:eastAsia="Times New Roman" w:hAnsi="Times New Roman" w:cs="Times New Roman"/>
            <w:color w:val="000000"/>
            <w:sz w:val="24"/>
            <w:szCs w:val="24"/>
            <w:lang w:eastAsia="es-PE"/>
          </w:rPr>
          <w:t xml:space="preserve"> </w:t>
        </w:r>
      </w:ins>
      <w:r w:rsidR="003554AA" w:rsidRPr="00282115">
        <w:rPr>
          <w:rFonts w:ascii="Times New Roman" w:eastAsia="Times New Roman" w:hAnsi="Times New Roman" w:cs="Times New Roman"/>
          <w:color w:val="000000"/>
          <w:sz w:val="24"/>
          <w:szCs w:val="24"/>
          <w:lang w:eastAsia="es-PE"/>
        </w:rPr>
        <w:t xml:space="preserve">el mantenimiento correspondiente </w:t>
      </w:r>
      <w:del w:id="48" w:author="Edwin Huamaní" w:date="2015-02-23T03:14:00Z">
        <w:r w:rsidR="003554AA" w:rsidRPr="00282115" w:rsidDel="003E2186">
          <w:rPr>
            <w:rFonts w:ascii="Times New Roman" w:eastAsia="Times New Roman" w:hAnsi="Times New Roman" w:cs="Times New Roman"/>
            <w:color w:val="000000"/>
            <w:sz w:val="24"/>
            <w:szCs w:val="24"/>
            <w:lang w:eastAsia="es-PE"/>
          </w:rPr>
          <w:delText>de los usuario</w:delText>
        </w:r>
      </w:del>
      <w:ins w:id="49" w:author="Edwin Huamaní" w:date="2015-02-23T03:14:00Z">
        <w:r w:rsidR="003E2186" w:rsidRPr="00282115">
          <w:rPr>
            <w:rFonts w:ascii="Times New Roman" w:eastAsia="Times New Roman" w:hAnsi="Times New Roman" w:cs="Times New Roman"/>
            <w:color w:val="000000"/>
            <w:sz w:val="24"/>
            <w:szCs w:val="24"/>
            <w:lang w:eastAsia="es-PE"/>
          </w:rPr>
          <w:t>del usuario</w:t>
        </w:r>
      </w:ins>
      <w:r w:rsidR="003554AA" w:rsidRPr="00282115">
        <w:rPr>
          <w:rFonts w:ascii="Times New Roman" w:eastAsia="Times New Roman" w:hAnsi="Times New Roman" w:cs="Times New Roman"/>
          <w:color w:val="000000"/>
          <w:sz w:val="24"/>
          <w:szCs w:val="24"/>
          <w:lang w:eastAsia="es-PE"/>
        </w:rPr>
        <w:t xml:space="preserve"> y un segundo </w:t>
      </w:r>
      <w:r w:rsidR="00B70C6C" w:rsidRPr="00282115">
        <w:rPr>
          <w:rFonts w:ascii="Times New Roman" w:eastAsia="Times New Roman" w:hAnsi="Times New Roman" w:cs="Times New Roman"/>
          <w:color w:val="000000"/>
          <w:sz w:val="24"/>
          <w:szCs w:val="24"/>
          <w:lang w:eastAsia="es-PE"/>
        </w:rPr>
        <w:t>Módulo</w:t>
      </w:r>
      <w:r w:rsidR="003554AA" w:rsidRPr="00282115">
        <w:rPr>
          <w:rFonts w:ascii="Times New Roman" w:eastAsia="Times New Roman" w:hAnsi="Times New Roman" w:cs="Times New Roman"/>
          <w:color w:val="000000"/>
          <w:sz w:val="24"/>
          <w:szCs w:val="24"/>
          <w:lang w:eastAsia="es-PE"/>
        </w:rPr>
        <w:t xml:space="preserve"> de Información y Consulta</w:t>
      </w:r>
      <w:r w:rsidR="00B44E13" w:rsidRPr="00282115">
        <w:rPr>
          <w:rFonts w:ascii="Times New Roman" w:eastAsia="Times New Roman" w:hAnsi="Times New Roman" w:cs="Times New Roman"/>
          <w:color w:val="000000"/>
          <w:sz w:val="24"/>
          <w:szCs w:val="24"/>
          <w:lang w:eastAsia="es-PE"/>
        </w:rPr>
        <w:t xml:space="preserve"> </w:t>
      </w:r>
      <w:r w:rsidR="003554AA" w:rsidRPr="00282115">
        <w:rPr>
          <w:rFonts w:ascii="Times New Roman" w:eastAsia="Times New Roman" w:hAnsi="Times New Roman" w:cs="Times New Roman"/>
          <w:color w:val="000000"/>
          <w:sz w:val="24"/>
          <w:szCs w:val="24"/>
          <w:lang w:eastAsia="es-PE"/>
        </w:rPr>
        <w:t>el cual nos permitirá extraer información necesaria para identificar a la población requisitoriada.</w:t>
      </w:r>
    </w:p>
    <w:p w14:paraId="13D3876D" w14:textId="77777777" w:rsidR="00B44E13" w:rsidRPr="00282115" w:rsidRDefault="00B44E13"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34FF1054" w14:textId="77777777" w:rsidR="00A56234" w:rsidRPr="00282115" w:rsidRDefault="00B44E13"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El </w:t>
      </w:r>
      <w:r w:rsidR="003554AA" w:rsidRPr="00282115">
        <w:rPr>
          <w:rFonts w:ascii="Times New Roman" w:eastAsia="Times New Roman" w:hAnsi="Times New Roman" w:cs="Times New Roman"/>
          <w:color w:val="000000"/>
          <w:sz w:val="24"/>
          <w:szCs w:val="24"/>
          <w:lang w:eastAsia="es-PE"/>
        </w:rPr>
        <w:t xml:space="preserve">Modulo de </w:t>
      </w:r>
      <w:r w:rsidR="00B70C6C" w:rsidRPr="00282115">
        <w:rPr>
          <w:rFonts w:ascii="Times New Roman" w:eastAsia="Times New Roman" w:hAnsi="Times New Roman" w:cs="Times New Roman"/>
          <w:color w:val="000000"/>
          <w:sz w:val="24"/>
          <w:szCs w:val="24"/>
          <w:lang w:eastAsia="es-PE"/>
        </w:rPr>
        <w:t>Administración</w:t>
      </w:r>
      <w:r w:rsidRPr="00282115">
        <w:rPr>
          <w:rFonts w:ascii="Times New Roman" w:eastAsia="Times New Roman" w:hAnsi="Times New Roman" w:cs="Times New Roman"/>
          <w:color w:val="000000"/>
          <w:sz w:val="24"/>
          <w:szCs w:val="24"/>
          <w:lang w:eastAsia="es-PE"/>
        </w:rPr>
        <w:t xml:space="preserve"> </w:t>
      </w:r>
      <w:del w:id="50" w:author="Luis" w:date="2015-02-22T20:35:00Z">
        <w:r w:rsidR="003554AA" w:rsidRPr="00282115" w:rsidDel="00A25C39">
          <w:rPr>
            <w:rFonts w:ascii="Times New Roman" w:eastAsia="Times New Roman" w:hAnsi="Times New Roman" w:cs="Times New Roman"/>
            <w:color w:val="000000"/>
            <w:sz w:val="24"/>
            <w:szCs w:val="24"/>
            <w:lang w:eastAsia="es-PE"/>
          </w:rPr>
          <w:delText xml:space="preserve">quedara </w:delText>
        </w:r>
      </w:del>
      <w:ins w:id="51" w:author="Luis" w:date="2015-02-22T20:35:00Z">
        <w:r w:rsidR="00A25C39" w:rsidRPr="00282115">
          <w:rPr>
            <w:rFonts w:ascii="Times New Roman" w:eastAsia="Times New Roman" w:hAnsi="Times New Roman" w:cs="Times New Roman"/>
            <w:color w:val="000000"/>
            <w:sz w:val="24"/>
            <w:szCs w:val="24"/>
            <w:lang w:eastAsia="es-PE"/>
          </w:rPr>
          <w:t>quedar</w:t>
        </w:r>
        <w:r w:rsidR="00A25C39">
          <w:rPr>
            <w:rFonts w:ascii="Times New Roman" w:eastAsia="Times New Roman" w:hAnsi="Times New Roman" w:cs="Times New Roman"/>
            <w:color w:val="000000"/>
            <w:sz w:val="24"/>
            <w:szCs w:val="24"/>
            <w:lang w:eastAsia="es-PE"/>
          </w:rPr>
          <w:t>á</w:t>
        </w:r>
        <w:r w:rsidR="00A25C39" w:rsidRPr="00282115">
          <w:rPr>
            <w:rFonts w:ascii="Times New Roman" w:eastAsia="Times New Roman" w:hAnsi="Times New Roman" w:cs="Times New Roman"/>
            <w:color w:val="000000"/>
            <w:sz w:val="24"/>
            <w:szCs w:val="24"/>
            <w:lang w:eastAsia="es-PE"/>
          </w:rPr>
          <w:t xml:space="preserve"> </w:t>
        </w:r>
      </w:ins>
      <w:r w:rsidR="003554AA" w:rsidRPr="00282115">
        <w:rPr>
          <w:rFonts w:ascii="Times New Roman" w:eastAsia="Times New Roman" w:hAnsi="Times New Roman" w:cs="Times New Roman"/>
          <w:color w:val="000000"/>
          <w:sz w:val="24"/>
          <w:szCs w:val="24"/>
          <w:lang w:eastAsia="es-PE"/>
        </w:rPr>
        <w:t>a</w:t>
      </w:r>
      <w:r w:rsidR="008B5875" w:rsidRPr="00282115">
        <w:rPr>
          <w:rFonts w:ascii="Times New Roman" w:eastAsia="Times New Roman" w:hAnsi="Times New Roman" w:cs="Times New Roman"/>
          <w:color w:val="000000"/>
          <w:sz w:val="24"/>
          <w:szCs w:val="24"/>
          <w:lang w:eastAsia="es-PE"/>
        </w:rPr>
        <w:t xml:space="preserve"> cargo del p</w:t>
      </w:r>
      <w:r w:rsidR="003554AA" w:rsidRPr="00282115">
        <w:rPr>
          <w:rFonts w:ascii="Times New Roman" w:eastAsia="Times New Roman" w:hAnsi="Times New Roman" w:cs="Times New Roman"/>
          <w:color w:val="000000"/>
          <w:sz w:val="24"/>
          <w:szCs w:val="24"/>
          <w:lang w:eastAsia="es-PE"/>
        </w:rPr>
        <w:t xml:space="preserve">ersonal Policial capacitado para </w:t>
      </w:r>
      <w:r w:rsidR="008B5875" w:rsidRPr="00282115">
        <w:rPr>
          <w:rFonts w:ascii="Times New Roman" w:eastAsia="Times New Roman" w:hAnsi="Times New Roman" w:cs="Times New Roman"/>
          <w:color w:val="000000"/>
          <w:sz w:val="24"/>
          <w:szCs w:val="24"/>
          <w:lang w:eastAsia="es-PE"/>
        </w:rPr>
        <w:t>la función de creación, modificación</w:t>
      </w:r>
      <w:r w:rsidR="00074F4E" w:rsidRPr="00282115">
        <w:rPr>
          <w:rFonts w:ascii="Times New Roman" w:eastAsia="Times New Roman" w:hAnsi="Times New Roman" w:cs="Times New Roman"/>
          <w:color w:val="000000"/>
          <w:sz w:val="24"/>
          <w:szCs w:val="24"/>
          <w:lang w:eastAsia="es-PE"/>
        </w:rPr>
        <w:t xml:space="preserve">, </w:t>
      </w:r>
      <w:r w:rsidR="00B70C6C" w:rsidRPr="00282115">
        <w:rPr>
          <w:rFonts w:ascii="Times New Roman" w:eastAsia="Times New Roman" w:hAnsi="Times New Roman" w:cs="Times New Roman"/>
          <w:color w:val="000000"/>
          <w:sz w:val="24"/>
          <w:szCs w:val="24"/>
          <w:lang w:eastAsia="es-PE"/>
        </w:rPr>
        <w:t>eliminación</w:t>
      </w:r>
      <w:r w:rsidR="008B5875" w:rsidRPr="00282115">
        <w:rPr>
          <w:rFonts w:ascii="Times New Roman" w:eastAsia="Times New Roman" w:hAnsi="Times New Roman" w:cs="Times New Roman"/>
          <w:color w:val="000000"/>
          <w:sz w:val="24"/>
          <w:szCs w:val="24"/>
          <w:lang w:eastAsia="es-PE"/>
        </w:rPr>
        <w:t xml:space="preserve"> y mantenimiento de usuarios de la aplicación. </w:t>
      </w:r>
      <w:commentRangeStart w:id="52"/>
      <w:del w:id="53" w:author="Edwin Huamaní" w:date="2015-02-23T03:13:00Z">
        <w:r w:rsidR="008B5875" w:rsidRPr="00282115" w:rsidDel="003E2186">
          <w:rPr>
            <w:rFonts w:ascii="Times New Roman" w:eastAsia="Times New Roman" w:hAnsi="Times New Roman" w:cs="Times New Roman"/>
            <w:color w:val="000000"/>
            <w:sz w:val="24"/>
            <w:szCs w:val="24"/>
            <w:lang w:eastAsia="es-PE"/>
          </w:rPr>
          <w:delText xml:space="preserve">La cantidad de este personal </w:delText>
        </w:r>
        <w:commentRangeEnd w:id="52"/>
        <w:r w:rsidR="00A25C39" w:rsidDel="003E2186">
          <w:rPr>
            <w:rStyle w:val="Refdecomentario"/>
          </w:rPr>
          <w:commentReference w:id="52"/>
        </w:r>
        <w:r w:rsidR="008B5875" w:rsidRPr="00282115" w:rsidDel="003E2186">
          <w:rPr>
            <w:rFonts w:ascii="Times New Roman" w:eastAsia="Times New Roman" w:hAnsi="Times New Roman" w:cs="Times New Roman"/>
            <w:color w:val="000000"/>
            <w:sz w:val="24"/>
            <w:szCs w:val="24"/>
            <w:lang w:eastAsia="es-PE"/>
          </w:rPr>
          <w:delText>encargado será dependiente de la cantidad de personal Policial</w:delText>
        </w:r>
        <w:r w:rsidR="00074F4E" w:rsidRPr="00282115" w:rsidDel="003E2186">
          <w:rPr>
            <w:rFonts w:ascii="Times New Roman" w:eastAsia="Times New Roman" w:hAnsi="Times New Roman" w:cs="Times New Roman"/>
            <w:color w:val="000000"/>
            <w:sz w:val="24"/>
            <w:szCs w:val="24"/>
            <w:lang w:eastAsia="es-PE"/>
          </w:rPr>
          <w:delText xml:space="preserve"> deriva</w:delText>
        </w:r>
        <w:r w:rsidR="007C0B2F" w:rsidRPr="00282115" w:rsidDel="003E2186">
          <w:rPr>
            <w:rFonts w:ascii="Times New Roman" w:eastAsia="Times New Roman" w:hAnsi="Times New Roman" w:cs="Times New Roman"/>
            <w:color w:val="000000"/>
            <w:sz w:val="24"/>
            <w:szCs w:val="24"/>
            <w:lang w:eastAsia="es-PE"/>
          </w:rPr>
          <w:delText>da</w:delText>
        </w:r>
        <w:r w:rsidR="00074F4E" w:rsidRPr="00282115" w:rsidDel="003E2186">
          <w:rPr>
            <w:rFonts w:ascii="Times New Roman" w:eastAsia="Times New Roman" w:hAnsi="Times New Roman" w:cs="Times New Roman"/>
            <w:color w:val="000000"/>
            <w:sz w:val="24"/>
            <w:szCs w:val="24"/>
            <w:lang w:eastAsia="es-PE"/>
          </w:rPr>
          <w:delText xml:space="preserve"> a estos operativos</w:delText>
        </w:r>
      </w:del>
      <w:ins w:id="54" w:author="Edwin Huamaní" w:date="2015-02-23T03:13:00Z">
        <w:r w:rsidR="003E2186">
          <w:rPr>
            <w:rFonts w:ascii="Times New Roman" w:eastAsia="Times New Roman" w:hAnsi="Times New Roman" w:cs="Times New Roman"/>
            <w:color w:val="000000"/>
            <w:sz w:val="24"/>
            <w:szCs w:val="24"/>
            <w:lang w:eastAsia="es-PE"/>
          </w:rPr>
          <w:t>Estos usuarios con perfil de administradores serán elegidos por la PNP</w:t>
        </w:r>
      </w:ins>
      <w:r w:rsidR="007C0B2F" w:rsidRPr="00282115">
        <w:rPr>
          <w:rFonts w:ascii="Times New Roman" w:eastAsia="Times New Roman" w:hAnsi="Times New Roman" w:cs="Times New Roman"/>
          <w:color w:val="000000"/>
          <w:sz w:val="24"/>
          <w:szCs w:val="24"/>
          <w:lang w:eastAsia="es-PE"/>
        </w:rPr>
        <w:t>.</w:t>
      </w:r>
    </w:p>
    <w:p w14:paraId="3822350B" w14:textId="77777777" w:rsidR="007C0B2F" w:rsidRPr="00282115" w:rsidRDefault="007C0B2F"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1359A843" w14:textId="77777777" w:rsidR="00CE0B97" w:rsidRPr="00282115" w:rsidRDefault="00A56234"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El </w:t>
      </w:r>
      <w:r w:rsidR="007C0B2F" w:rsidRPr="00282115">
        <w:rPr>
          <w:rFonts w:ascii="Times New Roman" w:eastAsia="Times New Roman" w:hAnsi="Times New Roman" w:cs="Times New Roman"/>
          <w:color w:val="000000"/>
          <w:sz w:val="24"/>
          <w:szCs w:val="24"/>
          <w:lang w:eastAsia="es-PE"/>
        </w:rPr>
        <w:t>Modulo de Información y Consulta</w:t>
      </w:r>
      <w:r w:rsidRPr="00282115">
        <w:rPr>
          <w:rFonts w:ascii="Times New Roman" w:eastAsia="Times New Roman" w:hAnsi="Times New Roman" w:cs="Times New Roman"/>
          <w:color w:val="000000"/>
          <w:sz w:val="24"/>
          <w:szCs w:val="24"/>
          <w:lang w:eastAsia="es-PE"/>
        </w:rPr>
        <w:t xml:space="preserve">, muestra la información de la </w:t>
      </w:r>
      <w:r w:rsidR="007C0B2F" w:rsidRPr="00282115">
        <w:rPr>
          <w:rFonts w:ascii="Times New Roman" w:eastAsia="Times New Roman" w:hAnsi="Times New Roman" w:cs="Times New Roman"/>
          <w:color w:val="000000"/>
          <w:sz w:val="24"/>
          <w:szCs w:val="24"/>
          <w:lang w:eastAsia="es-PE"/>
        </w:rPr>
        <w:t xml:space="preserve">población o individuo indicando como parámetro de búsqueda nombre, apellidos o documento de </w:t>
      </w:r>
      <w:r w:rsidR="00B70C6C" w:rsidRPr="00282115">
        <w:rPr>
          <w:rFonts w:ascii="Times New Roman" w:eastAsia="Times New Roman" w:hAnsi="Times New Roman" w:cs="Times New Roman"/>
          <w:color w:val="000000"/>
          <w:sz w:val="24"/>
          <w:szCs w:val="24"/>
          <w:lang w:eastAsia="es-PE"/>
        </w:rPr>
        <w:t>identidad</w:t>
      </w:r>
      <w:r w:rsidR="007C0B2F" w:rsidRPr="00282115">
        <w:rPr>
          <w:rFonts w:ascii="Times New Roman" w:eastAsia="Times New Roman" w:hAnsi="Times New Roman" w:cs="Times New Roman"/>
          <w:color w:val="000000"/>
          <w:sz w:val="24"/>
          <w:szCs w:val="24"/>
          <w:lang w:eastAsia="es-PE"/>
        </w:rPr>
        <w:t xml:space="preserve"> nacional (DNI)</w:t>
      </w:r>
      <w:r w:rsidR="00E269AC" w:rsidRPr="00282115">
        <w:rPr>
          <w:rFonts w:ascii="Times New Roman" w:eastAsia="Times New Roman" w:hAnsi="Times New Roman" w:cs="Times New Roman"/>
          <w:color w:val="000000"/>
          <w:sz w:val="24"/>
          <w:szCs w:val="24"/>
          <w:lang w:eastAsia="es-PE"/>
        </w:rPr>
        <w:t xml:space="preserve"> </w:t>
      </w:r>
      <w:r w:rsidR="00B70C6C" w:rsidRPr="00282115">
        <w:rPr>
          <w:rFonts w:ascii="Times New Roman" w:eastAsia="Times New Roman" w:hAnsi="Times New Roman" w:cs="Times New Roman"/>
          <w:color w:val="000000"/>
          <w:sz w:val="24"/>
          <w:szCs w:val="24"/>
          <w:lang w:eastAsia="es-PE"/>
        </w:rPr>
        <w:t xml:space="preserve">o también </w:t>
      </w:r>
      <w:ins w:id="55" w:author="Edwin Huamaní" w:date="2015-02-23T03:14:00Z">
        <w:r w:rsidR="003E2186">
          <w:rPr>
            <w:rFonts w:ascii="Times New Roman" w:eastAsia="Times New Roman" w:hAnsi="Times New Roman" w:cs="Times New Roman"/>
            <w:color w:val="000000"/>
            <w:sz w:val="24"/>
            <w:szCs w:val="24"/>
            <w:lang w:eastAsia="es-PE"/>
          </w:rPr>
          <w:t>al escanear</w:t>
        </w:r>
      </w:ins>
      <w:commentRangeStart w:id="56"/>
      <w:del w:id="57" w:author="Edwin Huamaní" w:date="2015-02-23T03:14:00Z">
        <w:r w:rsidR="00B70C6C" w:rsidRPr="00282115" w:rsidDel="003E2186">
          <w:rPr>
            <w:rFonts w:ascii="Times New Roman" w:eastAsia="Times New Roman" w:hAnsi="Times New Roman" w:cs="Times New Roman"/>
            <w:color w:val="000000"/>
            <w:sz w:val="24"/>
            <w:szCs w:val="24"/>
            <w:lang w:eastAsia="es-PE"/>
          </w:rPr>
          <w:delText>recibir</w:delText>
        </w:r>
      </w:del>
      <w:r w:rsidR="00B70C6C" w:rsidRPr="00282115">
        <w:rPr>
          <w:rFonts w:ascii="Times New Roman" w:eastAsia="Times New Roman" w:hAnsi="Times New Roman" w:cs="Times New Roman"/>
          <w:color w:val="000000"/>
          <w:sz w:val="24"/>
          <w:szCs w:val="24"/>
          <w:lang w:eastAsia="es-PE"/>
        </w:rPr>
        <w:t xml:space="preserve"> el código de barras </w:t>
      </w:r>
      <w:commentRangeEnd w:id="56"/>
      <w:r w:rsidR="00A25C39">
        <w:rPr>
          <w:rStyle w:val="Refdecomentario"/>
        </w:rPr>
        <w:commentReference w:id="56"/>
      </w:r>
      <w:r w:rsidR="00B70C6C" w:rsidRPr="00282115">
        <w:rPr>
          <w:rFonts w:ascii="Times New Roman" w:eastAsia="Times New Roman" w:hAnsi="Times New Roman" w:cs="Times New Roman"/>
          <w:color w:val="000000"/>
          <w:sz w:val="24"/>
          <w:szCs w:val="24"/>
          <w:lang w:eastAsia="es-PE"/>
        </w:rPr>
        <w:t>que se muestra en el DNI</w:t>
      </w:r>
      <w:ins w:id="58" w:author="Edwin Huamaní" w:date="2015-02-23T03:15:00Z">
        <w:r w:rsidR="003E2186">
          <w:rPr>
            <w:rFonts w:ascii="Times New Roman" w:eastAsia="Times New Roman" w:hAnsi="Times New Roman" w:cs="Times New Roman"/>
            <w:color w:val="000000"/>
            <w:sz w:val="24"/>
            <w:szCs w:val="24"/>
            <w:lang w:eastAsia="es-PE"/>
          </w:rPr>
          <w:t>. Con esto</w:t>
        </w:r>
      </w:ins>
      <w:del w:id="59" w:author="Edwin Huamaní" w:date="2015-02-23T03:15:00Z">
        <w:r w:rsidR="00B70C6C" w:rsidRPr="00282115" w:rsidDel="003E2186">
          <w:rPr>
            <w:rFonts w:ascii="Times New Roman" w:eastAsia="Times New Roman" w:hAnsi="Times New Roman" w:cs="Times New Roman"/>
            <w:color w:val="000000"/>
            <w:sz w:val="24"/>
            <w:szCs w:val="24"/>
            <w:lang w:eastAsia="es-PE"/>
          </w:rPr>
          <w:delText xml:space="preserve"> </w:delText>
        </w:r>
        <w:r w:rsidR="00E269AC" w:rsidRPr="00AC63AE" w:rsidDel="003E2186">
          <w:rPr>
            <w:rFonts w:ascii="Times New Roman" w:eastAsia="Times New Roman" w:hAnsi="Times New Roman" w:cs="Times New Roman"/>
            <w:color w:val="000000"/>
            <w:sz w:val="24"/>
            <w:szCs w:val="24"/>
            <w:highlight w:val="yellow"/>
            <w:lang w:eastAsia="es-PE"/>
            <w:rPrChange w:id="60" w:author="Luis" w:date="2015-02-22T20:38:00Z">
              <w:rPr>
                <w:rFonts w:ascii="Times New Roman" w:eastAsia="Times New Roman" w:hAnsi="Times New Roman" w:cs="Times New Roman"/>
                <w:color w:val="000000"/>
                <w:sz w:val="24"/>
                <w:szCs w:val="24"/>
                <w:lang w:eastAsia="es-PE"/>
              </w:rPr>
            </w:rPrChange>
          </w:rPr>
          <w:delText>y</w:delText>
        </w:r>
        <w:r w:rsidR="00E269AC" w:rsidRPr="00282115" w:rsidDel="003E2186">
          <w:rPr>
            <w:rFonts w:ascii="Times New Roman" w:eastAsia="Times New Roman" w:hAnsi="Times New Roman" w:cs="Times New Roman"/>
            <w:color w:val="000000"/>
            <w:sz w:val="24"/>
            <w:szCs w:val="24"/>
            <w:lang w:eastAsia="es-PE"/>
          </w:rPr>
          <w:delText xml:space="preserve"> que</w:delText>
        </w:r>
      </w:del>
      <w:ins w:id="61" w:author="Edwin Huamaní" w:date="2015-02-23T03:15:00Z">
        <w:r w:rsidR="003E2186">
          <w:rPr>
            <w:rFonts w:ascii="Times New Roman" w:eastAsia="Times New Roman" w:hAnsi="Times New Roman" w:cs="Times New Roman"/>
            <w:color w:val="000000"/>
            <w:sz w:val="24"/>
            <w:szCs w:val="24"/>
            <w:lang w:eastAsia="es-PE"/>
          </w:rPr>
          <w:t xml:space="preserve"> se</w:t>
        </w:r>
      </w:ins>
      <w:r w:rsidR="00E269AC" w:rsidRPr="00282115">
        <w:rPr>
          <w:rFonts w:ascii="Times New Roman" w:eastAsia="Times New Roman" w:hAnsi="Times New Roman" w:cs="Times New Roman"/>
          <w:color w:val="000000"/>
          <w:sz w:val="24"/>
          <w:szCs w:val="24"/>
          <w:lang w:eastAsia="es-PE"/>
        </w:rPr>
        <w:t xml:space="preserve"> </w:t>
      </w:r>
      <w:r w:rsidRPr="00282115">
        <w:rPr>
          <w:rFonts w:ascii="Times New Roman" w:eastAsia="Times New Roman" w:hAnsi="Times New Roman" w:cs="Times New Roman"/>
          <w:color w:val="000000"/>
          <w:sz w:val="24"/>
          <w:szCs w:val="24"/>
          <w:lang w:eastAsia="es-PE"/>
        </w:rPr>
        <w:t xml:space="preserve">podrá </w:t>
      </w:r>
      <w:r w:rsidR="00471430" w:rsidRPr="00282115">
        <w:rPr>
          <w:rFonts w:ascii="Times New Roman" w:eastAsia="Times New Roman" w:hAnsi="Times New Roman" w:cs="Times New Roman"/>
          <w:color w:val="000000"/>
          <w:sz w:val="24"/>
          <w:szCs w:val="24"/>
          <w:lang w:eastAsia="es-PE"/>
        </w:rPr>
        <w:t>co</w:t>
      </w:r>
      <w:r w:rsidR="00E269AC" w:rsidRPr="00282115">
        <w:rPr>
          <w:rFonts w:ascii="Times New Roman" w:eastAsia="Times New Roman" w:hAnsi="Times New Roman" w:cs="Times New Roman"/>
          <w:color w:val="000000"/>
          <w:sz w:val="24"/>
          <w:szCs w:val="24"/>
          <w:lang w:eastAsia="es-PE"/>
        </w:rPr>
        <w:t xml:space="preserve">nsultar </w:t>
      </w:r>
      <w:r w:rsidR="00E269AC" w:rsidRPr="003E2186">
        <w:rPr>
          <w:rFonts w:ascii="Times New Roman" w:eastAsia="Times New Roman" w:hAnsi="Times New Roman" w:cs="Times New Roman"/>
          <w:color w:val="000000"/>
          <w:sz w:val="24"/>
          <w:szCs w:val="24"/>
          <w:lang w:eastAsia="es-PE"/>
        </w:rPr>
        <w:t>y</w:t>
      </w:r>
      <w:r w:rsidR="00E269AC" w:rsidRPr="00282115">
        <w:rPr>
          <w:rFonts w:ascii="Times New Roman" w:eastAsia="Times New Roman" w:hAnsi="Times New Roman" w:cs="Times New Roman"/>
          <w:color w:val="000000"/>
          <w:sz w:val="24"/>
          <w:szCs w:val="24"/>
          <w:lang w:eastAsia="es-PE"/>
        </w:rPr>
        <w:t xml:space="preserve"> ver </w:t>
      </w:r>
      <w:del w:id="62" w:author="Edwin Huamaní" w:date="2015-02-23T03:15:00Z">
        <w:r w:rsidR="00E269AC" w:rsidRPr="00282115" w:rsidDel="003E2186">
          <w:rPr>
            <w:rFonts w:ascii="Times New Roman" w:eastAsia="Times New Roman" w:hAnsi="Times New Roman" w:cs="Times New Roman"/>
            <w:color w:val="000000"/>
            <w:sz w:val="24"/>
            <w:szCs w:val="24"/>
            <w:lang w:eastAsia="es-PE"/>
          </w:rPr>
          <w:delText xml:space="preserve">la descripción </w:delText>
        </w:r>
        <w:commentRangeStart w:id="63"/>
        <w:r w:rsidR="00E269AC" w:rsidRPr="00AC63AE" w:rsidDel="003E2186">
          <w:rPr>
            <w:rFonts w:ascii="Times New Roman" w:eastAsia="Times New Roman" w:hAnsi="Times New Roman" w:cs="Times New Roman"/>
            <w:color w:val="000000"/>
            <w:sz w:val="24"/>
            <w:szCs w:val="24"/>
            <w:highlight w:val="yellow"/>
            <w:lang w:eastAsia="es-PE"/>
            <w:rPrChange w:id="64" w:author="Luis" w:date="2015-02-22T20:38:00Z">
              <w:rPr>
                <w:rFonts w:ascii="Times New Roman" w:eastAsia="Times New Roman" w:hAnsi="Times New Roman" w:cs="Times New Roman"/>
                <w:color w:val="000000"/>
                <w:sz w:val="24"/>
                <w:szCs w:val="24"/>
                <w:lang w:eastAsia="es-PE"/>
              </w:rPr>
            </w:rPrChange>
          </w:rPr>
          <w:delText>y</w:delText>
        </w:r>
        <w:commentRangeEnd w:id="63"/>
        <w:r w:rsidR="00AC63AE" w:rsidDel="003E2186">
          <w:rPr>
            <w:rStyle w:val="Refdecomentario"/>
          </w:rPr>
          <w:commentReference w:id="63"/>
        </w:r>
      </w:del>
      <w:ins w:id="65" w:author="Edwin Huamaní" w:date="2015-02-23T03:15:00Z">
        <w:r w:rsidR="003E2186">
          <w:rPr>
            <w:rFonts w:ascii="Times New Roman" w:eastAsia="Times New Roman" w:hAnsi="Times New Roman" w:cs="Times New Roman"/>
            <w:color w:val="000000"/>
            <w:sz w:val="24"/>
            <w:szCs w:val="24"/>
            <w:lang w:eastAsia="es-PE"/>
          </w:rPr>
          <w:t>el</w:t>
        </w:r>
      </w:ins>
      <w:r w:rsidR="00E269AC" w:rsidRPr="00282115">
        <w:rPr>
          <w:rFonts w:ascii="Times New Roman" w:eastAsia="Times New Roman" w:hAnsi="Times New Roman" w:cs="Times New Roman"/>
          <w:color w:val="000000"/>
          <w:sz w:val="24"/>
          <w:szCs w:val="24"/>
          <w:lang w:eastAsia="es-PE"/>
        </w:rPr>
        <w:t xml:space="preserve"> detalle de cada Antecedente o requisitoria del individuo en consulta para realizar el procedimiento adecuado a cada situación presentada</w:t>
      </w:r>
      <w:r w:rsidR="00CE0B97" w:rsidRPr="00282115">
        <w:rPr>
          <w:rFonts w:ascii="Times New Roman" w:eastAsia="Times New Roman" w:hAnsi="Times New Roman" w:cs="Times New Roman"/>
          <w:color w:val="000000"/>
          <w:sz w:val="24"/>
          <w:szCs w:val="24"/>
          <w:lang w:eastAsia="es-PE"/>
        </w:rPr>
        <w:t>.</w:t>
      </w:r>
    </w:p>
    <w:p w14:paraId="7198CDD5" w14:textId="77777777" w:rsidR="00CE0B97" w:rsidRPr="00282115" w:rsidRDefault="00CE0B97"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0E1D46C3" w14:textId="77777777" w:rsidR="00F416F2" w:rsidRPr="00282115" w:rsidRDefault="00F416F2" w:rsidP="00C53122">
      <w:pPr>
        <w:shd w:val="clear" w:color="auto" w:fill="FFFFFF"/>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Teniendo en cuenta las </w:t>
      </w:r>
      <w:r w:rsidR="005378E6" w:rsidRPr="00282115">
        <w:rPr>
          <w:rFonts w:ascii="Times New Roman" w:eastAsia="Times New Roman" w:hAnsi="Times New Roman" w:cs="Times New Roman"/>
          <w:color w:val="000000"/>
          <w:sz w:val="24"/>
          <w:szCs w:val="24"/>
          <w:lang w:eastAsia="es-PE"/>
        </w:rPr>
        <w:t xml:space="preserve">características del sistema </w:t>
      </w:r>
      <w:r w:rsidR="00E269AC" w:rsidRPr="00282115">
        <w:rPr>
          <w:rFonts w:ascii="Times New Roman" w:eastAsia="Times New Roman" w:hAnsi="Times New Roman" w:cs="Times New Roman"/>
          <w:color w:val="000000"/>
          <w:sz w:val="24"/>
          <w:szCs w:val="24"/>
          <w:lang w:eastAsia="es-PE"/>
        </w:rPr>
        <w:t xml:space="preserve">y aplicación </w:t>
      </w:r>
      <w:r w:rsidR="005378E6" w:rsidRPr="00282115">
        <w:rPr>
          <w:rFonts w:ascii="Times New Roman" w:eastAsia="Times New Roman" w:hAnsi="Times New Roman" w:cs="Times New Roman"/>
          <w:color w:val="000000"/>
          <w:sz w:val="24"/>
          <w:szCs w:val="24"/>
          <w:lang w:eastAsia="es-PE"/>
        </w:rPr>
        <w:t>descritas anteriormente, es necesario que la solución in</w:t>
      </w:r>
      <w:r w:rsidR="00E269AC" w:rsidRPr="00282115">
        <w:rPr>
          <w:rFonts w:ascii="Times New Roman" w:eastAsia="Times New Roman" w:hAnsi="Times New Roman" w:cs="Times New Roman"/>
          <w:color w:val="000000"/>
          <w:sz w:val="24"/>
          <w:szCs w:val="24"/>
          <w:lang w:eastAsia="es-PE"/>
        </w:rPr>
        <w:t xml:space="preserve">formática sea una aplicación </w:t>
      </w:r>
      <w:r w:rsidR="005378E6" w:rsidRPr="00282115">
        <w:rPr>
          <w:rFonts w:ascii="Times New Roman" w:eastAsia="Times New Roman" w:hAnsi="Times New Roman" w:cs="Times New Roman"/>
          <w:color w:val="000000"/>
          <w:sz w:val="24"/>
          <w:szCs w:val="24"/>
          <w:lang w:eastAsia="es-PE"/>
        </w:rPr>
        <w:t xml:space="preserve"> que </w:t>
      </w:r>
      <w:r w:rsidRPr="00282115">
        <w:rPr>
          <w:rFonts w:ascii="Times New Roman" w:eastAsia="Times New Roman" w:hAnsi="Times New Roman" w:cs="Times New Roman"/>
          <w:color w:val="000000"/>
          <w:sz w:val="24"/>
          <w:szCs w:val="24"/>
          <w:lang w:eastAsia="es-PE"/>
        </w:rPr>
        <w:t>permit</w:t>
      </w:r>
      <w:r w:rsidR="005378E6" w:rsidRPr="00282115">
        <w:rPr>
          <w:rFonts w:ascii="Times New Roman" w:eastAsia="Times New Roman" w:hAnsi="Times New Roman" w:cs="Times New Roman"/>
          <w:color w:val="000000"/>
          <w:sz w:val="24"/>
          <w:szCs w:val="24"/>
          <w:lang w:eastAsia="es-PE"/>
        </w:rPr>
        <w:t>a</w:t>
      </w:r>
      <w:r w:rsidRPr="00282115">
        <w:rPr>
          <w:rFonts w:ascii="Times New Roman" w:eastAsia="Times New Roman" w:hAnsi="Times New Roman" w:cs="Times New Roman"/>
          <w:color w:val="000000"/>
          <w:sz w:val="24"/>
          <w:szCs w:val="24"/>
          <w:lang w:eastAsia="es-PE"/>
        </w:rPr>
        <w:t xml:space="preserve"> un fácil manejo </w:t>
      </w:r>
      <w:commentRangeStart w:id="66"/>
      <w:r w:rsidRPr="00282115">
        <w:rPr>
          <w:rFonts w:ascii="Times New Roman" w:eastAsia="Times New Roman" w:hAnsi="Times New Roman" w:cs="Times New Roman"/>
          <w:color w:val="000000"/>
          <w:sz w:val="24"/>
          <w:szCs w:val="24"/>
          <w:lang w:eastAsia="es-PE"/>
        </w:rPr>
        <w:t xml:space="preserve">mediante </w:t>
      </w:r>
      <w:ins w:id="67" w:author="Edwin Huamaní" w:date="2015-02-23T03:16:00Z">
        <w:r w:rsidR="003E2186">
          <w:rPr>
            <w:rFonts w:ascii="Times New Roman" w:eastAsia="Times New Roman" w:hAnsi="Times New Roman" w:cs="Times New Roman"/>
            <w:color w:val="000000"/>
            <w:sz w:val="24"/>
            <w:szCs w:val="24"/>
            <w:lang w:eastAsia="es-PE"/>
          </w:rPr>
          <w:t xml:space="preserve">una interfaz </w:t>
        </w:r>
      </w:ins>
      <w:ins w:id="68" w:author="Edwin Huamaní" w:date="2015-02-23T03:17:00Z">
        <w:r w:rsidR="003E2186">
          <w:rPr>
            <w:rFonts w:ascii="Times New Roman" w:eastAsia="Times New Roman" w:hAnsi="Times New Roman" w:cs="Times New Roman"/>
            <w:color w:val="000000"/>
            <w:sz w:val="24"/>
            <w:szCs w:val="24"/>
            <w:lang w:eastAsia="es-PE"/>
          </w:rPr>
          <w:t>gráfica</w:t>
        </w:r>
      </w:ins>
      <w:del w:id="69" w:author="Edwin Huamaní" w:date="2015-02-23T03:16:00Z">
        <w:r w:rsidRPr="00282115" w:rsidDel="003E2186">
          <w:rPr>
            <w:rFonts w:ascii="Times New Roman" w:eastAsia="Times New Roman" w:hAnsi="Times New Roman" w:cs="Times New Roman"/>
            <w:color w:val="000000"/>
            <w:sz w:val="24"/>
            <w:szCs w:val="24"/>
            <w:lang w:eastAsia="es-PE"/>
          </w:rPr>
          <w:delText>interfaces gráficas</w:delText>
        </w:r>
      </w:del>
      <w:r w:rsidRPr="00282115">
        <w:rPr>
          <w:rFonts w:ascii="Times New Roman" w:eastAsia="Times New Roman" w:hAnsi="Times New Roman" w:cs="Times New Roman"/>
          <w:color w:val="000000"/>
          <w:sz w:val="24"/>
          <w:szCs w:val="24"/>
          <w:lang w:eastAsia="es-PE"/>
        </w:rPr>
        <w:t xml:space="preserve"> </w:t>
      </w:r>
      <w:commentRangeEnd w:id="66"/>
      <w:r w:rsidR="00AC63AE">
        <w:rPr>
          <w:rStyle w:val="Refdecomentario"/>
        </w:rPr>
        <w:commentReference w:id="66"/>
      </w:r>
      <w:r w:rsidRPr="00282115">
        <w:rPr>
          <w:rFonts w:ascii="Times New Roman" w:eastAsia="Times New Roman" w:hAnsi="Times New Roman" w:cs="Times New Roman"/>
          <w:color w:val="000000"/>
          <w:sz w:val="24"/>
          <w:szCs w:val="24"/>
          <w:lang w:eastAsia="es-PE"/>
        </w:rPr>
        <w:t>de agradable visualización</w:t>
      </w:r>
      <w:ins w:id="70" w:author="Edwin Huamaní" w:date="2015-02-23T03:17:00Z">
        <w:r w:rsidR="003E2186">
          <w:rPr>
            <w:rFonts w:ascii="Times New Roman" w:eastAsia="Times New Roman" w:hAnsi="Times New Roman" w:cs="Times New Roman"/>
            <w:color w:val="000000"/>
            <w:sz w:val="24"/>
            <w:szCs w:val="24"/>
            <w:lang w:eastAsia="es-PE"/>
          </w:rPr>
          <w:t>.</w:t>
        </w:r>
      </w:ins>
      <w:del w:id="71" w:author="Edwin Huamaní" w:date="2015-02-23T03:17:00Z">
        <w:r w:rsidR="005378E6" w:rsidRPr="00282115" w:rsidDel="003E2186">
          <w:rPr>
            <w:rFonts w:ascii="Times New Roman" w:eastAsia="Times New Roman" w:hAnsi="Times New Roman" w:cs="Times New Roman"/>
            <w:color w:val="000000"/>
            <w:sz w:val="24"/>
            <w:szCs w:val="24"/>
            <w:lang w:eastAsia="es-PE"/>
          </w:rPr>
          <w:delText>, segura</w:delText>
        </w:r>
      </w:del>
      <w:del w:id="72" w:author="Edwin Huamaní" w:date="2015-02-23T03:16:00Z">
        <w:r w:rsidR="005378E6" w:rsidRPr="00282115" w:rsidDel="003E2186">
          <w:rPr>
            <w:rFonts w:ascii="Times New Roman" w:eastAsia="Times New Roman" w:hAnsi="Times New Roman" w:cs="Times New Roman"/>
            <w:color w:val="000000"/>
            <w:sz w:val="24"/>
            <w:szCs w:val="24"/>
            <w:lang w:eastAsia="es-PE"/>
          </w:rPr>
          <w:delText xml:space="preserve">, rápida </w:delText>
        </w:r>
        <w:commentRangeStart w:id="73"/>
        <w:r w:rsidR="005378E6" w:rsidRPr="00282115" w:rsidDel="003E2186">
          <w:rPr>
            <w:rFonts w:ascii="Times New Roman" w:eastAsia="Times New Roman" w:hAnsi="Times New Roman" w:cs="Times New Roman"/>
            <w:color w:val="000000"/>
            <w:sz w:val="24"/>
            <w:szCs w:val="24"/>
            <w:lang w:eastAsia="es-PE"/>
          </w:rPr>
          <w:delText>entre otros</w:delText>
        </w:r>
        <w:commentRangeEnd w:id="73"/>
        <w:r w:rsidR="00AC63AE" w:rsidDel="003E2186">
          <w:rPr>
            <w:rStyle w:val="Refdecomentario"/>
          </w:rPr>
          <w:commentReference w:id="73"/>
        </w:r>
        <w:r w:rsidRPr="00282115" w:rsidDel="003E2186">
          <w:rPr>
            <w:rFonts w:ascii="Times New Roman" w:eastAsia="Times New Roman" w:hAnsi="Times New Roman" w:cs="Times New Roman"/>
            <w:color w:val="000000"/>
            <w:sz w:val="24"/>
            <w:szCs w:val="24"/>
            <w:lang w:eastAsia="es-PE"/>
          </w:rPr>
          <w:delText>.</w:delText>
        </w:r>
      </w:del>
      <w:r w:rsidRPr="00282115">
        <w:rPr>
          <w:rFonts w:ascii="Times New Roman" w:eastAsia="Times New Roman" w:hAnsi="Times New Roman" w:cs="Times New Roman"/>
          <w:color w:val="000000"/>
          <w:sz w:val="24"/>
          <w:szCs w:val="24"/>
          <w:lang w:eastAsia="es-PE"/>
        </w:rPr>
        <w:t xml:space="preserve"> </w:t>
      </w:r>
    </w:p>
    <w:p w14:paraId="14306D5A" w14:textId="77777777" w:rsidR="00F416F2" w:rsidRPr="00282115" w:rsidRDefault="00F416F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El presente documento ha sido estructurado en cinco capítulos, tal como se describe a continuación:</w:t>
      </w:r>
    </w:p>
    <w:p w14:paraId="20DFC640" w14:textId="77777777" w:rsidR="005378E6" w:rsidRPr="00282115" w:rsidRDefault="005378E6"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43C553B3" w14:textId="77777777" w:rsidR="006A23A0" w:rsidRPr="00282115" w:rsidRDefault="00F416F2" w:rsidP="00C53122">
      <w:pPr>
        <w:pStyle w:val="Prrafodelista"/>
        <w:numPr>
          <w:ilvl w:val="0"/>
          <w:numId w:val="9"/>
        </w:numPr>
        <w:autoSpaceDE w:val="0"/>
        <w:autoSpaceDN w:val="0"/>
        <w:adjustRightInd w:val="0"/>
        <w:spacing w:after="0" w:line="240" w:lineRule="auto"/>
        <w:ind w:left="0" w:hanging="567"/>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En el </w:t>
      </w:r>
      <w:r w:rsidR="00CE0B97" w:rsidRPr="00282115">
        <w:rPr>
          <w:rFonts w:ascii="Times New Roman" w:eastAsia="Times New Roman" w:hAnsi="Times New Roman" w:cs="Times New Roman"/>
          <w:color w:val="000000"/>
          <w:sz w:val="24"/>
          <w:szCs w:val="24"/>
          <w:lang w:eastAsia="es-PE"/>
        </w:rPr>
        <w:t xml:space="preserve">Capítulo </w:t>
      </w:r>
      <w:r w:rsidRPr="00282115">
        <w:rPr>
          <w:rFonts w:ascii="Times New Roman" w:eastAsia="Times New Roman" w:hAnsi="Times New Roman" w:cs="Times New Roman"/>
          <w:color w:val="000000"/>
          <w:sz w:val="24"/>
          <w:szCs w:val="24"/>
          <w:lang w:eastAsia="es-PE"/>
        </w:rPr>
        <w:t>1</w:t>
      </w:r>
      <w:r w:rsidR="00CE0B97" w:rsidRPr="00282115">
        <w:rPr>
          <w:rFonts w:ascii="Times New Roman" w:eastAsia="Times New Roman" w:hAnsi="Times New Roman" w:cs="Times New Roman"/>
          <w:color w:val="000000"/>
          <w:sz w:val="24"/>
          <w:szCs w:val="24"/>
          <w:lang w:eastAsia="es-PE"/>
        </w:rPr>
        <w:t>: Generalidades</w:t>
      </w:r>
      <w:r w:rsidRPr="00282115">
        <w:rPr>
          <w:rFonts w:ascii="Times New Roman" w:eastAsia="Times New Roman" w:hAnsi="Times New Roman" w:cs="Times New Roman"/>
          <w:color w:val="000000"/>
          <w:sz w:val="24"/>
          <w:szCs w:val="24"/>
          <w:lang w:eastAsia="es-PE"/>
        </w:rPr>
        <w:t xml:space="preserve">, </w:t>
      </w:r>
      <w:ins w:id="74" w:author="Edwin Huamaní" w:date="2015-02-23T03:17:00Z">
        <w:r w:rsidR="003E2186">
          <w:rPr>
            <w:rFonts w:ascii="Times New Roman" w:eastAsia="Times New Roman" w:hAnsi="Times New Roman" w:cs="Times New Roman"/>
            <w:color w:val="000000"/>
            <w:sz w:val="24"/>
            <w:szCs w:val="24"/>
            <w:lang w:eastAsia="es-PE"/>
          </w:rPr>
          <w:t xml:space="preserve">se describe </w:t>
        </w:r>
      </w:ins>
      <w:commentRangeStart w:id="75"/>
      <w:r w:rsidR="006A23A0" w:rsidRPr="00282115">
        <w:rPr>
          <w:rFonts w:ascii="Times New Roman" w:eastAsia="Times New Roman" w:hAnsi="Times New Roman" w:cs="Times New Roman"/>
          <w:color w:val="000000"/>
          <w:sz w:val="24"/>
          <w:szCs w:val="24"/>
          <w:lang w:eastAsia="es-PE"/>
        </w:rPr>
        <w:t>los</w:t>
      </w:r>
      <w:commentRangeEnd w:id="75"/>
      <w:r w:rsidR="00FE08D2">
        <w:rPr>
          <w:rStyle w:val="Refdecomentario"/>
        </w:rPr>
        <w:commentReference w:id="75"/>
      </w:r>
      <w:r w:rsidR="006A23A0" w:rsidRPr="00282115">
        <w:rPr>
          <w:rFonts w:ascii="Times New Roman" w:eastAsia="Times New Roman" w:hAnsi="Times New Roman" w:cs="Times New Roman"/>
          <w:color w:val="000000"/>
          <w:sz w:val="24"/>
          <w:szCs w:val="24"/>
          <w:lang w:eastAsia="es-PE"/>
        </w:rPr>
        <w:t xml:space="preserve"> aspectos generales del proyecto como la </w:t>
      </w:r>
      <w:r w:rsidR="006A23A0" w:rsidRPr="00282115">
        <w:rPr>
          <w:rFonts w:ascii="Times New Roman" w:hAnsi="Times New Roman" w:cs="Times New Roman"/>
          <w:sz w:val="24"/>
          <w:szCs w:val="24"/>
        </w:rPr>
        <w:t xml:space="preserve">Identificación del Problema, los Objetivos Generales y Específicos, Marco Conceptual, Estado del Arte, </w:t>
      </w:r>
      <w:r w:rsidR="00187372" w:rsidRPr="00282115">
        <w:rPr>
          <w:rFonts w:ascii="Times New Roman" w:hAnsi="Times New Roman" w:cs="Times New Roman"/>
          <w:sz w:val="24"/>
          <w:szCs w:val="24"/>
        </w:rPr>
        <w:t>e</w:t>
      </w:r>
      <w:r w:rsidR="006A23A0" w:rsidRPr="00282115">
        <w:rPr>
          <w:rFonts w:ascii="Times New Roman" w:hAnsi="Times New Roman" w:cs="Times New Roman"/>
          <w:sz w:val="24"/>
          <w:szCs w:val="24"/>
        </w:rPr>
        <w:t xml:space="preserve">l Plan del Proyecto, </w:t>
      </w:r>
      <w:r w:rsidR="00187372" w:rsidRPr="00282115">
        <w:rPr>
          <w:rFonts w:ascii="Times New Roman" w:hAnsi="Times New Roman" w:cs="Times New Roman"/>
          <w:sz w:val="24"/>
          <w:szCs w:val="24"/>
        </w:rPr>
        <w:t>l</w:t>
      </w:r>
      <w:r w:rsidR="006A23A0" w:rsidRPr="00282115">
        <w:rPr>
          <w:rFonts w:ascii="Times New Roman" w:hAnsi="Times New Roman" w:cs="Times New Roman"/>
          <w:sz w:val="24"/>
          <w:szCs w:val="24"/>
        </w:rPr>
        <w:t>a Descripción y Sustentación de la Solución, El Alcance y la Justificación del Proyecto.</w:t>
      </w:r>
    </w:p>
    <w:p w14:paraId="0428DAB0" w14:textId="77777777" w:rsidR="00A81583" w:rsidRPr="00282115" w:rsidRDefault="00A81583" w:rsidP="00C53122">
      <w:pPr>
        <w:pStyle w:val="Prrafodelista"/>
        <w:autoSpaceDE w:val="0"/>
        <w:autoSpaceDN w:val="0"/>
        <w:adjustRightInd w:val="0"/>
        <w:spacing w:after="0" w:line="240" w:lineRule="auto"/>
        <w:ind w:left="0" w:hanging="567"/>
        <w:jc w:val="both"/>
        <w:rPr>
          <w:rFonts w:ascii="Times New Roman" w:eastAsia="Times New Roman" w:hAnsi="Times New Roman" w:cs="Times New Roman"/>
          <w:color w:val="000000"/>
          <w:sz w:val="24"/>
          <w:szCs w:val="24"/>
          <w:lang w:eastAsia="es-PE"/>
        </w:rPr>
      </w:pPr>
    </w:p>
    <w:p w14:paraId="2E5A518E" w14:textId="77777777" w:rsidR="00F416F2" w:rsidRPr="00282115" w:rsidRDefault="00F416F2" w:rsidP="00C53122">
      <w:pPr>
        <w:pStyle w:val="Prrafodelista"/>
        <w:numPr>
          <w:ilvl w:val="0"/>
          <w:numId w:val="9"/>
        </w:numPr>
        <w:autoSpaceDE w:val="0"/>
        <w:autoSpaceDN w:val="0"/>
        <w:adjustRightInd w:val="0"/>
        <w:spacing w:after="0" w:line="240" w:lineRule="auto"/>
        <w:ind w:left="0" w:hanging="567"/>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En el </w:t>
      </w:r>
      <w:r w:rsidR="00CE0B97" w:rsidRPr="00282115">
        <w:rPr>
          <w:rFonts w:ascii="Times New Roman" w:eastAsia="Times New Roman" w:hAnsi="Times New Roman" w:cs="Times New Roman"/>
          <w:color w:val="000000"/>
          <w:sz w:val="24"/>
          <w:szCs w:val="24"/>
          <w:lang w:eastAsia="es-PE"/>
        </w:rPr>
        <w:t xml:space="preserve">Capítulo </w:t>
      </w:r>
      <w:r w:rsidRPr="00282115">
        <w:rPr>
          <w:rFonts w:ascii="Times New Roman" w:eastAsia="Times New Roman" w:hAnsi="Times New Roman" w:cs="Times New Roman"/>
          <w:color w:val="000000"/>
          <w:sz w:val="24"/>
          <w:szCs w:val="24"/>
          <w:lang w:eastAsia="es-PE"/>
        </w:rPr>
        <w:t>2</w:t>
      </w:r>
      <w:r w:rsidR="00596A91" w:rsidRPr="00282115">
        <w:rPr>
          <w:rFonts w:ascii="Times New Roman" w:eastAsia="Times New Roman" w:hAnsi="Times New Roman" w:cs="Times New Roman"/>
          <w:color w:val="000000"/>
          <w:sz w:val="24"/>
          <w:szCs w:val="24"/>
          <w:lang w:eastAsia="es-PE"/>
        </w:rPr>
        <w:t>:</w:t>
      </w:r>
      <w:r w:rsidR="00CE0B97" w:rsidRPr="00282115">
        <w:rPr>
          <w:rFonts w:ascii="Times New Roman" w:eastAsia="Times New Roman" w:hAnsi="Times New Roman" w:cs="Times New Roman"/>
          <w:color w:val="000000"/>
          <w:sz w:val="24"/>
          <w:szCs w:val="24"/>
          <w:lang w:eastAsia="es-PE"/>
        </w:rPr>
        <w:t xml:space="preserve"> </w:t>
      </w:r>
      <w:r w:rsidR="00596A91" w:rsidRPr="00282115">
        <w:rPr>
          <w:rFonts w:ascii="Times New Roman" w:eastAsia="Times New Roman" w:hAnsi="Times New Roman" w:cs="Times New Roman"/>
          <w:color w:val="000000"/>
          <w:sz w:val="24"/>
          <w:szCs w:val="24"/>
          <w:lang w:eastAsia="es-PE"/>
        </w:rPr>
        <w:t>Análisis</w:t>
      </w:r>
      <w:r w:rsidRPr="00282115">
        <w:rPr>
          <w:rFonts w:ascii="Times New Roman" w:eastAsia="Times New Roman" w:hAnsi="Times New Roman" w:cs="Times New Roman"/>
          <w:color w:val="000000"/>
          <w:sz w:val="24"/>
          <w:szCs w:val="24"/>
          <w:lang w:eastAsia="es-PE"/>
        </w:rPr>
        <w:t xml:space="preserve">, se describe la </w:t>
      </w:r>
      <w:r w:rsidR="00187372" w:rsidRPr="00282115">
        <w:rPr>
          <w:rFonts w:ascii="Times New Roman" w:eastAsia="Times New Roman" w:hAnsi="Times New Roman" w:cs="Times New Roman"/>
          <w:color w:val="000000"/>
          <w:sz w:val="24"/>
          <w:szCs w:val="24"/>
          <w:lang w:eastAsia="es-PE"/>
        </w:rPr>
        <w:t xml:space="preserve">Metodología, Herramientas a utilizar, la Identificación de los requerimientos del sistema, </w:t>
      </w:r>
      <w:r w:rsidRPr="00282115">
        <w:rPr>
          <w:rFonts w:ascii="Times New Roman" w:eastAsia="Times New Roman" w:hAnsi="Times New Roman" w:cs="Times New Roman"/>
          <w:color w:val="000000"/>
          <w:sz w:val="24"/>
          <w:szCs w:val="24"/>
          <w:lang w:eastAsia="es-PE"/>
        </w:rPr>
        <w:t xml:space="preserve">y se detalla el Análisis </w:t>
      </w:r>
      <w:r w:rsidR="00187372" w:rsidRPr="00282115">
        <w:rPr>
          <w:rFonts w:ascii="Times New Roman" w:eastAsia="Times New Roman" w:hAnsi="Times New Roman" w:cs="Times New Roman"/>
          <w:color w:val="000000"/>
          <w:sz w:val="24"/>
          <w:szCs w:val="24"/>
          <w:lang w:eastAsia="es-PE"/>
        </w:rPr>
        <w:t xml:space="preserve">de la Solución </w:t>
      </w:r>
      <w:r w:rsidRPr="00282115">
        <w:rPr>
          <w:rFonts w:ascii="Times New Roman" w:eastAsia="Times New Roman" w:hAnsi="Times New Roman" w:cs="Times New Roman"/>
          <w:color w:val="000000"/>
          <w:sz w:val="24"/>
          <w:szCs w:val="24"/>
          <w:lang w:eastAsia="es-PE"/>
        </w:rPr>
        <w:t>realizado.</w:t>
      </w:r>
    </w:p>
    <w:p w14:paraId="59F7703A" w14:textId="77777777" w:rsidR="00A81583" w:rsidRPr="00282115" w:rsidRDefault="00A81583" w:rsidP="00C53122">
      <w:pPr>
        <w:pStyle w:val="Prrafodelista"/>
        <w:autoSpaceDE w:val="0"/>
        <w:autoSpaceDN w:val="0"/>
        <w:adjustRightInd w:val="0"/>
        <w:spacing w:after="0" w:line="240" w:lineRule="auto"/>
        <w:ind w:left="0" w:hanging="567"/>
        <w:jc w:val="both"/>
        <w:rPr>
          <w:rFonts w:ascii="Times New Roman" w:eastAsia="Times New Roman" w:hAnsi="Times New Roman" w:cs="Times New Roman"/>
          <w:color w:val="000000"/>
          <w:sz w:val="24"/>
          <w:szCs w:val="24"/>
          <w:lang w:eastAsia="es-PE"/>
        </w:rPr>
      </w:pPr>
    </w:p>
    <w:p w14:paraId="04995164" w14:textId="77777777" w:rsidR="00F416F2" w:rsidRPr="00282115" w:rsidRDefault="00F416F2" w:rsidP="00C53122">
      <w:pPr>
        <w:pStyle w:val="Prrafodelista"/>
        <w:numPr>
          <w:ilvl w:val="0"/>
          <w:numId w:val="9"/>
        </w:numPr>
        <w:autoSpaceDE w:val="0"/>
        <w:autoSpaceDN w:val="0"/>
        <w:adjustRightInd w:val="0"/>
        <w:spacing w:after="0" w:line="240" w:lineRule="auto"/>
        <w:ind w:left="0" w:hanging="567"/>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lastRenderedPageBreak/>
        <w:t xml:space="preserve">En el </w:t>
      </w:r>
      <w:r w:rsidR="00596A91" w:rsidRPr="00282115">
        <w:rPr>
          <w:rFonts w:ascii="Times New Roman" w:eastAsia="Times New Roman" w:hAnsi="Times New Roman" w:cs="Times New Roman"/>
          <w:color w:val="000000"/>
          <w:sz w:val="24"/>
          <w:szCs w:val="24"/>
          <w:lang w:eastAsia="es-PE"/>
        </w:rPr>
        <w:t xml:space="preserve">Capítulo </w:t>
      </w:r>
      <w:r w:rsidRPr="00282115">
        <w:rPr>
          <w:rFonts w:ascii="Times New Roman" w:eastAsia="Times New Roman" w:hAnsi="Times New Roman" w:cs="Times New Roman"/>
          <w:color w:val="000000"/>
          <w:sz w:val="24"/>
          <w:szCs w:val="24"/>
          <w:lang w:eastAsia="es-PE"/>
        </w:rPr>
        <w:t>3</w:t>
      </w:r>
      <w:r w:rsidR="00596A91" w:rsidRPr="00282115">
        <w:rPr>
          <w:rFonts w:ascii="Times New Roman" w:eastAsia="Times New Roman" w:hAnsi="Times New Roman" w:cs="Times New Roman"/>
          <w:color w:val="000000"/>
          <w:sz w:val="24"/>
          <w:szCs w:val="24"/>
          <w:lang w:eastAsia="es-PE"/>
        </w:rPr>
        <w:t>: Diseño</w:t>
      </w:r>
      <w:r w:rsidRPr="00282115">
        <w:rPr>
          <w:rFonts w:ascii="Times New Roman" w:eastAsia="Times New Roman" w:hAnsi="Times New Roman" w:cs="Times New Roman"/>
          <w:color w:val="000000"/>
          <w:sz w:val="24"/>
          <w:szCs w:val="24"/>
          <w:lang w:eastAsia="es-PE"/>
        </w:rPr>
        <w:t xml:space="preserve">, se detallan los aspectos relacionados al diseño del sistema </w:t>
      </w:r>
      <w:r w:rsidR="00187372" w:rsidRPr="00282115">
        <w:rPr>
          <w:rFonts w:ascii="Times New Roman" w:eastAsia="Times New Roman" w:hAnsi="Times New Roman" w:cs="Times New Roman"/>
          <w:color w:val="000000"/>
          <w:sz w:val="24"/>
          <w:szCs w:val="24"/>
          <w:lang w:eastAsia="es-PE"/>
        </w:rPr>
        <w:t xml:space="preserve">como </w:t>
      </w:r>
      <w:r w:rsidRPr="00282115">
        <w:rPr>
          <w:rFonts w:ascii="Times New Roman" w:eastAsia="Times New Roman" w:hAnsi="Times New Roman" w:cs="Times New Roman"/>
          <w:color w:val="000000"/>
          <w:sz w:val="24"/>
          <w:szCs w:val="24"/>
          <w:lang w:eastAsia="es-PE"/>
        </w:rPr>
        <w:t xml:space="preserve">la definición de la </w:t>
      </w:r>
      <w:r w:rsidR="00187372" w:rsidRPr="00282115">
        <w:rPr>
          <w:rFonts w:ascii="Times New Roman" w:eastAsia="Times New Roman" w:hAnsi="Times New Roman" w:cs="Times New Roman"/>
          <w:color w:val="000000"/>
          <w:sz w:val="24"/>
          <w:szCs w:val="24"/>
          <w:lang w:eastAsia="es-PE"/>
        </w:rPr>
        <w:t xml:space="preserve">Arquitectura </w:t>
      </w:r>
      <w:r w:rsidRPr="00282115">
        <w:rPr>
          <w:rFonts w:ascii="Times New Roman" w:eastAsia="Times New Roman" w:hAnsi="Times New Roman" w:cs="Times New Roman"/>
          <w:color w:val="000000"/>
          <w:sz w:val="24"/>
          <w:szCs w:val="24"/>
          <w:lang w:eastAsia="es-PE"/>
        </w:rPr>
        <w:t xml:space="preserve">y los </w:t>
      </w:r>
      <w:r w:rsidR="00187372" w:rsidRPr="00282115">
        <w:rPr>
          <w:rFonts w:ascii="Times New Roman" w:eastAsia="Times New Roman" w:hAnsi="Times New Roman" w:cs="Times New Roman"/>
          <w:color w:val="000000"/>
          <w:sz w:val="24"/>
          <w:szCs w:val="24"/>
          <w:lang w:eastAsia="es-PE"/>
        </w:rPr>
        <w:t xml:space="preserve">Prototipos </w:t>
      </w:r>
      <w:r w:rsidRPr="00282115">
        <w:rPr>
          <w:rFonts w:ascii="Times New Roman" w:eastAsia="Times New Roman" w:hAnsi="Times New Roman" w:cs="Times New Roman"/>
          <w:color w:val="000000"/>
          <w:sz w:val="24"/>
          <w:szCs w:val="24"/>
          <w:lang w:eastAsia="es-PE"/>
        </w:rPr>
        <w:t xml:space="preserve">de </w:t>
      </w:r>
      <w:r w:rsidR="00187372" w:rsidRPr="00282115">
        <w:rPr>
          <w:rFonts w:ascii="Times New Roman" w:eastAsia="Times New Roman" w:hAnsi="Times New Roman" w:cs="Times New Roman"/>
          <w:color w:val="000000"/>
          <w:sz w:val="24"/>
          <w:szCs w:val="24"/>
          <w:lang w:eastAsia="es-PE"/>
        </w:rPr>
        <w:t>Pantallas</w:t>
      </w:r>
      <w:r w:rsidRPr="00282115">
        <w:rPr>
          <w:rFonts w:ascii="Times New Roman" w:eastAsia="Times New Roman" w:hAnsi="Times New Roman" w:cs="Times New Roman"/>
          <w:color w:val="000000"/>
          <w:sz w:val="24"/>
          <w:szCs w:val="24"/>
          <w:lang w:eastAsia="es-PE"/>
        </w:rPr>
        <w:t>.</w:t>
      </w:r>
    </w:p>
    <w:p w14:paraId="08D42786" w14:textId="77777777" w:rsidR="00A81583" w:rsidRPr="00282115" w:rsidRDefault="00A81583" w:rsidP="00C53122">
      <w:pPr>
        <w:pStyle w:val="Prrafodelista"/>
        <w:autoSpaceDE w:val="0"/>
        <w:autoSpaceDN w:val="0"/>
        <w:adjustRightInd w:val="0"/>
        <w:spacing w:after="0" w:line="240" w:lineRule="auto"/>
        <w:ind w:left="0" w:hanging="567"/>
        <w:jc w:val="both"/>
        <w:rPr>
          <w:rFonts w:ascii="Times New Roman" w:eastAsia="Times New Roman" w:hAnsi="Times New Roman" w:cs="Times New Roman"/>
          <w:color w:val="000000"/>
          <w:sz w:val="24"/>
          <w:szCs w:val="24"/>
          <w:lang w:eastAsia="es-PE"/>
        </w:rPr>
      </w:pPr>
    </w:p>
    <w:p w14:paraId="4DFCEA03" w14:textId="77777777" w:rsidR="00187372" w:rsidRPr="00282115" w:rsidRDefault="00F416F2" w:rsidP="00C53122">
      <w:pPr>
        <w:pStyle w:val="Prrafodelista"/>
        <w:numPr>
          <w:ilvl w:val="0"/>
          <w:numId w:val="9"/>
        </w:numPr>
        <w:autoSpaceDE w:val="0"/>
        <w:autoSpaceDN w:val="0"/>
        <w:adjustRightInd w:val="0"/>
        <w:spacing w:after="0" w:line="240" w:lineRule="auto"/>
        <w:ind w:left="0" w:hanging="567"/>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En el </w:t>
      </w:r>
      <w:r w:rsidR="00596A91" w:rsidRPr="00282115">
        <w:rPr>
          <w:rFonts w:ascii="Times New Roman" w:eastAsia="Times New Roman" w:hAnsi="Times New Roman" w:cs="Times New Roman"/>
          <w:color w:val="000000"/>
          <w:sz w:val="24"/>
          <w:szCs w:val="24"/>
          <w:lang w:eastAsia="es-PE"/>
        </w:rPr>
        <w:t xml:space="preserve">Capítulo </w:t>
      </w:r>
      <w:r w:rsidRPr="00282115">
        <w:rPr>
          <w:rFonts w:ascii="Times New Roman" w:eastAsia="Times New Roman" w:hAnsi="Times New Roman" w:cs="Times New Roman"/>
          <w:color w:val="000000"/>
          <w:sz w:val="24"/>
          <w:szCs w:val="24"/>
          <w:lang w:eastAsia="es-PE"/>
        </w:rPr>
        <w:t>4</w:t>
      </w:r>
      <w:r w:rsidR="00596A91" w:rsidRPr="00282115">
        <w:rPr>
          <w:rFonts w:ascii="Times New Roman" w:eastAsia="Times New Roman" w:hAnsi="Times New Roman" w:cs="Times New Roman"/>
          <w:color w:val="000000"/>
          <w:sz w:val="24"/>
          <w:szCs w:val="24"/>
          <w:lang w:eastAsia="es-PE"/>
        </w:rPr>
        <w:t>: Construcción y Pruebas</w:t>
      </w:r>
      <w:r w:rsidRPr="00282115">
        <w:rPr>
          <w:rFonts w:ascii="Times New Roman" w:eastAsia="Times New Roman" w:hAnsi="Times New Roman" w:cs="Times New Roman"/>
          <w:color w:val="000000"/>
          <w:sz w:val="24"/>
          <w:szCs w:val="24"/>
          <w:lang w:eastAsia="es-PE"/>
        </w:rPr>
        <w:t xml:space="preserve">, </w:t>
      </w:r>
      <w:r w:rsidR="00187372" w:rsidRPr="00282115">
        <w:rPr>
          <w:rFonts w:ascii="Times New Roman" w:eastAsia="Times New Roman" w:hAnsi="Times New Roman" w:cs="Times New Roman"/>
          <w:color w:val="000000"/>
          <w:sz w:val="24"/>
          <w:szCs w:val="24"/>
          <w:lang w:eastAsia="es-PE"/>
        </w:rPr>
        <w:t xml:space="preserve">en </w:t>
      </w:r>
      <w:r w:rsidR="00A81583" w:rsidRPr="00282115">
        <w:rPr>
          <w:rFonts w:ascii="Times New Roman" w:eastAsia="Times New Roman" w:hAnsi="Times New Roman" w:cs="Times New Roman"/>
          <w:color w:val="000000"/>
          <w:sz w:val="24"/>
          <w:szCs w:val="24"/>
          <w:lang w:eastAsia="es-PE"/>
        </w:rPr>
        <w:t>la sección C</w:t>
      </w:r>
      <w:r w:rsidR="00187372" w:rsidRPr="00282115">
        <w:rPr>
          <w:rFonts w:ascii="Times New Roman" w:eastAsia="Times New Roman" w:hAnsi="Times New Roman" w:cs="Times New Roman"/>
          <w:color w:val="000000"/>
          <w:sz w:val="24"/>
          <w:szCs w:val="24"/>
          <w:lang w:eastAsia="es-PE"/>
        </w:rPr>
        <w:t xml:space="preserve">onstrucción </w:t>
      </w:r>
      <w:r w:rsidRPr="00282115">
        <w:rPr>
          <w:rFonts w:ascii="Times New Roman" w:eastAsia="Times New Roman" w:hAnsi="Times New Roman" w:cs="Times New Roman"/>
          <w:color w:val="000000"/>
          <w:sz w:val="24"/>
          <w:szCs w:val="24"/>
          <w:lang w:eastAsia="es-PE"/>
        </w:rPr>
        <w:t xml:space="preserve">se define la </w:t>
      </w:r>
      <w:r w:rsidR="00187372" w:rsidRPr="00282115">
        <w:rPr>
          <w:rFonts w:ascii="Times New Roman" w:eastAsia="Times New Roman" w:hAnsi="Times New Roman" w:cs="Times New Roman"/>
          <w:color w:val="000000"/>
          <w:sz w:val="24"/>
          <w:szCs w:val="24"/>
          <w:lang w:eastAsia="es-PE"/>
        </w:rPr>
        <w:t>Tecnología por ejemplo el Framewo</w:t>
      </w:r>
      <w:r w:rsidR="00830104" w:rsidRPr="00282115">
        <w:rPr>
          <w:rFonts w:ascii="Times New Roman" w:eastAsia="Times New Roman" w:hAnsi="Times New Roman" w:cs="Times New Roman"/>
          <w:color w:val="000000"/>
          <w:sz w:val="24"/>
          <w:szCs w:val="24"/>
          <w:lang w:eastAsia="es-PE"/>
        </w:rPr>
        <w:t>r</w:t>
      </w:r>
      <w:r w:rsidR="00187372" w:rsidRPr="00282115">
        <w:rPr>
          <w:rFonts w:ascii="Times New Roman" w:eastAsia="Times New Roman" w:hAnsi="Times New Roman" w:cs="Times New Roman"/>
          <w:color w:val="000000"/>
          <w:sz w:val="24"/>
          <w:szCs w:val="24"/>
          <w:lang w:eastAsia="es-PE"/>
        </w:rPr>
        <w:t xml:space="preserve">k de Desarrollo, Lenguaje de Programación, Sistema de </w:t>
      </w:r>
      <w:r w:rsidR="00A81583" w:rsidRPr="00282115">
        <w:rPr>
          <w:rFonts w:ascii="Times New Roman" w:eastAsia="Times New Roman" w:hAnsi="Times New Roman" w:cs="Times New Roman"/>
          <w:color w:val="000000"/>
          <w:sz w:val="24"/>
          <w:szCs w:val="24"/>
          <w:lang w:eastAsia="es-PE"/>
        </w:rPr>
        <w:t xml:space="preserve">Gestión </w:t>
      </w:r>
      <w:r w:rsidR="00187372" w:rsidRPr="00282115">
        <w:rPr>
          <w:rFonts w:ascii="Times New Roman" w:eastAsia="Times New Roman" w:hAnsi="Times New Roman" w:cs="Times New Roman"/>
          <w:color w:val="000000"/>
          <w:sz w:val="24"/>
          <w:szCs w:val="24"/>
          <w:lang w:eastAsia="es-PE"/>
        </w:rPr>
        <w:t xml:space="preserve">de </w:t>
      </w:r>
      <w:r w:rsidR="00A81583" w:rsidRPr="00282115">
        <w:rPr>
          <w:rFonts w:ascii="Times New Roman" w:eastAsia="Times New Roman" w:hAnsi="Times New Roman" w:cs="Times New Roman"/>
          <w:color w:val="000000"/>
          <w:sz w:val="24"/>
          <w:szCs w:val="24"/>
          <w:lang w:eastAsia="es-PE"/>
        </w:rPr>
        <w:t xml:space="preserve">Base </w:t>
      </w:r>
      <w:r w:rsidR="00187372" w:rsidRPr="00282115">
        <w:rPr>
          <w:rFonts w:ascii="Times New Roman" w:eastAsia="Times New Roman" w:hAnsi="Times New Roman" w:cs="Times New Roman"/>
          <w:color w:val="000000"/>
          <w:sz w:val="24"/>
          <w:szCs w:val="24"/>
          <w:lang w:eastAsia="es-PE"/>
        </w:rPr>
        <w:t xml:space="preserve">de </w:t>
      </w:r>
      <w:r w:rsidR="00A81583" w:rsidRPr="00282115">
        <w:rPr>
          <w:rFonts w:ascii="Times New Roman" w:eastAsia="Times New Roman" w:hAnsi="Times New Roman" w:cs="Times New Roman"/>
          <w:color w:val="000000"/>
          <w:sz w:val="24"/>
          <w:szCs w:val="24"/>
          <w:lang w:eastAsia="es-PE"/>
        </w:rPr>
        <w:t xml:space="preserve">Datos </w:t>
      </w:r>
      <w:r w:rsidR="00187372" w:rsidRPr="00282115">
        <w:rPr>
          <w:rFonts w:ascii="Times New Roman" w:eastAsia="Times New Roman" w:hAnsi="Times New Roman" w:cs="Times New Roman"/>
          <w:color w:val="000000"/>
          <w:sz w:val="24"/>
          <w:szCs w:val="24"/>
          <w:lang w:eastAsia="es-PE"/>
        </w:rPr>
        <w:t xml:space="preserve">y la </w:t>
      </w:r>
      <w:r w:rsidR="00A81583" w:rsidRPr="00282115">
        <w:rPr>
          <w:rFonts w:ascii="Times New Roman" w:eastAsia="Times New Roman" w:hAnsi="Times New Roman" w:cs="Times New Roman"/>
          <w:color w:val="000000"/>
          <w:sz w:val="24"/>
          <w:szCs w:val="24"/>
          <w:lang w:eastAsia="es-PE"/>
        </w:rPr>
        <w:t xml:space="preserve">Herramienta </w:t>
      </w:r>
      <w:r w:rsidR="00187372" w:rsidRPr="00282115">
        <w:rPr>
          <w:rFonts w:ascii="Times New Roman" w:eastAsia="Times New Roman" w:hAnsi="Times New Roman" w:cs="Times New Roman"/>
          <w:color w:val="000000"/>
          <w:sz w:val="24"/>
          <w:szCs w:val="24"/>
          <w:lang w:eastAsia="es-PE"/>
        </w:rPr>
        <w:t xml:space="preserve">de </w:t>
      </w:r>
      <w:r w:rsidR="00A81583" w:rsidRPr="00282115">
        <w:rPr>
          <w:rFonts w:ascii="Times New Roman" w:eastAsia="Times New Roman" w:hAnsi="Times New Roman" w:cs="Times New Roman"/>
          <w:color w:val="000000"/>
          <w:sz w:val="24"/>
          <w:szCs w:val="24"/>
          <w:lang w:eastAsia="es-PE"/>
        </w:rPr>
        <w:t xml:space="preserve">Modelado </w:t>
      </w:r>
      <w:r w:rsidR="00187372" w:rsidRPr="00282115">
        <w:rPr>
          <w:rFonts w:ascii="Times New Roman" w:eastAsia="Times New Roman" w:hAnsi="Times New Roman" w:cs="Times New Roman"/>
          <w:color w:val="000000"/>
          <w:sz w:val="24"/>
          <w:szCs w:val="24"/>
          <w:lang w:eastAsia="es-PE"/>
        </w:rPr>
        <w:t xml:space="preserve">UML, en </w:t>
      </w:r>
      <w:r w:rsidR="00A81583" w:rsidRPr="00282115">
        <w:rPr>
          <w:rFonts w:ascii="Times New Roman" w:eastAsia="Times New Roman" w:hAnsi="Times New Roman" w:cs="Times New Roman"/>
          <w:color w:val="000000"/>
          <w:sz w:val="24"/>
          <w:szCs w:val="24"/>
          <w:lang w:eastAsia="es-PE"/>
        </w:rPr>
        <w:t xml:space="preserve">la sección </w:t>
      </w:r>
      <w:r w:rsidR="00187372" w:rsidRPr="00282115">
        <w:rPr>
          <w:rFonts w:ascii="Times New Roman" w:eastAsia="Times New Roman" w:hAnsi="Times New Roman" w:cs="Times New Roman"/>
          <w:color w:val="000000"/>
          <w:sz w:val="24"/>
          <w:szCs w:val="24"/>
          <w:lang w:eastAsia="es-PE"/>
        </w:rPr>
        <w:t xml:space="preserve">Pruebas se definen los </w:t>
      </w:r>
      <w:r w:rsidR="00A81583" w:rsidRPr="00282115">
        <w:rPr>
          <w:rFonts w:ascii="Times New Roman" w:eastAsia="Times New Roman" w:hAnsi="Times New Roman" w:cs="Times New Roman"/>
          <w:color w:val="000000"/>
          <w:sz w:val="24"/>
          <w:szCs w:val="24"/>
          <w:lang w:eastAsia="es-PE"/>
        </w:rPr>
        <w:t xml:space="preserve">Tipos </w:t>
      </w:r>
      <w:r w:rsidR="00187372" w:rsidRPr="00282115">
        <w:rPr>
          <w:rFonts w:ascii="Times New Roman" w:eastAsia="Times New Roman" w:hAnsi="Times New Roman" w:cs="Times New Roman"/>
          <w:color w:val="000000"/>
          <w:sz w:val="24"/>
          <w:szCs w:val="24"/>
          <w:lang w:eastAsia="es-PE"/>
        </w:rPr>
        <w:t xml:space="preserve">de </w:t>
      </w:r>
      <w:r w:rsidR="00A81583" w:rsidRPr="00282115">
        <w:rPr>
          <w:rFonts w:ascii="Times New Roman" w:eastAsia="Times New Roman" w:hAnsi="Times New Roman" w:cs="Times New Roman"/>
          <w:color w:val="000000"/>
          <w:sz w:val="24"/>
          <w:szCs w:val="24"/>
          <w:lang w:eastAsia="es-PE"/>
        </w:rPr>
        <w:t xml:space="preserve">Prueba </w:t>
      </w:r>
      <w:r w:rsidR="00187372" w:rsidRPr="00282115">
        <w:rPr>
          <w:rFonts w:ascii="Times New Roman" w:eastAsia="Times New Roman" w:hAnsi="Times New Roman" w:cs="Times New Roman"/>
          <w:color w:val="000000"/>
          <w:sz w:val="24"/>
          <w:szCs w:val="24"/>
          <w:lang w:eastAsia="es-PE"/>
        </w:rPr>
        <w:t xml:space="preserve">a realizar como las </w:t>
      </w:r>
      <w:r w:rsidR="00A81583" w:rsidRPr="00282115">
        <w:rPr>
          <w:rFonts w:ascii="Times New Roman" w:eastAsia="Times New Roman" w:hAnsi="Times New Roman" w:cs="Times New Roman"/>
          <w:color w:val="000000"/>
          <w:sz w:val="24"/>
          <w:szCs w:val="24"/>
          <w:lang w:eastAsia="es-PE"/>
        </w:rPr>
        <w:t>Pruebas Unitarias,</w:t>
      </w:r>
      <w:r w:rsidR="00187372" w:rsidRPr="00282115">
        <w:rPr>
          <w:rFonts w:ascii="Times New Roman" w:eastAsia="Times New Roman" w:hAnsi="Times New Roman" w:cs="Times New Roman"/>
          <w:color w:val="000000"/>
          <w:sz w:val="24"/>
          <w:szCs w:val="24"/>
          <w:lang w:eastAsia="es-PE"/>
        </w:rPr>
        <w:t xml:space="preserve"> </w:t>
      </w:r>
      <w:r w:rsidR="00A81583" w:rsidRPr="00282115">
        <w:rPr>
          <w:rFonts w:ascii="Times New Roman" w:eastAsia="Times New Roman" w:hAnsi="Times New Roman" w:cs="Times New Roman"/>
          <w:color w:val="000000"/>
          <w:sz w:val="24"/>
          <w:szCs w:val="24"/>
          <w:lang w:eastAsia="es-PE"/>
        </w:rPr>
        <w:t xml:space="preserve">Pruebas </w:t>
      </w:r>
      <w:r w:rsidR="00187372" w:rsidRPr="00282115">
        <w:rPr>
          <w:rFonts w:ascii="Times New Roman" w:eastAsia="Times New Roman" w:hAnsi="Times New Roman" w:cs="Times New Roman"/>
          <w:color w:val="000000"/>
          <w:sz w:val="24"/>
          <w:szCs w:val="24"/>
          <w:lang w:eastAsia="es-PE"/>
        </w:rPr>
        <w:t xml:space="preserve">de </w:t>
      </w:r>
      <w:r w:rsidR="00A81583" w:rsidRPr="00282115">
        <w:rPr>
          <w:rFonts w:ascii="Times New Roman" w:eastAsia="Times New Roman" w:hAnsi="Times New Roman" w:cs="Times New Roman"/>
          <w:color w:val="000000"/>
          <w:sz w:val="24"/>
          <w:szCs w:val="24"/>
          <w:lang w:eastAsia="es-PE"/>
        </w:rPr>
        <w:t>Integración</w:t>
      </w:r>
      <w:r w:rsidR="00187372" w:rsidRPr="00282115">
        <w:rPr>
          <w:rFonts w:ascii="Times New Roman" w:eastAsia="Times New Roman" w:hAnsi="Times New Roman" w:cs="Times New Roman"/>
          <w:color w:val="000000"/>
          <w:sz w:val="24"/>
          <w:szCs w:val="24"/>
          <w:lang w:eastAsia="es-PE"/>
        </w:rPr>
        <w:t xml:space="preserve">,  </w:t>
      </w:r>
      <w:r w:rsidR="00A81583" w:rsidRPr="00282115">
        <w:rPr>
          <w:rFonts w:ascii="Times New Roman" w:eastAsia="Times New Roman" w:hAnsi="Times New Roman" w:cs="Times New Roman"/>
          <w:color w:val="000000"/>
          <w:sz w:val="24"/>
          <w:szCs w:val="24"/>
          <w:lang w:eastAsia="es-PE"/>
        </w:rPr>
        <w:t xml:space="preserve">Pruebas </w:t>
      </w:r>
      <w:r w:rsidR="00187372" w:rsidRPr="00282115">
        <w:rPr>
          <w:rFonts w:ascii="Times New Roman" w:eastAsia="Times New Roman" w:hAnsi="Times New Roman" w:cs="Times New Roman"/>
          <w:color w:val="000000"/>
          <w:sz w:val="24"/>
          <w:szCs w:val="24"/>
          <w:lang w:eastAsia="es-PE"/>
        </w:rPr>
        <w:t xml:space="preserve">de </w:t>
      </w:r>
      <w:r w:rsidR="00A81583" w:rsidRPr="00282115">
        <w:rPr>
          <w:rFonts w:ascii="Times New Roman" w:eastAsia="Times New Roman" w:hAnsi="Times New Roman" w:cs="Times New Roman"/>
          <w:color w:val="000000"/>
          <w:sz w:val="24"/>
          <w:szCs w:val="24"/>
          <w:lang w:eastAsia="es-PE"/>
        </w:rPr>
        <w:t xml:space="preserve">Caso </w:t>
      </w:r>
      <w:r w:rsidR="00187372" w:rsidRPr="00282115">
        <w:rPr>
          <w:rFonts w:ascii="Times New Roman" w:eastAsia="Times New Roman" w:hAnsi="Times New Roman" w:cs="Times New Roman"/>
          <w:color w:val="000000"/>
          <w:sz w:val="24"/>
          <w:szCs w:val="24"/>
          <w:lang w:eastAsia="es-PE"/>
        </w:rPr>
        <w:t xml:space="preserve">de </w:t>
      </w:r>
      <w:r w:rsidR="00A81583" w:rsidRPr="00282115">
        <w:rPr>
          <w:rFonts w:ascii="Times New Roman" w:eastAsia="Times New Roman" w:hAnsi="Times New Roman" w:cs="Times New Roman"/>
          <w:color w:val="000000"/>
          <w:sz w:val="24"/>
          <w:szCs w:val="24"/>
          <w:lang w:eastAsia="es-PE"/>
        </w:rPr>
        <w:t>Uso</w:t>
      </w:r>
      <w:r w:rsidR="00187372" w:rsidRPr="00282115">
        <w:rPr>
          <w:rFonts w:ascii="Times New Roman" w:eastAsia="Times New Roman" w:hAnsi="Times New Roman" w:cs="Times New Roman"/>
          <w:color w:val="000000"/>
          <w:sz w:val="24"/>
          <w:szCs w:val="24"/>
          <w:lang w:eastAsia="es-PE"/>
        </w:rPr>
        <w:t xml:space="preserve">, </w:t>
      </w:r>
      <w:r w:rsidR="00A81583" w:rsidRPr="00282115">
        <w:rPr>
          <w:rFonts w:ascii="Times New Roman" w:eastAsia="Times New Roman" w:hAnsi="Times New Roman" w:cs="Times New Roman"/>
          <w:color w:val="000000"/>
          <w:sz w:val="24"/>
          <w:szCs w:val="24"/>
          <w:lang w:eastAsia="es-PE"/>
        </w:rPr>
        <w:t xml:space="preserve">Prueba </w:t>
      </w:r>
      <w:r w:rsidR="00187372" w:rsidRPr="00282115">
        <w:rPr>
          <w:rFonts w:ascii="Times New Roman" w:eastAsia="Times New Roman" w:hAnsi="Times New Roman" w:cs="Times New Roman"/>
          <w:color w:val="000000"/>
          <w:sz w:val="24"/>
          <w:szCs w:val="24"/>
          <w:lang w:eastAsia="es-PE"/>
        </w:rPr>
        <w:t xml:space="preserve">de </w:t>
      </w:r>
      <w:r w:rsidR="00A81583" w:rsidRPr="00282115">
        <w:rPr>
          <w:rFonts w:ascii="Times New Roman" w:eastAsia="Times New Roman" w:hAnsi="Times New Roman" w:cs="Times New Roman"/>
          <w:color w:val="000000"/>
          <w:sz w:val="24"/>
          <w:szCs w:val="24"/>
          <w:lang w:eastAsia="es-PE"/>
        </w:rPr>
        <w:t xml:space="preserve">Requerimiento </w:t>
      </w:r>
      <w:r w:rsidR="00187372" w:rsidRPr="00282115">
        <w:rPr>
          <w:rFonts w:ascii="Times New Roman" w:eastAsia="Times New Roman" w:hAnsi="Times New Roman" w:cs="Times New Roman"/>
          <w:color w:val="000000"/>
          <w:sz w:val="24"/>
          <w:szCs w:val="24"/>
          <w:lang w:eastAsia="es-PE"/>
        </w:rPr>
        <w:t xml:space="preserve">y los </w:t>
      </w:r>
      <w:r w:rsidR="00A81583" w:rsidRPr="00282115">
        <w:rPr>
          <w:rFonts w:ascii="Times New Roman" w:eastAsia="Times New Roman" w:hAnsi="Times New Roman" w:cs="Times New Roman"/>
          <w:color w:val="000000"/>
          <w:sz w:val="24"/>
          <w:szCs w:val="24"/>
          <w:lang w:eastAsia="es-PE"/>
        </w:rPr>
        <w:t xml:space="preserve">Criterios de Aceptación </w:t>
      </w:r>
      <w:r w:rsidR="00187372" w:rsidRPr="00282115">
        <w:rPr>
          <w:rFonts w:ascii="Times New Roman" w:eastAsia="Times New Roman" w:hAnsi="Times New Roman" w:cs="Times New Roman"/>
          <w:color w:val="000000"/>
          <w:sz w:val="24"/>
          <w:szCs w:val="24"/>
          <w:lang w:eastAsia="es-PE"/>
        </w:rPr>
        <w:t xml:space="preserve">y </w:t>
      </w:r>
      <w:r w:rsidR="00A81583" w:rsidRPr="00282115">
        <w:rPr>
          <w:rFonts w:ascii="Times New Roman" w:eastAsia="Times New Roman" w:hAnsi="Times New Roman" w:cs="Times New Roman"/>
          <w:color w:val="000000"/>
          <w:sz w:val="24"/>
          <w:szCs w:val="24"/>
          <w:lang w:eastAsia="es-PE"/>
        </w:rPr>
        <w:t xml:space="preserve">Rechazo </w:t>
      </w:r>
      <w:r w:rsidR="00187372" w:rsidRPr="00282115">
        <w:rPr>
          <w:rFonts w:ascii="Times New Roman" w:eastAsia="Times New Roman" w:hAnsi="Times New Roman" w:cs="Times New Roman"/>
          <w:color w:val="000000"/>
          <w:sz w:val="24"/>
          <w:szCs w:val="24"/>
          <w:lang w:eastAsia="es-PE"/>
        </w:rPr>
        <w:t>del sistema.</w:t>
      </w:r>
    </w:p>
    <w:p w14:paraId="7AAA66FA" w14:textId="77777777" w:rsidR="00A81583" w:rsidRPr="00282115" w:rsidRDefault="00A81583" w:rsidP="00C53122">
      <w:pPr>
        <w:pStyle w:val="Prrafodelista"/>
        <w:autoSpaceDE w:val="0"/>
        <w:autoSpaceDN w:val="0"/>
        <w:adjustRightInd w:val="0"/>
        <w:spacing w:after="0" w:line="240" w:lineRule="auto"/>
        <w:ind w:left="0" w:hanging="567"/>
        <w:jc w:val="both"/>
        <w:rPr>
          <w:rFonts w:ascii="Times New Roman" w:eastAsia="Times New Roman" w:hAnsi="Times New Roman" w:cs="Times New Roman"/>
          <w:color w:val="000000"/>
          <w:sz w:val="24"/>
          <w:szCs w:val="24"/>
          <w:lang w:eastAsia="es-PE"/>
        </w:rPr>
      </w:pPr>
    </w:p>
    <w:p w14:paraId="763D889E" w14:textId="77777777" w:rsidR="0067232B" w:rsidRDefault="00F416F2" w:rsidP="00C53122">
      <w:pPr>
        <w:pStyle w:val="Prrafodelista"/>
        <w:numPr>
          <w:ilvl w:val="0"/>
          <w:numId w:val="9"/>
        </w:numPr>
        <w:autoSpaceDE w:val="0"/>
        <w:autoSpaceDN w:val="0"/>
        <w:adjustRightInd w:val="0"/>
        <w:spacing w:after="0" w:line="240" w:lineRule="auto"/>
        <w:ind w:left="0" w:hanging="567"/>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En el </w:t>
      </w:r>
      <w:r w:rsidR="00596A91" w:rsidRPr="00282115">
        <w:rPr>
          <w:rFonts w:ascii="Times New Roman" w:eastAsia="Times New Roman" w:hAnsi="Times New Roman" w:cs="Times New Roman"/>
          <w:color w:val="000000"/>
          <w:sz w:val="24"/>
          <w:szCs w:val="24"/>
          <w:lang w:eastAsia="es-PE"/>
        </w:rPr>
        <w:t xml:space="preserve">Capítulo </w:t>
      </w:r>
      <w:r w:rsidRPr="00282115">
        <w:rPr>
          <w:rFonts w:ascii="Times New Roman" w:eastAsia="Times New Roman" w:hAnsi="Times New Roman" w:cs="Times New Roman"/>
          <w:color w:val="000000"/>
          <w:sz w:val="24"/>
          <w:szCs w:val="24"/>
          <w:lang w:eastAsia="es-PE"/>
        </w:rPr>
        <w:t>5</w:t>
      </w:r>
      <w:r w:rsidR="00596A91" w:rsidRPr="00282115">
        <w:rPr>
          <w:rFonts w:ascii="Times New Roman" w:eastAsia="Times New Roman" w:hAnsi="Times New Roman" w:cs="Times New Roman"/>
          <w:color w:val="000000"/>
          <w:sz w:val="24"/>
          <w:szCs w:val="24"/>
          <w:lang w:eastAsia="es-PE"/>
        </w:rPr>
        <w:t>: Observaciones, Conclusiones y Recomendaciones</w:t>
      </w:r>
      <w:r w:rsidRPr="00282115">
        <w:rPr>
          <w:rFonts w:ascii="Times New Roman" w:eastAsia="Times New Roman" w:hAnsi="Times New Roman" w:cs="Times New Roman"/>
          <w:color w:val="000000"/>
          <w:sz w:val="24"/>
          <w:szCs w:val="24"/>
          <w:lang w:eastAsia="es-PE"/>
        </w:rPr>
        <w:t xml:space="preserve">, se describen las </w:t>
      </w:r>
      <w:r w:rsidR="00187372" w:rsidRPr="00282115">
        <w:rPr>
          <w:rFonts w:ascii="Times New Roman" w:eastAsia="Times New Roman" w:hAnsi="Times New Roman" w:cs="Times New Roman"/>
          <w:color w:val="000000"/>
          <w:sz w:val="24"/>
          <w:szCs w:val="24"/>
          <w:lang w:eastAsia="es-PE"/>
        </w:rPr>
        <w:t xml:space="preserve">Observaciones, Conclusiones </w:t>
      </w:r>
      <w:r w:rsidRPr="00282115">
        <w:rPr>
          <w:rFonts w:ascii="Times New Roman" w:eastAsia="Times New Roman" w:hAnsi="Times New Roman" w:cs="Times New Roman"/>
          <w:color w:val="000000"/>
          <w:sz w:val="24"/>
          <w:szCs w:val="24"/>
          <w:lang w:eastAsia="es-PE"/>
        </w:rPr>
        <w:t xml:space="preserve">y las </w:t>
      </w:r>
      <w:r w:rsidR="00187372" w:rsidRPr="00282115">
        <w:rPr>
          <w:rFonts w:ascii="Times New Roman" w:eastAsia="Times New Roman" w:hAnsi="Times New Roman" w:cs="Times New Roman"/>
          <w:color w:val="000000"/>
          <w:sz w:val="24"/>
          <w:szCs w:val="24"/>
          <w:lang w:eastAsia="es-PE"/>
        </w:rPr>
        <w:t xml:space="preserve">Recomendaciones </w:t>
      </w:r>
      <w:r w:rsidRPr="00282115">
        <w:rPr>
          <w:rFonts w:ascii="Times New Roman" w:eastAsia="Times New Roman" w:hAnsi="Times New Roman" w:cs="Times New Roman"/>
          <w:color w:val="000000"/>
          <w:sz w:val="24"/>
          <w:szCs w:val="24"/>
          <w:lang w:eastAsia="es-PE"/>
        </w:rPr>
        <w:t>en</w:t>
      </w:r>
      <w:r w:rsidR="00187372" w:rsidRPr="00282115">
        <w:rPr>
          <w:rFonts w:ascii="Times New Roman" w:eastAsia="Times New Roman" w:hAnsi="Times New Roman" w:cs="Times New Roman"/>
          <w:color w:val="000000"/>
          <w:sz w:val="24"/>
          <w:szCs w:val="24"/>
          <w:lang w:eastAsia="es-PE"/>
        </w:rPr>
        <w:t xml:space="preserve"> base a la experiencia o</w:t>
      </w:r>
      <w:r w:rsidR="00A62CEE">
        <w:rPr>
          <w:rFonts w:ascii="Times New Roman" w:eastAsia="Times New Roman" w:hAnsi="Times New Roman" w:cs="Times New Roman"/>
          <w:color w:val="000000"/>
          <w:sz w:val="24"/>
          <w:szCs w:val="24"/>
          <w:lang w:eastAsia="es-PE"/>
        </w:rPr>
        <w:t>btenida al realizar el proyecto</w:t>
      </w:r>
    </w:p>
    <w:p w14:paraId="035E0C27" w14:textId="77777777" w:rsidR="00C53122" w:rsidRPr="00C53122" w:rsidRDefault="00C53122" w:rsidP="00C53122">
      <w:pPr>
        <w:pStyle w:val="Prrafodelista"/>
        <w:rPr>
          <w:rFonts w:ascii="Times New Roman" w:eastAsia="Times New Roman" w:hAnsi="Times New Roman" w:cs="Times New Roman"/>
          <w:color w:val="000000"/>
          <w:sz w:val="24"/>
          <w:szCs w:val="24"/>
          <w:lang w:eastAsia="es-PE"/>
        </w:rPr>
      </w:pPr>
    </w:p>
    <w:p w14:paraId="5931663B"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48F69B57"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77176BF9"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58962C49"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142DDE0A"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5E10FB78"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4C8C1C69"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362ABE9D"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20DF580A"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33414AA8"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6AD9CC65"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408335D4"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04B4D8AA"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28E8B2A6"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021A4953"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457B9F69"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329F6A12"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28B506BD"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43D03E1A"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26EB4330"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2A7D56D0"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25784341"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11B8D85A"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7B50AFF6"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617B6434"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55C01833"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456D394A" w14:textId="77777777" w:rsidR="00C53122" w:rsidRDefault="00C53122"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0A3BA0C8" w14:textId="77777777" w:rsidR="00C53122" w:rsidRDefault="00C53122"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2E0AA4DF"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5F3F4166"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18BCD434"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1F2582D1"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3907F48E"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68E52770"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231FE296" w14:textId="4E513165"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169A8E6C"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18D08139" w14:textId="5F7959F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DEDICATORIA</w:t>
      </w:r>
    </w:p>
    <w:p w14:paraId="140358FB" w14:textId="77777777" w:rsidR="00B92F8B" w:rsidRDefault="00B92F8B" w:rsidP="00C60F17">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1A32D17C" w14:textId="2D92341D" w:rsidR="00C60F17" w:rsidRDefault="00B92F8B" w:rsidP="00C60F17">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A Dios, por permitirnos llegar a este momento</w:t>
      </w:r>
      <w:r w:rsidR="00C60F17">
        <w:rPr>
          <w:rFonts w:ascii="Times New Roman" w:eastAsia="Times New Roman" w:hAnsi="Times New Roman" w:cs="Times New Roman"/>
          <w:color w:val="000000"/>
          <w:sz w:val="24"/>
          <w:szCs w:val="24"/>
          <w:lang w:eastAsia="es-PE"/>
        </w:rPr>
        <w:t xml:space="preserve"> tan especial en nuestras vidas. Por los triunfos y los momentos difíciles que nos ha enseñado a valorarlo cada día más. </w:t>
      </w:r>
    </w:p>
    <w:p w14:paraId="224F659A" w14:textId="77777777" w:rsidR="00C60F17" w:rsidRDefault="00C60F17" w:rsidP="00C60F17">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2F45BC24" w14:textId="77777777" w:rsidR="00C60F17" w:rsidRDefault="00C60F17" w:rsidP="00C60F17">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A nuestros padres por ser las personas que han velado por nosotros durante este arduo camino para terminar la carrera.</w:t>
      </w:r>
    </w:p>
    <w:p w14:paraId="01B120A5" w14:textId="77777777" w:rsidR="00C60F17" w:rsidRDefault="00C60F17" w:rsidP="00C60F17">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36BE889D" w14:textId="5E235303" w:rsidR="00C60F17" w:rsidRDefault="00C60F17" w:rsidP="00C60F17">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A nuestro profesores, gracias por el tiempo, por su apoyo así como por la sabiduría que nos transmitieron en el desarrollo de la formación profesional</w:t>
      </w:r>
    </w:p>
    <w:p w14:paraId="439B441E"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3690FF54"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739FF77A"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5AE60BD7"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bookmarkStart w:id="76" w:name="_GoBack"/>
      <w:bookmarkEnd w:id="76"/>
    </w:p>
    <w:p w14:paraId="46610F25"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148EE8B1"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49819781"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0B9E1B77"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4B905169"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7A901749"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04DA4C2D"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45A9092E"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00D1F159"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11248953"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41B4EC27"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54D45F95"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1EBADA29" w14:textId="77777777" w:rsidR="00B92F8B" w:rsidRDefault="00B92F8B"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0C348C82" w14:textId="77777777" w:rsidR="00C60F17" w:rsidRDefault="00C60F17"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7CB631C1" w14:textId="77777777" w:rsidR="00C60F17" w:rsidRDefault="00C60F17"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749FA708" w14:textId="77777777" w:rsidR="00C60F17" w:rsidRDefault="00C60F17"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2BD7C9BB" w14:textId="77777777" w:rsidR="00C60F17" w:rsidRDefault="00C60F17"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1062CD19" w14:textId="77777777" w:rsidR="00C60F17" w:rsidRDefault="00C60F17"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3962FA78" w14:textId="77777777" w:rsidR="00C60F17" w:rsidRDefault="00C60F17"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252FA4E3" w14:textId="77777777" w:rsidR="00C60F17" w:rsidRDefault="00C60F17"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p w14:paraId="2FD56365" w14:textId="77777777" w:rsidR="00C60F17" w:rsidRPr="00C53122" w:rsidRDefault="00C60F17" w:rsidP="00B92F8B">
      <w:pPr>
        <w:autoSpaceDE w:val="0"/>
        <w:autoSpaceDN w:val="0"/>
        <w:adjustRightInd w:val="0"/>
        <w:spacing w:after="0" w:line="240" w:lineRule="auto"/>
        <w:jc w:val="center"/>
        <w:rPr>
          <w:rFonts w:ascii="Times New Roman" w:eastAsia="Times New Roman" w:hAnsi="Times New Roman" w:cs="Times New Roman"/>
          <w:color w:val="000000"/>
          <w:sz w:val="24"/>
          <w:szCs w:val="24"/>
          <w:lang w:eastAsia="es-PE"/>
        </w:rPr>
      </w:pPr>
    </w:p>
    <w:bookmarkStart w:id="77" w:name="_Toc412395566" w:displacedByCustomXml="next"/>
    <w:sdt>
      <w:sdtPr>
        <w:rPr>
          <w:rFonts w:asciiTheme="minorHAnsi" w:eastAsiaTheme="minorHAnsi" w:hAnsiTheme="minorHAnsi" w:cstheme="minorBidi"/>
          <w:color w:val="auto"/>
          <w:sz w:val="22"/>
          <w:szCs w:val="22"/>
          <w:lang w:eastAsia="en-US"/>
        </w:rPr>
        <w:id w:val="-282200729"/>
        <w:docPartObj>
          <w:docPartGallery w:val="Table of Contents"/>
          <w:docPartUnique/>
        </w:docPartObj>
      </w:sdtPr>
      <w:sdtEndPr>
        <w:rPr>
          <w:b/>
          <w:bCs/>
          <w:noProof/>
        </w:rPr>
      </w:sdtEndPr>
      <w:sdtContent>
        <w:p w14:paraId="7F414F1D" w14:textId="225D167E" w:rsidR="00001418" w:rsidRPr="00001418" w:rsidRDefault="00001418" w:rsidP="00001418">
          <w:pPr>
            <w:pStyle w:val="TtulodeTDC"/>
            <w:jc w:val="center"/>
            <w:rPr>
              <w:b/>
              <w:color w:val="auto"/>
            </w:rPr>
          </w:pPr>
          <w:r w:rsidRPr="00001418">
            <w:rPr>
              <w:b/>
              <w:color w:val="auto"/>
            </w:rPr>
            <w:t>INDICE</w:t>
          </w:r>
        </w:p>
        <w:p w14:paraId="5B8D6420" w14:textId="77777777" w:rsidR="00602791" w:rsidRPr="00602791" w:rsidRDefault="00001418">
          <w:pPr>
            <w:pStyle w:val="TDC1"/>
            <w:rPr>
              <w:rFonts w:eastAsiaTheme="minorEastAsia"/>
              <w:noProof/>
              <w:sz w:val="20"/>
              <w:lang w:eastAsia="es-PE"/>
            </w:rPr>
          </w:pPr>
          <w:r w:rsidRPr="00602791">
            <w:rPr>
              <w:sz w:val="20"/>
            </w:rPr>
            <w:fldChar w:fldCharType="begin"/>
          </w:r>
          <w:r w:rsidRPr="00602791">
            <w:rPr>
              <w:sz w:val="20"/>
            </w:rPr>
            <w:instrText xml:space="preserve"> TOC \o "1-3" \h \z \u </w:instrText>
          </w:r>
          <w:r w:rsidRPr="00602791">
            <w:rPr>
              <w:sz w:val="20"/>
            </w:rPr>
            <w:fldChar w:fldCharType="separate"/>
          </w:r>
          <w:r w:rsidR="00602791" w:rsidRPr="00602791">
            <w:rPr>
              <w:rStyle w:val="Hipervnculo"/>
              <w:noProof/>
              <w:sz w:val="20"/>
            </w:rPr>
            <w:fldChar w:fldCharType="begin"/>
          </w:r>
          <w:r w:rsidR="00602791" w:rsidRPr="00602791">
            <w:rPr>
              <w:rStyle w:val="Hipervnculo"/>
              <w:noProof/>
              <w:sz w:val="20"/>
            </w:rPr>
            <w:instrText xml:space="preserve"> </w:instrText>
          </w:r>
          <w:r w:rsidR="00602791" w:rsidRPr="00602791">
            <w:rPr>
              <w:noProof/>
              <w:sz w:val="20"/>
            </w:rPr>
            <w:instrText>HYPERLINK \l "_Toc412455120"</w:instrText>
          </w:r>
          <w:r w:rsidR="00602791" w:rsidRPr="00602791">
            <w:rPr>
              <w:rStyle w:val="Hipervnculo"/>
              <w:noProof/>
              <w:sz w:val="20"/>
            </w:rPr>
            <w:instrText xml:space="preserve"> </w:instrText>
          </w:r>
          <w:r w:rsidR="00B92F8B" w:rsidRPr="00602791">
            <w:rPr>
              <w:rStyle w:val="Hipervnculo"/>
              <w:noProof/>
              <w:sz w:val="20"/>
            </w:rPr>
          </w:r>
          <w:r w:rsidR="00602791" w:rsidRPr="00602791">
            <w:rPr>
              <w:rStyle w:val="Hipervnculo"/>
              <w:noProof/>
              <w:sz w:val="20"/>
            </w:rPr>
            <w:fldChar w:fldCharType="separate"/>
          </w:r>
          <w:r w:rsidR="00602791" w:rsidRPr="00602791">
            <w:rPr>
              <w:rStyle w:val="Hipervnculo"/>
              <w:rFonts w:ascii="Times New Roman" w:hAnsi="Times New Roman" w:cs="Times New Roman"/>
              <w:b/>
              <w:noProof/>
              <w:sz w:val="20"/>
            </w:rPr>
            <w:t>CAPÍTULO I: GENERALIDADES</w:t>
          </w:r>
          <w:r w:rsidR="00602791" w:rsidRPr="00602791">
            <w:rPr>
              <w:noProof/>
              <w:webHidden/>
              <w:sz w:val="20"/>
            </w:rPr>
            <w:tab/>
          </w:r>
          <w:r w:rsidR="00602791" w:rsidRPr="00602791">
            <w:rPr>
              <w:noProof/>
              <w:webHidden/>
              <w:sz w:val="20"/>
            </w:rPr>
            <w:fldChar w:fldCharType="begin"/>
          </w:r>
          <w:r w:rsidR="00602791" w:rsidRPr="00602791">
            <w:rPr>
              <w:noProof/>
              <w:webHidden/>
              <w:sz w:val="20"/>
            </w:rPr>
            <w:instrText xml:space="preserve"> PAGEREF _Toc412455120 \h </w:instrText>
          </w:r>
          <w:r w:rsidR="00602791" w:rsidRPr="00602791">
            <w:rPr>
              <w:noProof/>
              <w:webHidden/>
              <w:sz w:val="20"/>
            </w:rPr>
          </w:r>
          <w:r w:rsidR="00602791" w:rsidRPr="00602791">
            <w:rPr>
              <w:noProof/>
              <w:webHidden/>
              <w:sz w:val="20"/>
            </w:rPr>
            <w:fldChar w:fldCharType="separate"/>
          </w:r>
          <w:r w:rsidR="00C60F17">
            <w:rPr>
              <w:noProof/>
              <w:webHidden/>
              <w:sz w:val="20"/>
            </w:rPr>
            <w:t>6</w:t>
          </w:r>
          <w:r w:rsidR="00602791" w:rsidRPr="00602791">
            <w:rPr>
              <w:noProof/>
              <w:webHidden/>
              <w:sz w:val="20"/>
            </w:rPr>
            <w:fldChar w:fldCharType="end"/>
          </w:r>
          <w:r w:rsidR="00602791" w:rsidRPr="00602791">
            <w:rPr>
              <w:rStyle w:val="Hipervnculo"/>
              <w:noProof/>
              <w:sz w:val="20"/>
            </w:rPr>
            <w:fldChar w:fldCharType="end"/>
          </w:r>
        </w:p>
        <w:p w14:paraId="5A46FF4F" w14:textId="77777777" w:rsidR="00602791" w:rsidRPr="00602791" w:rsidRDefault="00602791">
          <w:pPr>
            <w:pStyle w:val="TDC2"/>
            <w:tabs>
              <w:tab w:val="left" w:pos="66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"_Toc412455121"</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b/>
              <w:noProof/>
              <w:sz w:val="20"/>
            </w:rPr>
            <w:t>1.</w:t>
          </w:r>
          <w:r w:rsidRPr="00602791">
            <w:rPr>
              <w:rFonts w:eastAsiaTheme="minorEastAsia"/>
              <w:noProof/>
              <w:sz w:val="20"/>
              <w:lang w:eastAsia="es-PE"/>
            </w:rPr>
            <w:tab/>
          </w:r>
          <w:r w:rsidRPr="00602791">
            <w:rPr>
              <w:rStyle w:val="Hipervnculo"/>
              <w:rFonts w:ascii="Times New Roman" w:hAnsi="Times New Roman" w:cs="Times New Roman"/>
              <w:b/>
              <w:noProof/>
              <w:sz w:val="20"/>
            </w:rPr>
            <w:t>GENERALIDADES</w:t>
          </w:r>
          <w:r w:rsidRPr="00602791">
            <w:rPr>
              <w:noProof/>
              <w:webHidden/>
              <w:sz w:val="20"/>
            </w:rPr>
            <w:tab/>
          </w:r>
          <w:r w:rsidRPr="00602791">
            <w:rPr>
              <w:noProof/>
              <w:webHidden/>
              <w:sz w:val="20"/>
            </w:rPr>
            <w:fldChar w:fldCharType="begin"/>
          </w:r>
          <w:r w:rsidRPr="00602791">
            <w:rPr>
              <w:noProof/>
              <w:webHidden/>
              <w:sz w:val="20"/>
            </w:rPr>
            <w:instrText xml:space="preserve"> PAGEREF _Toc412455121 \h </w:instrText>
          </w:r>
          <w:r w:rsidRPr="00602791">
            <w:rPr>
              <w:noProof/>
              <w:webHidden/>
              <w:sz w:val="20"/>
            </w:rPr>
          </w:r>
          <w:r w:rsidRPr="00602791">
            <w:rPr>
              <w:noProof/>
              <w:webHidden/>
              <w:sz w:val="20"/>
            </w:rPr>
            <w:fldChar w:fldCharType="separate"/>
          </w:r>
          <w:r w:rsidR="00C60F17">
            <w:rPr>
              <w:noProof/>
              <w:webHidden/>
              <w:sz w:val="20"/>
            </w:rPr>
            <w:t>6</w:t>
          </w:r>
          <w:r w:rsidRPr="00602791">
            <w:rPr>
              <w:noProof/>
              <w:webHidden/>
              <w:sz w:val="20"/>
            </w:rPr>
            <w:fldChar w:fldCharType="end"/>
          </w:r>
          <w:r w:rsidRPr="00602791">
            <w:rPr>
              <w:rStyle w:val="Hipervnculo"/>
              <w:noProof/>
              <w:sz w:val="20"/>
            </w:rPr>
            <w:fldChar w:fldCharType="end"/>
          </w:r>
        </w:p>
        <w:p w14:paraId="70BD51D0"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"_Toc412455122"</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eastAsia="Times New Roman"/>
              <w:noProof/>
              <w:sz w:val="20"/>
              <w:lang w:eastAsia="es-PE"/>
            </w:rPr>
            <w:t>1.1</w:t>
          </w:r>
          <w:r w:rsidRPr="00602791">
            <w:rPr>
              <w:rFonts w:eastAsiaTheme="minorEastAsia"/>
              <w:noProof/>
              <w:sz w:val="20"/>
              <w:lang w:eastAsia="es-PE"/>
            </w:rPr>
            <w:tab/>
          </w:r>
          <w:r w:rsidRPr="00602791">
            <w:rPr>
              <w:rStyle w:val="Hipervnculo"/>
              <w:rFonts w:eastAsia="Times New Roman"/>
              <w:noProof/>
              <w:sz w:val="20"/>
              <w:lang w:eastAsia="es-PE"/>
            </w:rPr>
            <w:t>Identificación del problema</w:t>
          </w:r>
          <w:r w:rsidRPr="00602791">
            <w:rPr>
              <w:noProof/>
              <w:webHidden/>
              <w:sz w:val="20"/>
            </w:rPr>
            <w:tab/>
          </w:r>
          <w:r w:rsidRPr="00602791">
            <w:rPr>
              <w:noProof/>
              <w:webHidden/>
              <w:sz w:val="20"/>
            </w:rPr>
            <w:fldChar w:fldCharType="begin"/>
          </w:r>
          <w:r w:rsidRPr="00602791">
            <w:rPr>
              <w:noProof/>
              <w:webHidden/>
              <w:sz w:val="20"/>
            </w:rPr>
            <w:instrText xml:space="preserve"> PAGEREF _Toc412455122 \h </w:instrText>
          </w:r>
          <w:r w:rsidRPr="00602791">
            <w:rPr>
              <w:noProof/>
              <w:webHidden/>
              <w:sz w:val="20"/>
            </w:rPr>
          </w:r>
          <w:r w:rsidRPr="00602791">
            <w:rPr>
              <w:noProof/>
              <w:webHidden/>
              <w:sz w:val="20"/>
            </w:rPr>
            <w:fldChar w:fldCharType="separate"/>
          </w:r>
          <w:r w:rsidR="00C60F17">
            <w:rPr>
              <w:noProof/>
              <w:webHidden/>
              <w:sz w:val="20"/>
            </w:rPr>
            <w:t>6</w:t>
          </w:r>
          <w:r w:rsidRPr="00602791">
            <w:rPr>
              <w:noProof/>
              <w:webHidden/>
              <w:sz w:val="20"/>
            </w:rPr>
            <w:fldChar w:fldCharType="end"/>
          </w:r>
          <w:r w:rsidRPr="00602791">
            <w:rPr>
              <w:rStyle w:val="Hipervnculo"/>
              <w:noProof/>
              <w:sz w:val="20"/>
            </w:rPr>
            <w:fldChar w:fldCharType="end"/>
          </w:r>
        </w:p>
        <w:p w14:paraId="29F889C8"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"_Toc412455123"</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eastAsia="Times New Roman" w:hAnsi="Times New Roman" w:cs="Times New Roman"/>
              <w:noProof/>
              <w:sz w:val="20"/>
              <w:lang w:eastAsia="es-PE"/>
            </w:rPr>
            <w:t>1.2.</w:t>
          </w:r>
          <w:r w:rsidRPr="00602791">
            <w:rPr>
              <w:rFonts w:eastAsiaTheme="minorEastAsia"/>
              <w:noProof/>
              <w:sz w:val="20"/>
              <w:lang w:eastAsia="es-PE"/>
            </w:rPr>
            <w:tab/>
          </w:r>
          <w:r w:rsidRPr="00602791">
            <w:rPr>
              <w:rStyle w:val="Hipervnculo"/>
              <w:rFonts w:ascii="Times New Roman" w:eastAsia="Times New Roman" w:hAnsi="Times New Roman" w:cs="Times New Roman"/>
              <w:noProof/>
              <w:sz w:val="20"/>
              <w:lang w:eastAsia="es-PE"/>
            </w:rPr>
            <w:t>Objetivos</w:t>
          </w:r>
          <w:r w:rsidRPr="00602791">
            <w:rPr>
              <w:noProof/>
              <w:webHidden/>
              <w:sz w:val="20"/>
            </w:rPr>
            <w:tab/>
          </w:r>
          <w:r w:rsidRPr="00602791">
            <w:rPr>
              <w:noProof/>
              <w:webHidden/>
              <w:sz w:val="20"/>
            </w:rPr>
            <w:fldChar w:fldCharType="begin"/>
          </w:r>
          <w:r w:rsidRPr="00602791">
            <w:rPr>
              <w:noProof/>
              <w:webHidden/>
              <w:sz w:val="20"/>
            </w:rPr>
            <w:instrText xml:space="preserve"> PAGEREF _Toc412455123 \h </w:instrText>
          </w:r>
          <w:r w:rsidRPr="00602791">
            <w:rPr>
              <w:noProof/>
              <w:webHidden/>
              <w:sz w:val="20"/>
            </w:rPr>
          </w:r>
          <w:r w:rsidRPr="00602791">
            <w:rPr>
              <w:noProof/>
              <w:webHidden/>
              <w:sz w:val="20"/>
            </w:rPr>
            <w:fldChar w:fldCharType="separate"/>
          </w:r>
          <w:r w:rsidR="00C60F17">
            <w:rPr>
              <w:noProof/>
              <w:webHidden/>
              <w:sz w:val="20"/>
            </w:rPr>
            <w:t>7</w:t>
          </w:r>
          <w:r w:rsidRPr="00602791">
            <w:rPr>
              <w:noProof/>
              <w:webHidden/>
              <w:sz w:val="20"/>
            </w:rPr>
            <w:fldChar w:fldCharType="end"/>
          </w:r>
          <w:r w:rsidRPr="00602791">
            <w:rPr>
              <w:rStyle w:val="Hipervnculo"/>
              <w:noProof/>
              <w:sz w:val="20"/>
            </w:rPr>
            <w:fldChar w:fldCharType="end"/>
          </w:r>
        </w:p>
        <w:p w14:paraId="3ECA82D1"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"_Toc412455124"</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eastAsia="Times New Roman" w:hAnsi="Times New Roman" w:cs="Times New Roman"/>
              <w:noProof/>
              <w:sz w:val="20"/>
              <w:lang w:eastAsia="es-PE"/>
            </w:rPr>
            <w:t>1.3.</w:t>
          </w:r>
          <w:r w:rsidRPr="00602791">
            <w:rPr>
              <w:rFonts w:eastAsiaTheme="minorEastAsia"/>
              <w:noProof/>
              <w:sz w:val="20"/>
              <w:lang w:eastAsia="es-PE"/>
            </w:rPr>
            <w:tab/>
          </w:r>
          <w:r w:rsidRPr="00602791">
            <w:rPr>
              <w:rStyle w:val="Hipervnculo"/>
              <w:rFonts w:ascii="Times New Roman" w:eastAsia="Times New Roman" w:hAnsi="Times New Roman" w:cs="Times New Roman"/>
              <w:noProof/>
              <w:sz w:val="20"/>
              <w:lang w:eastAsia="es-PE"/>
            </w:rPr>
            <w:t>Marco conceptual</w:t>
          </w:r>
          <w:r w:rsidRPr="00602791">
            <w:rPr>
              <w:noProof/>
              <w:webHidden/>
              <w:sz w:val="20"/>
            </w:rPr>
            <w:tab/>
          </w:r>
          <w:r w:rsidRPr="00602791">
            <w:rPr>
              <w:noProof/>
              <w:webHidden/>
              <w:sz w:val="20"/>
            </w:rPr>
            <w:fldChar w:fldCharType="begin"/>
          </w:r>
          <w:r w:rsidRPr="00602791">
            <w:rPr>
              <w:noProof/>
              <w:webHidden/>
              <w:sz w:val="20"/>
            </w:rPr>
            <w:instrText xml:space="preserve"> PAGEREF _Toc412455124 \h </w:instrText>
          </w:r>
          <w:r w:rsidRPr="00602791">
            <w:rPr>
              <w:noProof/>
              <w:webHidden/>
              <w:sz w:val="20"/>
            </w:rPr>
          </w:r>
          <w:r w:rsidRPr="00602791">
            <w:rPr>
              <w:noProof/>
              <w:webHidden/>
              <w:sz w:val="20"/>
            </w:rPr>
            <w:fldChar w:fldCharType="separate"/>
          </w:r>
          <w:r w:rsidR="00C60F17">
            <w:rPr>
              <w:noProof/>
              <w:webHidden/>
              <w:sz w:val="20"/>
            </w:rPr>
            <w:t>8</w:t>
          </w:r>
          <w:r w:rsidRPr="00602791">
            <w:rPr>
              <w:noProof/>
              <w:webHidden/>
              <w:sz w:val="20"/>
            </w:rPr>
            <w:fldChar w:fldCharType="end"/>
          </w:r>
          <w:r w:rsidRPr="00602791">
            <w:rPr>
              <w:rStyle w:val="Hipervnculo"/>
              <w:noProof/>
              <w:sz w:val="20"/>
            </w:rPr>
            <w:fldChar w:fldCharType="end"/>
          </w:r>
        </w:p>
        <w:p w14:paraId="7A095880"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"_Toc412455125"</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eastAsia="Times New Roman" w:hAnsi="Times New Roman" w:cs="Times New Roman"/>
              <w:noProof/>
              <w:sz w:val="20"/>
              <w:lang w:eastAsia="es-PE"/>
            </w:rPr>
            <w:t>1.4.</w:t>
          </w:r>
          <w:r w:rsidRPr="00602791">
            <w:rPr>
              <w:rFonts w:eastAsiaTheme="minorEastAsia"/>
              <w:noProof/>
              <w:sz w:val="20"/>
              <w:lang w:eastAsia="es-PE"/>
            </w:rPr>
            <w:tab/>
          </w:r>
          <w:r w:rsidRPr="00602791">
            <w:rPr>
              <w:rStyle w:val="Hipervnculo"/>
              <w:rFonts w:ascii="Times New Roman" w:eastAsia="Times New Roman" w:hAnsi="Times New Roman" w:cs="Times New Roman"/>
              <w:noProof/>
              <w:sz w:val="20"/>
              <w:lang w:eastAsia="es-PE"/>
            </w:rPr>
            <w:t>Estado del arte</w:t>
          </w:r>
          <w:r w:rsidRPr="00602791">
            <w:rPr>
              <w:noProof/>
              <w:webHidden/>
              <w:sz w:val="20"/>
            </w:rPr>
            <w:tab/>
          </w:r>
          <w:r w:rsidRPr="00602791">
            <w:rPr>
              <w:noProof/>
              <w:webHidden/>
              <w:sz w:val="20"/>
            </w:rPr>
            <w:fldChar w:fldCharType="begin"/>
          </w:r>
          <w:r w:rsidRPr="00602791">
            <w:rPr>
              <w:noProof/>
              <w:webHidden/>
              <w:sz w:val="20"/>
            </w:rPr>
            <w:instrText xml:space="preserve"> PAGEREF _Toc412455125 \h </w:instrText>
          </w:r>
          <w:r w:rsidRPr="00602791">
            <w:rPr>
              <w:noProof/>
              <w:webHidden/>
              <w:sz w:val="20"/>
            </w:rPr>
          </w:r>
          <w:r w:rsidRPr="00602791">
            <w:rPr>
              <w:noProof/>
              <w:webHidden/>
              <w:sz w:val="20"/>
            </w:rPr>
            <w:fldChar w:fldCharType="separate"/>
          </w:r>
          <w:r w:rsidR="00C60F17">
            <w:rPr>
              <w:noProof/>
              <w:webHidden/>
              <w:sz w:val="20"/>
            </w:rPr>
            <w:t>11</w:t>
          </w:r>
          <w:r w:rsidRPr="00602791">
            <w:rPr>
              <w:noProof/>
              <w:webHidden/>
              <w:sz w:val="20"/>
            </w:rPr>
            <w:fldChar w:fldCharType="end"/>
          </w:r>
          <w:r w:rsidRPr="00602791">
            <w:rPr>
              <w:rStyle w:val="Hipervnculo"/>
              <w:noProof/>
              <w:sz w:val="20"/>
            </w:rPr>
            <w:fldChar w:fldCharType="end"/>
          </w:r>
        </w:p>
        <w:p w14:paraId="539518C4"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"_Toc412455126"</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eastAsia="Times New Roman" w:hAnsi="Times New Roman" w:cs="Times New Roman"/>
              <w:noProof/>
              <w:sz w:val="20"/>
              <w:lang w:eastAsia="es-PE"/>
            </w:rPr>
            <w:t>1.5.</w:t>
          </w:r>
          <w:r w:rsidRPr="00602791">
            <w:rPr>
              <w:rFonts w:eastAsiaTheme="minorEastAsia"/>
              <w:noProof/>
              <w:sz w:val="20"/>
              <w:lang w:eastAsia="es-PE"/>
            </w:rPr>
            <w:tab/>
          </w:r>
          <w:r w:rsidRPr="00602791">
            <w:rPr>
              <w:rStyle w:val="Hipervnculo"/>
              <w:rFonts w:ascii="Times New Roman" w:eastAsia="Times New Roman" w:hAnsi="Times New Roman" w:cs="Times New Roman"/>
              <w:noProof/>
              <w:sz w:val="20"/>
              <w:lang w:eastAsia="es-PE"/>
            </w:rPr>
            <w:t>Plan del Proyecto</w:t>
          </w:r>
          <w:r w:rsidRPr="00602791">
            <w:rPr>
              <w:noProof/>
              <w:webHidden/>
              <w:sz w:val="20"/>
            </w:rPr>
            <w:tab/>
          </w:r>
          <w:r w:rsidRPr="00602791">
            <w:rPr>
              <w:noProof/>
              <w:webHidden/>
              <w:sz w:val="20"/>
            </w:rPr>
            <w:fldChar w:fldCharType="begin"/>
          </w:r>
          <w:r w:rsidRPr="00602791">
            <w:rPr>
              <w:noProof/>
              <w:webHidden/>
              <w:sz w:val="20"/>
            </w:rPr>
            <w:instrText xml:space="preserve"> PAGEREF _Toc412455126 \h </w:instrText>
          </w:r>
          <w:r w:rsidRPr="00602791">
            <w:rPr>
              <w:noProof/>
              <w:webHidden/>
              <w:sz w:val="20"/>
            </w:rPr>
          </w:r>
          <w:r w:rsidRPr="00602791">
            <w:rPr>
              <w:noProof/>
              <w:webHidden/>
              <w:sz w:val="20"/>
            </w:rPr>
            <w:fldChar w:fldCharType="separate"/>
          </w:r>
          <w:r w:rsidR="00C60F17">
            <w:rPr>
              <w:noProof/>
              <w:webHidden/>
              <w:sz w:val="20"/>
            </w:rPr>
            <w:t>17</w:t>
          </w:r>
          <w:r w:rsidRPr="00602791">
            <w:rPr>
              <w:noProof/>
              <w:webHidden/>
              <w:sz w:val="20"/>
            </w:rPr>
            <w:fldChar w:fldCharType="end"/>
          </w:r>
          <w:r w:rsidRPr="00602791">
            <w:rPr>
              <w:rStyle w:val="Hipervnculo"/>
              <w:noProof/>
              <w:sz w:val="20"/>
            </w:rPr>
            <w:fldChar w:fldCharType="end"/>
          </w:r>
        </w:p>
        <w:p w14:paraId="19E3F132"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"_Toc412455127"</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eastAsia="Times New Roman" w:hAnsi="Times New Roman" w:cs="Times New Roman"/>
              <w:noProof/>
              <w:sz w:val="20"/>
              <w:lang w:eastAsia="es-PE"/>
            </w:rPr>
            <w:t>1.6.</w:t>
          </w:r>
          <w:r w:rsidRPr="00602791">
            <w:rPr>
              <w:rFonts w:eastAsiaTheme="minorEastAsia"/>
              <w:noProof/>
              <w:sz w:val="20"/>
              <w:lang w:eastAsia="es-PE"/>
            </w:rPr>
            <w:tab/>
          </w:r>
          <w:r w:rsidRPr="00602791">
            <w:rPr>
              <w:rStyle w:val="Hipervnculo"/>
              <w:rFonts w:ascii="Times New Roman" w:eastAsia="Times New Roman" w:hAnsi="Times New Roman" w:cs="Times New Roman"/>
              <w:noProof/>
              <w:sz w:val="20"/>
              <w:lang w:eastAsia="es-PE"/>
            </w:rPr>
            <w:t>Descripción y sustentación de la solución</w:t>
          </w:r>
          <w:r w:rsidRPr="00602791">
            <w:rPr>
              <w:noProof/>
              <w:webHidden/>
              <w:sz w:val="20"/>
            </w:rPr>
            <w:tab/>
          </w:r>
          <w:r w:rsidRPr="00602791">
            <w:rPr>
              <w:noProof/>
              <w:webHidden/>
              <w:sz w:val="20"/>
            </w:rPr>
            <w:fldChar w:fldCharType="begin"/>
          </w:r>
          <w:r w:rsidRPr="00602791">
            <w:rPr>
              <w:noProof/>
              <w:webHidden/>
              <w:sz w:val="20"/>
            </w:rPr>
            <w:instrText xml:space="preserve"> PAGEREF _Toc412455127 \h </w:instrText>
          </w:r>
          <w:r w:rsidRPr="00602791">
            <w:rPr>
              <w:noProof/>
              <w:webHidden/>
              <w:sz w:val="20"/>
            </w:rPr>
          </w:r>
          <w:r w:rsidRPr="00602791">
            <w:rPr>
              <w:noProof/>
              <w:webHidden/>
              <w:sz w:val="20"/>
            </w:rPr>
            <w:fldChar w:fldCharType="separate"/>
          </w:r>
          <w:r w:rsidR="00C60F17">
            <w:rPr>
              <w:noProof/>
              <w:webHidden/>
              <w:sz w:val="20"/>
            </w:rPr>
            <w:t>21</w:t>
          </w:r>
          <w:r w:rsidRPr="00602791">
            <w:rPr>
              <w:noProof/>
              <w:webHidden/>
              <w:sz w:val="20"/>
            </w:rPr>
            <w:fldChar w:fldCharType="end"/>
          </w:r>
          <w:r w:rsidRPr="00602791">
            <w:rPr>
              <w:rStyle w:val="Hipervnculo"/>
              <w:noProof/>
              <w:sz w:val="20"/>
            </w:rPr>
            <w:fldChar w:fldCharType="end"/>
          </w:r>
        </w:p>
        <w:p w14:paraId="58A8C468" w14:textId="77777777" w:rsidR="00602791" w:rsidRPr="00602791" w:rsidRDefault="00602791">
          <w:pPr>
            <w:pStyle w:val="TDC1"/>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"_Toc412455128"</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b/>
              <w:noProof/>
              <w:sz w:val="20"/>
            </w:rPr>
            <w:t>CAPITULO II: ANALISIS</w:t>
          </w:r>
          <w:r w:rsidRPr="00602791">
            <w:rPr>
              <w:noProof/>
              <w:webHidden/>
              <w:sz w:val="20"/>
            </w:rPr>
            <w:tab/>
          </w:r>
          <w:r w:rsidRPr="00602791">
            <w:rPr>
              <w:noProof/>
              <w:webHidden/>
              <w:sz w:val="20"/>
            </w:rPr>
            <w:fldChar w:fldCharType="begin"/>
          </w:r>
          <w:r w:rsidRPr="00602791">
            <w:rPr>
              <w:noProof/>
              <w:webHidden/>
              <w:sz w:val="20"/>
            </w:rPr>
            <w:instrText xml:space="preserve"> PAGEREF _Toc412455128 \h </w:instrText>
          </w:r>
          <w:r w:rsidRPr="00602791">
            <w:rPr>
              <w:noProof/>
              <w:webHidden/>
              <w:sz w:val="20"/>
            </w:rPr>
          </w:r>
          <w:r w:rsidRPr="00602791">
            <w:rPr>
              <w:noProof/>
              <w:webHidden/>
              <w:sz w:val="20"/>
            </w:rPr>
            <w:fldChar w:fldCharType="separate"/>
          </w:r>
          <w:r w:rsidR="00C60F17">
            <w:rPr>
              <w:noProof/>
              <w:webHidden/>
              <w:sz w:val="20"/>
            </w:rPr>
            <w:t>24</w:t>
          </w:r>
          <w:r w:rsidRPr="00602791">
            <w:rPr>
              <w:noProof/>
              <w:webHidden/>
              <w:sz w:val="20"/>
            </w:rPr>
            <w:fldChar w:fldCharType="end"/>
          </w:r>
          <w:r w:rsidRPr="00602791">
            <w:rPr>
              <w:rStyle w:val="Hipervnculo"/>
              <w:noProof/>
              <w:sz w:val="20"/>
            </w:rPr>
            <w:fldChar w:fldCharType="end"/>
          </w:r>
        </w:p>
        <w:p w14:paraId="5D83C14A" w14:textId="77777777" w:rsidR="00602791" w:rsidRPr="00602791" w:rsidRDefault="00602791">
          <w:pPr>
            <w:pStyle w:val="TDC2"/>
            <w:tabs>
              <w:tab w:val="left" w:pos="66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"_Toc412455129"</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b/>
              <w:noProof/>
              <w:sz w:val="20"/>
            </w:rPr>
            <w:t>2.</w:t>
          </w:r>
          <w:r w:rsidRPr="00602791">
            <w:rPr>
              <w:rFonts w:eastAsiaTheme="minorEastAsia"/>
              <w:noProof/>
              <w:sz w:val="20"/>
              <w:lang w:eastAsia="es-PE"/>
            </w:rPr>
            <w:tab/>
          </w:r>
          <w:r w:rsidRPr="00602791">
            <w:rPr>
              <w:rStyle w:val="Hipervnculo"/>
              <w:rFonts w:ascii="Times New Roman" w:hAnsi="Times New Roman" w:cs="Times New Roman"/>
              <w:b/>
              <w:noProof/>
              <w:sz w:val="20"/>
            </w:rPr>
            <w:t>ANÁLISIS.</w:t>
          </w:r>
          <w:r w:rsidRPr="00602791">
            <w:rPr>
              <w:noProof/>
              <w:webHidden/>
              <w:sz w:val="20"/>
            </w:rPr>
            <w:tab/>
          </w:r>
          <w:r w:rsidRPr="00602791">
            <w:rPr>
              <w:noProof/>
              <w:webHidden/>
              <w:sz w:val="20"/>
            </w:rPr>
            <w:fldChar w:fldCharType="begin"/>
          </w:r>
          <w:r w:rsidRPr="00602791">
            <w:rPr>
              <w:noProof/>
              <w:webHidden/>
              <w:sz w:val="20"/>
            </w:rPr>
            <w:instrText xml:space="preserve"> PAGEREF _Toc412455129 \h </w:instrText>
          </w:r>
          <w:r w:rsidRPr="00602791">
            <w:rPr>
              <w:noProof/>
              <w:webHidden/>
              <w:sz w:val="20"/>
            </w:rPr>
          </w:r>
          <w:r w:rsidRPr="00602791">
            <w:rPr>
              <w:noProof/>
              <w:webHidden/>
              <w:sz w:val="20"/>
            </w:rPr>
            <w:fldChar w:fldCharType="separate"/>
          </w:r>
          <w:r w:rsidR="00C60F17">
            <w:rPr>
              <w:noProof/>
              <w:webHidden/>
              <w:sz w:val="20"/>
            </w:rPr>
            <w:t>24</w:t>
          </w:r>
          <w:r w:rsidRPr="00602791">
            <w:rPr>
              <w:noProof/>
              <w:webHidden/>
              <w:sz w:val="20"/>
            </w:rPr>
            <w:fldChar w:fldCharType="end"/>
          </w:r>
          <w:r w:rsidRPr="00602791">
            <w:rPr>
              <w:rStyle w:val="Hipervnculo"/>
              <w:noProof/>
              <w:sz w:val="20"/>
            </w:rPr>
            <w:fldChar w:fldCharType="end"/>
          </w:r>
        </w:p>
        <w:p w14:paraId="229B2939"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"_Toc412455130"</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2.1.</w:t>
          </w:r>
          <w:r w:rsidRPr="00602791">
            <w:rPr>
              <w:rFonts w:eastAsiaTheme="minorEastAsia"/>
              <w:noProof/>
              <w:sz w:val="20"/>
              <w:lang w:eastAsia="es-PE"/>
            </w:rPr>
            <w:tab/>
          </w:r>
          <w:r w:rsidRPr="00602791">
            <w:rPr>
              <w:rStyle w:val="Hipervnculo"/>
              <w:rFonts w:ascii="Times New Roman" w:hAnsi="Times New Roman" w:cs="Times New Roman"/>
              <w:noProof/>
              <w:sz w:val="20"/>
            </w:rPr>
            <w:t>Metodología aplicada para el desarrollo de la solución</w:t>
          </w:r>
          <w:r w:rsidRPr="00602791">
            <w:rPr>
              <w:noProof/>
              <w:webHidden/>
              <w:sz w:val="20"/>
            </w:rPr>
            <w:tab/>
          </w:r>
          <w:r w:rsidRPr="00602791">
            <w:rPr>
              <w:noProof/>
              <w:webHidden/>
              <w:sz w:val="20"/>
            </w:rPr>
            <w:fldChar w:fldCharType="begin"/>
          </w:r>
          <w:r w:rsidRPr="00602791">
            <w:rPr>
              <w:noProof/>
              <w:webHidden/>
              <w:sz w:val="20"/>
            </w:rPr>
            <w:instrText xml:space="preserve"> PAGEREF _Toc412455130 \h </w:instrText>
          </w:r>
          <w:r w:rsidRPr="00602791">
            <w:rPr>
              <w:noProof/>
              <w:webHidden/>
              <w:sz w:val="20"/>
            </w:rPr>
          </w:r>
          <w:r w:rsidRPr="00602791">
            <w:rPr>
              <w:noProof/>
              <w:webHidden/>
              <w:sz w:val="20"/>
            </w:rPr>
            <w:fldChar w:fldCharType="separate"/>
          </w:r>
          <w:r w:rsidR="00C60F17">
            <w:rPr>
              <w:noProof/>
              <w:webHidden/>
              <w:sz w:val="20"/>
            </w:rPr>
            <w:t>24</w:t>
          </w:r>
          <w:r w:rsidRPr="00602791">
            <w:rPr>
              <w:noProof/>
              <w:webHidden/>
              <w:sz w:val="20"/>
            </w:rPr>
            <w:fldChar w:fldCharType="end"/>
          </w:r>
          <w:r w:rsidRPr="00602791">
            <w:rPr>
              <w:rStyle w:val="Hipervnculo"/>
              <w:noProof/>
              <w:sz w:val="20"/>
            </w:rPr>
            <w:fldChar w:fldCharType="end"/>
          </w:r>
        </w:p>
        <w:p w14:paraId="3589346B"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"_Toc412455131"</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2.2</w:t>
          </w:r>
          <w:r w:rsidRPr="00602791">
            <w:rPr>
              <w:rFonts w:eastAsiaTheme="minorEastAsia"/>
              <w:noProof/>
              <w:sz w:val="20"/>
              <w:lang w:eastAsia="es-PE"/>
            </w:rPr>
            <w:tab/>
          </w:r>
          <w:r w:rsidRPr="00602791">
            <w:rPr>
              <w:rStyle w:val="Hipervnculo"/>
              <w:rFonts w:ascii="Times New Roman" w:hAnsi="Times New Roman" w:cs="Times New Roman"/>
              <w:noProof/>
              <w:sz w:val="20"/>
            </w:rPr>
            <w:t>Herramientas.</w:t>
          </w:r>
          <w:r w:rsidRPr="00602791">
            <w:rPr>
              <w:noProof/>
              <w:webHidden/>
              <w:sz w:val="20"/>
            </w:rPr>
            <w:tab/>
          </w:r>
          <w:r w:rsidRPr="00602791">
            <w:rPr>
              <w:noProof/>
              <w:webHidden/>
              <w:sz w:val="20"/>
            </w:rPr>
            <w:fldChar w:fldCharType="begin"/>
          </w:r>
          <w:r w:rsidRPr="00602791">
            <w:rPr>
              <w:noProof/>
              <w:webHidden/>
              <w:sz w:val="20"/>
            </w:rPr>
            <w:instrText xml:space="preserve"> PAGEREF _Toc412455131 \h </w:instrText>
          </w:r>
          <w:r w:rsidRPr="00602791">
            <w:rPr>
              <w:noProof/>
              <w:webHidden/>
              <w:sz w:val="20"/>
            </w:rPr>
          </w:r>
          <w:r w:rsidRPr="00602791">
            <w:rPr>
              <w:noProof/>
              <w:webHidden/>
              <w:sz w:val="20"/>
            </w:rPr>
            <w:fldChar w:fldCharType="separate"/>
          </w:r>
          <w:r w:rsidR="00C60F17">
            <w:rPr>
              <w:noProof/>
              <w:webHidden/>
              <w:sz w:val="20"/>
            </w:rPr>
            <w:t>27</w:t>
          </w:r>
          <w:r w:rsidRPr="00602791">
            <w:rPr>
              <w:noProof/>
              <w:webHidden/>
              <w:sz w:val="20"/>
            </w:rPr>
            <w:fldChar w:fldCharType="end"/>
          </w:r>
          <w:r w:rsidRPr="00602791">
            <w:rPr>
              <w:rStyle w:val="Hipervnculo"/>
              <w:noProof/>
              <w:sz w:val="20"/>
            </w:rPr>
            <w:fldChar w:fldCharType="end"/>
          </w:r>
        </w:p>
        <w:p w14:paraId="6BACB600"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"_Toc412455132"</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2.3</w:t>
          </w:r>
          <w:r w:rsidRPr="00602791">
            <w:rPr>
              <w:rFonts w:eastAsiaTheme="minorEastAsia"/>
              <w:noProof/>
              <w:sz w:val="20"/>
              <w:lang w:eastAsia="es-PE"/>
            </w:rPr>
            <w:tab/>
          </w:r>
          <w:r w:rsidRPr="00602791">
            <w:rPr>
              <w:rStyle w:val="Hipervnculo"/>
              <w:rFonts w:ascii="Times New Roman" w:hAnsi="Times New Roman" w:cs="Times New Roman"/>
              <w:noProof/>
              <w:sz w:val="20"/>
            </w:rPr>
            <w:t>Identificación de Requerimientos.</w:t>
          </w:r>
          <w:r w:rsidRPr="00602791">
            <w:rPr>
              <w:noProof/>
              <w:webHidden/>
              <w:sz w:val="20"/>
            </w:rPr>
            <w:tab/>
          </w:r>
          <w:r w:rsidRPr="00602791">
            <w:rPr>
              <w:noProof/>
              <w:webHidden/>
              <w:sz w:val="20"/>
            </w:rPr>
            <w:fldChar w:fldCharType="begin"/>
          </w:r>
          <w:r w:rsidRPr="00602791">
            <w:rPr>
              <w:noProof/>
              <w:webHidden/>
              <w:sz w:val="20"/>
            </w:rPr>
            <w:instrText xml:space="preserve"> PAGEREF _Toc412455132 \h </w:instrText>
          </w:r>
          <w:r w:rsidRPr="00602791">
            <w:rPr>
              <w:noProof/>
              <w:webHidden/>
              <w:sz w:val="20"/>
            </w:rPr>
          </w:r>
          <w:r w:rsidRPr="00602791">
            <w:rPr>
              <w:noProof/>
              <w:webHidden/>
              <w:sz w:val="20"/>
            </w:rPr>
            <w:fldChar w:fldCharType="separate"/>
          </w:r>
          <w:r w:rsidR="00C60F17">
            <w:rPr>
              <w:noProof/>
              <w:webHidden/>
              <w:sz w:val="20"/>
            </w:rPr>
            <w:t>28</w:t>
          </w:r>
          <w:r w:rsidRPr="00602791">
            <w:rPr>
              <w:noProof/>
              <w:webHidden/>
              <w:sz w:val="20"/>
            </w:rPr>
            <w:fldChar w:fldCharType="end"/>
          </w:r>
          <w:r w:rsidRPr="00602791">
            <w:rPr>
              <w:rStyle w:val="Hipervnculo"/>
              <w:noProof/>
              <w:sz w:val="20"/>
            </w:rPr>
            <w:fldChar w:fldCharType="end"/>
          </w:r>
        </w:p>
        <w:p w14:paraId="5BCF02A1"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"_Toc412455133"</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2.4</w:t>
          </w:r>
          <w:r w:rsidRPr="00602791">
            <w:rPr>
              <w:rFonts w:eastAsiaTheme="minorEastAsia"/>
              <w:noProof/>
              <w:sz w:val="20"/>
              <w:lang w:eastAsia="es-PE"/>
            </w:rPr>
            <w:tab/>
          </w:r>
          <w:r w:rsidRPr="00602791">
            <w:rPr>
              <w:rStyle w:val="Hipervnculo"/>
              <w:rFonts w:ascii="Times New Roman" w:hAnsi="Times New Roman" w:cs="Times New Roman"/>
              <w:noProof/>
              <w:sz w:val="20"/>
            </w:rPr>
            <w:t>Análisis de la Solución</w:t>
          </w:r>
          <w:r w:rsidRPr="00602791">
            <w:rPr>
              <w:noProof/>
              <w:webHidden/>
              <w:sz w:val="20"/>
            </w:rPr>
            <w:tab/>
          </w:r>
          <w:r w:rsidRPr="00602791">
            <w:rPr>
              <w:noProof/>
              <w:webHidden/>
              <w:sz w:val="20"/>
            </w:rPr>
            <w:fldChar w:fldCharType="begin"/>
          </w:r>
          <w:r w:rsidRPr="00602791">
            <w:rPr>
              <w:noProof/>
              <w:webHidden/>
              <w:sz w:val="20"/>
            </w:rPr>
            <w:instrText xml:space="preserve"> PAGEREF _Toc412455133 \h </w:instrText>
          </w:r>
          <w:r w:rsidRPr="00602791">
            <w:rPr>
              <w:noProof/>
              <w:webHidden/>
              <w:sz w:val="20"/>
            </w:rPr>
          </w:r>
          <w:r w:rsidRPr="00602791">
            <w:rPr>
              <w:noProof/>
              <w:webHidden/>
              <w:sz w:val="20"/>
            </w:rPr>
            <w:fldChar w:fldCharType="separate"/>
          </w:r>
          <w:r w:rsidR="00C60F17">
            <w:rPr>
              <w:noProof/>
              <w:webHidden/>
              <w:sz w:val="20"/>
            </w:rPr>
            <w:t>32</w:t>
          </w:r>
          <w:r w:rsidRPr="00602791">
            <w:rPr>
              <w:noProof/>
              <w:webHidden/>
              <w:sz w:val="20"/>
            </w:rPr>
            <w:fldChar w:fldCharType="end"/>
          </w:r>
          <w:r w:rsidRPr="00602791">
            <w:rPr>
              <w:rStyle w:val="Hipervnculo"/>
              <w:noProof/>
              <w:sz w:val="20"/>
            </w:rPr>
            <w:fldChar w:fldCharType="end"/>
          </w:r>
        </w:p>
        <w:p w14:paraId="2FA4B23B" w14:textId="77777777" w:rsidR="00602791" w:rsidRPr="00602791" w:rsidRDefault="00602791">
          <w:pPr>
            <w:pStyle w:val="TDC1"/>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"_Toc412455134"</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b/>
              <w:noProof/>
              <w:sz w:val="20"/>
            </w:rPr>
            <w:t>CAPITULO III: DISEÑO</w:t>
          </w:r>
          <w:r w:rsidRPr="00602791">
            <w:rPr>
              <w:noProof/>
              <w:webHidden/>
              <w:sz w:val="20"/>
            </w:rPr>
            <w:tab/>
          </w:r>
          <w:r w:rsidRPr="00602791">
            <w:rPr>
              <w:noProof/>
              <w:webHidden/>
              <w:sz w:val="20"/>
            </w:rPr>
            <w:fldChar w:fldCharType="begin"/>
          </w:r>
          <w:r w:rsidRPr="00602791">
            <w:rPr>
              <w:noProof/>
              <w:webHidden/>
              <w:sz w:val="20"/>
            </w:rPr>
            <w:instrText xml:space="preserve"> PAGEREF _Toc412455134 \h </w:instrText>
          </w:r>
          <w:r w:rsidRPr="00602791">
            <w:rPr>
              <w:noProof/>
              <w:webHidden/>
              <w:sz w:val="20"/>
            </w:rPr>
          </w:r>
          <w:r w:rsidRPr="00602791">
            <w:rPr>
              <w:noProof/>
              <w:webHidden/>
              <w:sz w:val="20"/>
            </w:rPr>
            <w:fldChar w:fldCharType="separate"/>
          </w:r>
          <w:r w:rsidR="00C60F17">
            <w:rPr>
              <w:noProof/>
              <w:webHidden/>
              <w:sz w:val="20"/>
            </w:rPr>
            <w:t>37</w:t>
          </w:r>
          <w:r w:rsidRPr="00602791">
            <w:rPr>
              <w:noProof/>
              <w:webHidden/>
              <w:sz w:val="20"/>
            </w:rPr>
            <w:fldChar w:fldCharType="end"/>
          </w:r>
          <w:r w:rsidRPr="00602791">
            <w:rPr>
              <w:rStyle w:val="Hipervnculo"/>
              <w:noProof/>
              <w:sz w:val="20"/>
            </w:rPr>
            <w:fldChar w:fldCharType="end"/>
          </w:r>
        </w:p>
        <w:p w14:paraId="5C564FCF" w14:textId="77777777" w:rsidR="00602791" w:rsidRPr="00602791" w:rsidRDefault="00602791">
          <w:pPr>
            <w:pStyle w:val="TDC2"/>
            <w:tabs>
              <w:tab w:val="left" w:pos="66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"_Toc412455135"</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b/>
              <w:noProof/>
              <w:sz w:val="20"/>
            </w:rPr>
            <w:t>3.</w:t>
          </w:r>
          <w:r w:rsidRPr="00602791">
            <w:rPr>
              <w:rFonts w:eastAsiaTheme="minorEastAsia"/>
              <w:noProof/>
              <w:sz w:val="20"/>
              <w:lang w:eastAsia="es-PE"/>
            </w:rPr>
            <w:tab/>
          </w:r>
          <w:r w:rsidRPr="00602791">
            <w:rPr>
              <w:rStyle w:val="Hipervnculo"/>
              <w:rFonts w:ascii="Times New Roman" w:hAnsi="Times New Roman" w:cs="Times New Roman"/>
              <w:b/>
              <w:noProof/>
              <w:sz w:val="20"/>
            </w:rPr>
            <w:t>DISEÑO.</w:t>
          </w:r>
          <w:r w:rsidRPr="00602791">
            <w:rPr>
              <w:noProof/>
              <w:webHidden/>
              <w:sz w:val="20"/>
            </w:rPr>
            <w:tab/>
          </w:r>
          <w:r w:rsidRPr="00602791">
            <w:rPr>
              <w:noProof/>
              <w:webHidden/>
              <w:sz w:val="20"/>
            </w:rPr>
            <w:fldChar w:fldCharType="begin"/>
          </w:r>
          <w:r w:rsidRPr="00602791">
            <w:rPr>
              <w:noProof/>
              <w:webHidden/>
              <w:sz w:val="20"/>
            </w:rPr>
            <w:instrText xml:space="preserve"> PAGEREF _Toc412455135 \h </w:instrText>
          </w:r>
          <w:r w:rsidRPr="00602791">
            <w:rPr>
              <w:noProof/>
              <w:webHidden/>
              <w:sz w:val="20"/>
            </w:rPr>
          </w:r>
          <w:r w:rsidRPr="00602791">
            <w:rPr>
              <w:noProof/>
              <w:webHidden/>
              <w:sz w:val="20"/>
            </w:rPr>
            <w:fldChar w:fldCharType="separate"/>
          </w:r>
          <w:r w:rsidR="00C60F17">
            <w:rPr>
              <w:noProof/>
              <w:webHidden/>
              <w:sz w:val="20"/>
            </w:rPr>
            <w:t>37</w:t>
          </w:r>
          <w:r w:rsidRPr="00602791">
            <w:rPr>
              <w:noProof/>
              <w:webHidden/>
              <w:sz w:val="20"/>
            </w:rPr>
            <w:fldChar w:fldCharType="end"/>
          </w:r>
          <w:r w:rsidRPr="00602791">
            <w:rPr>
              <w:rStyle w:val="Hipervnculo"/>
              <w:noProof/>
              <w:sz w:val="20"/>
            </w:rPr>
            <w:fldChar w:fldCharType="end"/>
          </w:r>
        </w:p>
        <w:p w14:paraId="764091E3"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"_Toc412455136"</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3.1.</w:t>
          </w:r>
          <w:r w:rsidRPr="00602791">
            <w:rPr>
              <w:rFonts w:eastAsiaTheme="minorEastAsia"/>
              <w:noProof/>
              <w:sz w:val="20"/>
              <w:lang w:eastAsia="es-PE"/>
            </w:rPr>
            <w:tab/>
          </w:r>
          <w:r w:rsidRPr="00602791">
            <w:rPr>
              <w:rStyle w:val="Hipervnculo"/>
              <w:rFonts w:ascii="Times New Roman" w:hAnsi="Times New Roman" w:cs="Times New Roman"/>
              <w:noProof/>
              <w:sz w:val="20"/>
            </w:rPr>
            <w:t>Arquitectura de la solución.</w:t>
          </w:r>
          <w:r w:rsidRPr="00602791">
            <w:rPr>
              <w:noProof/>
              <w:webHidden/>
              <w:sz w:val="20"/>
            </w:rPr>
            <w:tab/>
          </w:r>
          <w:r w:rsidRPr="00602791">
            <w:rPr>
              <w:noProof/>
              <w:webHidden/>
              <w:sz w:val="20"/>
            </w:rPr>
            <w:fldChar w:fldCharType="begin"/>
          </w:r>
          <w:r w:rsidRPr="00602791">
            <w:rPr>
              <w:noProof/>
              <w:webHidden/>
              <w:sz w:val="20"/>
            </w:rPr>
            <w:instrText xml:space="preserve"> PAGEREF _Toc412455136 \h </w:instrText>
          </w:r>
          <w:r w:rsidRPr="00602791">
            <w:rPr>
              <w:noProof/>
              <w:webHidden/>
              <w:sz w:val="20"/>
            </w:rPr>
          </w:r>
          <w:r w:rsidRPr="00602791">
            <w:rPr>
              <w:noProof/>
              <w:webHidden/>
              <w:sz w:val="20"/>
            </w:rPr>
            <w:fldChar w:fldCharType="separate"/>
          </w:r>
          <w:r w:rsidR="00C60F17">
            <w:rPr>
              <w:noProof/>
              <w:webHidden/>
              <w:sz w:val="20"/>
            </w:rPr>
            <w:t>37</w:t>
          </w:r>
          <w:r w:rsidRPr="00602791">
            <w:rPr>
              <w:noProof/>
              <w:webHidden/>
              <w:sz w:val="20"/>
            </w:rPr>
            <w:fldChar w:fldCharType="end"/>
          </w:r>
          <w:r w:rsidRPr="00602791">
            <w:rPr>
              <w:rStyle w:val="Hipervnculo"/>
              <w:noProof/>
              <w:sz w:val="20"/>
            </w:rPr>
            <w:fldChar w:fldCharType="end"/>
          </w:r>
        </w:p>
        <w:p w14:paraId="26299B91"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"_Toc412455137"</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3.2.</w:t>
          </w:r>
          <w:r w:rsidRPr="00602791">
            <w:rPr>
              <w:rFonts w:eastAsiaTheme="minorEastAsia"/>
              <w:noProof/>
              <w:sz w:val="20"/>
              <w:lang w:eastAsia="es-PE"/>
            </w:rPr>
            <w:tab/>
          </w:r>
          <w:r w:rsidRPr="00602791">
            <w:rPr>
              <w:rStyle w:val="Hipervnculo"/>
              <w:rFonts w:ascii="Times New Roman" w:hAnsi="Times New Roman" w:cs="Times New Roman"/>
              <w:noProof/>
              <w:sz w:val="20"/>
            </w:rPr>
            <w:t>Patrón de Arquitectura.</w:t>
          </w:r>
          <w:r w:rsidRPr="00602791">
            <w:rPr>
              <w:noProof/>
              <w:webHidden/>
              <w:sz w:val="20"/>
            </w:rPr>
            <w:tab/>
          </w:r>
          <w:r w:rsidRPr="00602791">
            <w:rPr>
              <w:noProof/>
              <w:webHidden/>
              <w:sz w:val="20"/>
            </w:rPr>
            <w:fldChar w:fldCharType="begin"/>
          </w:r>
          <w:r w:rsidRPr="00602791">
            <w:rPr>
              <w:noProof/>
              <w:webHidden/>
              <w:sz w:val="20"/>
            </w:rPr>
            <w:instrText xml:space="preserve"> PAGEREF _Toc412455137 \h </w:instrText>
          </w:r>
          <w:r w:rsidRPr="00602791">
            <w:rPr>
              <w:noProof/>
              <w:webHidden/>
              <w:sz w:val="20"/>
            </w:rPr>
          </w:r>
          <w:r w:rsidRPr="00602791">
            <w:rPr>
              <w:noProof/>
              <w:webHidden/>
              <w:sz w:val="20"/>
            </w:rPr>
            <w:fldChar w:fldCharType="separate"/>
          </w:r>
          <w:r w:rsidR="00C60F17">
            <w:rPr>
              <w:noProof/>
              <w:webHidden/>
              <w:sz w:val="20"/>
            </w:rPr>
            <w:t>38</w:t>
          </w:r>
          <w:r w:rsidRPr="00602791">
            <w:rPr>
              <w:noProof/>
              <w:webHidden/>
              <w:sz w:val="20"/>
            </w:rPr>
            <w:fldChar w:fldCharType="end"/>
          </w:r>
          <w:r w:rsidRPr="00602791">
            <w:rPr>
              <w:rStyle w:val="Hipervnculo"/>
              <w:noProof/>
              <w:sz w:val="20"/>
            </w:rPr>
            <w:fldChar w:fldCharType="end"/>
          </w:r>
        </w:p>
        <w:p w14:paraId="0FD1EAEB"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"_Toc412455142"</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3.3.</w:t>
          </w:r>
          <w:r w:rsidRPr="00602791">
            <w:rPr>
              <w:rFonts w:eastAsiaTheme="minorEastAsia"/>
              <w:noProof/>
              <w:sz w:val="20"/>
              <w:lang w:eastAsia="es-PE"/>
            </w:rPr>
            <w:tab/>
          </w:r>
          <w:r w:rsidRPr="00602791">
            <w:rPr>
              <w:rStyle w:val="Hipervnculo"/>
              <w:rFonts w:ascii="Times New Roman" w:hAnsi="Times New Roman" w:cs="Times New Roman"/>
              <w:noProof/>
              <w:sz w:val="20"/>
            </w:rPr>
            <w:t>Diseño de la Interfaz Gráfica.</w:t>
          </w:r>
          <w:r w:rsidRPr="00602791">
            <w:rPr>
              <w:noProof/>
              <w:webHidden/>
              <w:sz w:val="20"/>
            </w:rPr>
            <w:tab/>
          </w:r>
          <w:r w:rsidRPr="00602791">
            <w:rPr>
              <w:noProof/>
              <w:webHidden/>
              <w:sz w:val="20"/>
            </w:rPr>
            <w:fldChar w:fldCharType="begin"/>
          </w:r>
          <w:r w:rsidRPr="00602791">
            <w:rPr>
              <w:noProof/>
              <w:webHidden/>
              <w:sz w:val="20"/>
            </w:rPr>
            <w:instrText xml:space="preserve"> PAGEREF _Toc412455142 \h </w:instrText>
          </w:r>
          <w:r w:rsidRPr="00602791">
            <w:rPr>
              <w:noProof/>
              <w:webHidden/>
              <w:sz w:val="20"/>
            </w:rPr>
          </w:r>
          <w:r w:rsidRPr="00602791">
            <w:rPr>
              <w:noProof/>
              <w:webHidden/>
              <w:sz w:val="20"/>
            </w:rPr>
            <w:fldChar w:fldCharType="separate"/>
          </w:r>
          <w:r w:rsidR="00C60F17">
            <w:rPr>
              <w:noProof/>
              <w:webHidden/>
              <w:sz w:val="20"/>
            </w:rPr>
            <w:t>49</w:t>
          </w:r>
          <w:r w:rsidRPr="00602791">
            <w:rPr>
              <w:noProof/>
              <w:webHidden/>
              <w:sz w:val="20"/>
            </w:rPr>
            <w:fldChar w:fldCharType="end"/>
          </w:r>
          <w:r w:rsidRPr="00602791">
            <w:rPr>
              <w:rStyle w:val="Hipervnculo"/>
              <w:noProof/>
              <w:sz w:val="20"/>
            </w:rPr>
            <w:fldChar w:fldCharType="end"/>
          </w:r>
        </w:p>
        <w:p w14:paraId="032DE475" w14:textId="77777777" w:rsidR="00602791" w:rsidRPr="00602791" w:rsidRDefault="00602791">
          <w:pPr>
            <w:pStyle w:val="TDC1"/>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"_Toc412455143"</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b/>
              <w:noProof/>
              <w:sz w:val="20"/>
            </w:rPr>
            <w:t>CAPITULO IV: CONSTRUCCIÓN Y PRUEBAS</w:t>
          </w:r>
          <w:r w:rsidRPr="00602791">
            <w:rPr>
              <w:noProof/>
              <w:webHidden/>
              <w:sz w:val="20"/>
            </w:rPr>
            <w:tab/>
          </w:r>
          <w:r w:rsidRPr="00602791">
            <w:rPr>
              <w:noProof/>
              <w:webHidden/>
              <w:sz w:val="20"/>
            </w:rPr>
            <w:fldChar w:fldCharType="begin"/>
          </w:r>
          <w:r w:rsidRPr="00602791">
            <w:rPr>
              <w:noProof/>
              <w:webHidden/>
              <w:sz w:val="20"/>
            </w:rPr>
            <w:instrText xml:space="preserve"> PAGEREF _Toc412455143 \h </w:instrText>
          </w:r>
          <w:r w:rsidRPr="00602791">
            <w:rPr>
              <w:noProof/>
              <w:webHidden/>
              <w:sz w:val="20"/>
            </w:rPr>
          </w:r>
          <w:r w:rsidRPr="00602791">
            <w:rPr>
              <w:noProof/>
              <w:webHidden/>
              <w:sz w:val="20"/>
            </w:rPr>
            <w:fldChar w:fldCharType="separate"/>
          </w:r>
          <w:r w:rsidR="00C60F17">
            <w:rPr>
              <w:noProof/>
              <w:webHidden/>
              <w:sz w:val="20"/>
            </w:rPr>
            <w:t>64</w:t>
          </w:r>
          <w:r w:rsidRPr="00602791">
            <w:rPr>
              <w:noProof/>
              <w:webHidden/>
              <w:sz w:val="20"/>
            </w:rPr>
            <w:fldChar w:fldCharType="end"/>
          </w:r>
          <w:r w:rsidRPr="00602791">
            <w:rPr>
              <w:rStyle w:val="Hipervnculo"/>
              <w:noProof/>
              <w:sz w:val="20"/>
            </w:rPr>
            <w:fldChar w:fldCharType="end"/>
          </w:r>
        </w:p>
        <w:p w14:paraId="12A220FE" w14:textId="77777777" w:rsidR="00602791" w:rsidRPr="00602791" w:rsidRDefault="00602791">
          <w:pPr>
            <w:pStyle w:val="TDC2"/>
            <w:tabs>
              <w:tab w:val="left" w:pos="66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"_Toc412455144"</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b/>
              <w:noProof/>
              <w:sz w:val="20"/>
            </w:rPr>
            <w:t>4.</w:t>
          </w:r>
          <w:r w:rsidRPr="00602791">
            <w:rPr>
              <w:rFonts w:eastAsiaTheme="minorEastAsia"/>
              <w:noProof/>
              <w:sz w:val="20"/>
              <w:lang w:eastAsia="es-PE"/>
            </w:rPr>
            <w:tab/>
          </w:r>
          <w:r w:rsidRPr="00602791">
            <w:rPr>
              <w:rStyle w:val="Hipervnculo"/>
              <w:rFonts w:ascii="Times New Roman" w:hAnsi="Times New Roman" w:cs="Times New Roman"/>
              <w:b/>
              <w:noProof/>
              <w:sz w:val="20"/>
            </w:rPr>
            <w:t>CONSTRUCCIÓN Y PRUEBAS.</w:t>
          </w:r>
          <w:r w:rsidRPr="00602791">
            <w:rPr>
              <w:noProof/>
              <w:webHidden/>
              <w:sz w:val="20"/>
            </w:rPr>
            <w:tab/>
          </w:r>
          <w:r w:rsidRPr="00602791">
            <w:rPr>
              <w:noProof/>
              <w:webHidden/>
              <w:sz w:val="20"/>
            </w:rPr>
            <w:fldChar w:fldCharType="begin"/>
          </w:r>
          <w:r w:rsidRPr="00602791">
            <w:rPr>
              <w:noProof/>
              <w:webHidden/>
              <w:sz w:val="20"/>
            </w:rPr>
            <w:instrText xml:space="preserve"> PAGEREF _Toc412455144 \h </w:instrText>
          </w:r>
          <w:r w:rsidRPr="00602791">
            <w:rPr>
              <w:noProof/>
              <w:webHidden/>
              <w:sz w:val="20"/>
            </w:rPr>
          </w:r>
          <w:r w:rsidRPr="00602791">
            <w:rPr>
              <w:noProof/>
              <w:webHidden/>
              <w:sz w:val="20"/>
            </w:rPr>
            <w:fldChar w:fldCharType="separate"/>
          </w:r>
          <w:r w:rsidR="00C60F17">
            <w:rPr>
              <w:noProof/>
              <w:webHidden/>
              <w:sz w:val="20"/>
            </w:rPr>
            <w:t>64</w:t>
          </w:r>
          <w:r w:rsidRPr="00602791">
            <w:rPr>
              <w:noProof/>
              <w:webHidden/>
              <w:sz w:val="20"/>
            </w:rPr>
            <w:fldChar w:fldCharType="end"/>
          </w:r>
          <w:r w:rsidRPr="00602791">
            <w:rPr>
              <w:rStyle w:val="Hipervnculo"/>
              <w:noProof/>
              <w:sz w:val="20"/>
            </w:rPr>
            <w:fldChar w:fldCharType="end"/>
          </w:r>
        </w:p>
        <w:p w14:paraId="70D86480"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"_Toc412455145"</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4.1.</w:t>
          </w:r>
          <w:r w:rsidRPr="00602791">
            <w:rPr>
              <w:rFonts w:eastAsiaTheme="minorEastAsia"/>
              <w:noProof/>
              <w:sz w:val="20"/>
              <w:lang w:eastAsia="es-PE"/>
            </w:rPr>
            <w:tab/>
          </w:r>
          <w:r w:rsidRPr="00602791">
            <w:rPr>
              <w:rStyle w:val="Hipervnculo"/>
              <w:rFonts w:ascii="Times New Roman" w:hAnsi="Times New Roman" w:cs="Times New Roman"/>
              <w:noProof/>
              <w:sz w:val="20"/>
            </w:rPr>
            <w:t>Construcción.</w:t>
          </w:r>
          <w:r w:rsidRPr="00602791">
            <w:rPr>
              <w:noProof/>
              <w:webHidden/>
              <w:sz w:val="20"/>
            </w:rPr>
            <w:tab/>
          </w:r>
          <w:r w:rsidRPr="00602791">
            <w:rPr>
              <w:noProof/>
              <w:webHidden/>
              <w:sz w:val="20"/>
            </w:rPr>
            <w:fldChar w:fldCharType="begin"/>
          </w:r>
          <w:r w:rsidRPr="00602791">
            <w:rPr>
              <w:noProof/>
              <w:webHidden/>
              <w:sz w:val="20"/>
            </w:rPr>
            <w:instrText xml:space="preserve"> PAGEREF _Toc412455145 \h </w:instrText>
          </w:r>
          <w:r w:rsidRPr="00602791">
            <w:rPr>
              <w:noProof/>
              <w:webHidden/>
              <w:sz w:val="20"/>
            </w:rPr>
          </w:r>
          <w:r w:rsidRPr="00602791">
            <w:rPr>
              <w:noProof/>
              <w:webHidden/>
              <w:sz w:val="20"/>
            </w:rPr>
            <w:fldChar w:fldCharType="separate"/>
          </w:r>
          <w:r w:rsidR="00C60F17">
            <w:rPr>
              <w:noProof/>
              <w:webHidden/>
              <w:sz w:val="20"/>
            </w:rPr>
            <w:t>64</w:t>
          </w:r>
          <w:r w:rsidRPr="00602791">
            <w:rPr>
              <w:noProof/>
              <w:webHidden/>
              <w:sz w:val="20"/>
            </w:rPr>
            <w:fldChar w:fldCharType="end"/>
          </w:r>
          <w:r w:rsidRPr="00602791">
            <w:rPr>
              <w:rStyle w:val="Hipervnculo"/>
              <w:noProof/>
              <w:sz w:val="20"/>
            </w:rPr>
            <w:fldChar w:fldCharType="end"/>
          </w:r>
        </w:p>
        <w:p w14:paraId="38946422" w14:textId="77777777" w:rsidR="00602791" w:rsidRPr="00602791" w:rsidRDefault="00602791">
          <w:pPr>
            <w:pStyle w:val="TDC3"/>
            <w:tabs>
              <w:tab w:val="left" w:pos="110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"_Toc412455146"</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4.2.</w:t>
          </w:r>
          <w:r w:rsidRPr="00602791">
            <w:rPr>
              <w:rFonts w:eastAsiaTheme="minorEastAsia"/>
              <w:noProof/>
              <w:sz w:val="20"/>
              <w:lang w:eastAsia="es-PE"/>
            </w:rPr>
            <w:tab/>
          </w:r>
          <w:r w:rsidRPr="00602791">
            <w:rPr>
              <w:rStyle w:val="Hipervnculo"/>
              <w:rFonts w:ascii="Times New Roman" w:hAnsi="Times New Roman" w:cs="Times New Roman"/>
              <w:noProof/>
              <w:sz w:val="20"/>
            </w:rPr>
            <w:t>Pruebas.</w:t>
          </w:r>
          <w:r w:rsidRPr="00602791">
            <w:rPr>
              <w:noProof/>
              <w:webHidden/>
              <w:sz w:val="20"/>
            </w:rPr>
            <w:tab/>
          </w:r>
          <w:r w:rsidRPr="00602791">
            <w:rPr>
              <w:noProof/>
              <w:webHidden/>
              <w:sz w:val="20"/>
            </w:rPr>
            <w:fldChar w:fldCharType="begin"/>
          </w:r>
          <w:r w:rsidRPr="00602791">
            <w:rPr>
              <w:noProof/>
              <w:webHidden/>
              <w:sz w:val="20"/>
            </w:rPr>
            <w:instrText xml:space="preserve"> PAGEREF _Toc412455146 \h </w:instrText>
          </w:r>
          <w:r w:rsidRPr="00602791">
            <w:rPr>
              <w:noProof/>
              <w:webHidden/>
              <w:sz w:val="20"/>
            </w:rPr>
          </w:r>
          <w:r w:rsidRPr="00602791">
            <w:rPr>
              <w:noProof/>
              <w:webHidden/>
              <w:sz w:val="20"/>
            </w:rPr>
            <w:fldChar w:fldCharType="separate"/>
          </w:r>
          <w:r w:rsidR="00C60F17">
            <w:rPr>
              <w:noProof/>
              <w:webHidden/>
              <w:sz w:val="20"/>
            </w:rPr>
            <w:t>66</w:t>
          </w:r>
          <w:r w:rsidRPr="00602791">
            <w:rPr>
              <w:noProof/>
              <w:webHidden/>
              <w:sz w:val="20"/>
            </w:rPr>
            <w:fldChar w:fldCharType="end"/>
          </w:r>
          <w:r w:rsidRPr="00602791">
            <w:rPr>
              <w:rStyle w:val="Hipervnculo"/>
              <w:noProof/>
              <w:sz w:val="20"/>
            </w:rPr>
            <w:fldChar w:fldCharType="end"/>
          </w:r>
        </w:p>
        <w:p w14:paraId="2FD239E7" w14:textId="77777777" w:rsidR="00602791" w:rsidRPr="00602791" w:rsidRDefault="00602791">
          <w:pPr>
            <w:pStyle w:val="TDC1"/>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"_Toc412455147"</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b/>
              <w:noProof/>
              <w:sz w:val="20"/>
            </w:rPr>
            <w:t>CAPITULO V: OBSERVACIONES, CONCLUSIONES Y RECOMENDACIONES</w:t>
          </w:r>
          <w:r w:rsidRPr="00602791">
            <w:rPr>
              <w:noProof/>
              <w:webHidden/>
              <w:sz w:val="20"/>
            </w:rPr>
            <w:tab/>
          </w:r>
          <w:r w:rsidRPr="00602791">
            <w:rPr>
              <w:noProof/>
              <w:webHidden/>
              <w:sz w:val="20"/>
            </w:rPr>
            <w:fldChar w:fldCharType="begin"/>
          </w:r>
          <w:r w:rsidRPr="00602791">
            <w:rPr>
              <w:noProof/>
              <w:webHidden/>
              <w:sz w:val="20"/>
            </w:rPr>
            <w:instrText xml:space="preserve"> PAGEREF _Toc412455147 \h </w:instrText>
          </w:r>
          <w:r w:rsidRPr="00602791">
            <w:rPr>
              <w:noProof/>
              <w:webHidden/>
              <w:sz w:val="20"/>
            </w:rPr>
          </w:r>
          <w:r w:rsidRPr="00602791">
            <w:rPr>
              <w:noProof/>
              <w:webHidden/>
              <w:sz w:val="20"/>
            </w:rPr>
            <w:fldChar w:fldCharType="separate"/>
          </w:r>
          <w:r w:rsidR="00C60F17">
            <w:rPr>
              <w:noProof/>
              <w:webHidden/>
              <w:sz w:val="20"/>
            </w:rPr>
            <w:t>71</w:t>
          </w:r>
          <w:r w:rsidRPr="00602791">
            <w:rPr>
              <w:noProof/>
              <w:webHidden/>
              <w:sz w:val="20"/>
            </w:rPr>
            <w:fldChar w:fldCharType="end"/>
          </w:r>
          <w:r w:rsidRPr="00602791">
            <w:rPr>
              <w:rStyle w:val="Hipervnculo"/>
              <w:noProof/>
              <w:sz w:val="20"/>
            </w:rPr>
            <w:fldChar w:fldCharType="end"/>
          </w:r>
        </w:p>
        <w:p w14:paraId="2F042CAF" w14:textId="77777777" w:rsidR="00602791" w:rsidRPr="00602791" w:rsidRDefault="00602791">
          <w:pPr>
            <w:pStyle w:val="TDC2"/>
            <w:tabs>
              <w:tab w:val="left" w:pos="660"/>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"_Toc412455148"</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b/>
              <w:noProof/>
              <w:sz w:val="20"/>
            </w:rPr>
            <w:t>5.</w:t>
          </w:r>
          <w:r w:rsidRPr="00602791">
            <w:rPr>
              <w:rFonts w:eastAsiaTheme="minorEastAsia"/>
              <w:noProof/>
              <w:sz w:val="20"/>
              <w:lang w:eastAsia="es-PE"/>
            </w:rPr>
            <w:tab/>
          </w:r>
          <w:r w:rsidRPr="00602791">
            <w:rPr>
              <w:rStyle w:val="Hipervnculo"/>
              <w:rFonts w:ascii="Times New Roman" w:hAnsi="Times New Roman" w:cs="Times New Roman"/>
              <w:b/>
              <w:noProof/>
              <w:sz w:val="20"/>
            </w:rPr>
            <w:t>OBSERVACIONES, CONCLUSIONES Y RECOMENDACIONES</w:t>
          </w:r>
          <w:r w:rsidRPr="00602791">
            <w:rPr>
              <w:noProof/>
              <w:webHidden/>
              <w:sz w:val="20"/>
            </w:rPr>
            <w:tab/>
          </w:r>
          <w:r w:rsidRPr="00602791">
            <w:rPr>
              <w:noProof/>
              <w:webHidden/>
              <w:sz w:val="20"/>
            </w:rPr>
            <w:fldChar w:fldCharType="begin"/>
          </w:r>
          <w:r w:rsidRPr="00602791">
            <w:rPr>
              <w:noProof/>
              <w:webHidden/>
              <w:sz w:val="20"/>
            </w:rPr>
            <w:instrText xml:space="preserve"> PAGEREF _Toc412455148 \h </w:instrText>
          </w:r>
          <w:r w:rsidRPr="00602791">
            <w:rPr>
              <w:noProof/>
              <w:webHidden/>
              <w:sz w:val="20"/>
            </w:rPr>
          </w:r>
          <w:r w:rsidRPr="00602791">
            <w:rPr>
              <w:noProof/>
              <w:webHidden/>
              <w:sz w:val="20"/>
            </w:rPr>
            <w:fldChar w:fldCharType="separate"/>
          </w:r>
          <w:r w:rsidR="00C60F17">
            <w:rPr>
              <w:noProof/>
              <w:webHidden/>
              <w:sz w:val="20"/>
            </w:rPr>
            <w:t>71</w:t>
          </w:r>
          <w:r w:rsidRPr="00602791">
            <w:rPr>
              <w:noProof/>
              <w:webHidden/>
              <w:sz w:val="20"/>
            </w:rPr>
            <w:fldChar w:fldCharType="end"/>
          </w:r>
          <w:r w:rsidRPr="00602791">
            <w:rPr>
              <w:rStyle w:val="Hipervnculo"/>
              <w:noProof/>
              <w:sz w:val="20"/>
            </w:rPr>
            <w:fldChar w:fldCharType="end"/>
          </w:r>
        </w:p>
        <w:p w14:paraId="4E330047" w14:textId="77777777" w:rsidR="00602791" w:rsidRPr="00602791" w:rsidRDefault="00602791">
          <w:pPr>
            <w:pStyle w:val="TDC3"/>
            <w:tabs>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"_Toc412455149"</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5.1. Observaciones</w:t>
          </w:r>
          <w:r w:rsidRPr="00602791">
            <w:rPr>
              <w:noProof/>
              <w:webHidden/>
              <w:sz w:val="20"/>
            </w:rPr>
            <w:tab/>
          </w:r>
          <w:r w:rsidRPr="00602791">
            <w:rPr>
              <w:noProof/>
              <w:webHidden/>
              <w:sz w:val="20"/>
            </w:rPr>
            <w:fldChar w:fldCharType="begin"/>
          </w:r>
          <w:r w:rsidRPr="00602791">
            <w:rPr>
              <w:noProof/>
              <w:webHidden/>
              <w:sz w:val="20"/>
            </w:rPr>
            <w:instrText xml:space="preserve"> PAGEREF _Toc412455149 \h </w:instrText>
          </w:r>
          <w:r w:rsidRPr="00602791">
            <w:rPr>
              <w:noProof/>
              <w:webHidden/>
              <w:sz w:val="20"/>
            </w:rPr>
          </w:r>
          <w:r w:rsidRPr="00602791">
            <w:rPr>
              <w:noProof/>
              <w:webHidden/>
              <w:sz w:val="20"/>
            </w:rPr>
            <w:fldChar w:fldCharType="separate"/>
          </w:r>
          <w:r w:rsidR="00C60F17">
            <w:rPr>
              <w:noProof/>
              <w:webHidden/>
              <w:sz w:val="20"/>
            </w:rPr>
            <w:t>71</w:t>
          </w:r>
          <w:r w:rsidRPr="00602791">
            <w:rPr>
              <w:noProof/>
              <w:webHidden/>
              <w:sz w:val="20"/>
            </w:rPr>
            <w:fldChar w:fldCharType="end"/>
          </w:r>
          <w:r w:rsidRPr="00602791">
            <w:rPr>
              <w:rStyle w:val="Hipervnculo"/>
              <w:noProof/>
              <w:sz w:val="20"/>
            </w:rPr>
            <w:fldChar w:fldCharType="end"/>
          </w:r>
        </w:p>
        <w:p w14:paraId="159E814E" w14:textId="77777777" w:rsidR="00602791" w:rsidRPr="00602791" w:rsidRDefault="00602791">
          <w:pPr>
            <w:pStyle w:val="TDC3"/>
            <w:tabs>
              <w:tab w:val="right" w:leader="dot" w:pos="7927"/>
            </w:tabs>
            <w:rPr>
              <w:rFonts w:eastAsiaTheme="minorEastAsia"/>
              <w:noProof/>
              <w:sz w:val="20"/>
              <w:lang w:eastAsia="es-PE"/>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"_Toc412455150"</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5.2. Conclusiones</w:t>
          </w:r>
          <w:r w:rsidRPr="00602791">
            <w:rPr>
              <w:noProof/>
              <w:webHidden/>
              <w:sz w:val="20"/>
            </w:rPr>
            <w:tab/>
          </w:r>
          <w:r w:rsidRPr="00602791">
            <w:rPr>
              <w:noProof/>
              <w:webHidden/>
              <w:sz w:val="20"/>
            </w:rPr>
            <w:fldChar w:fldCharType="begin"/>
          </w:r>
          <w:r w:rsidRPr="00602791">
            <w:rPr>
              <w:noProof/>
              <w:webHidden/>
              <w:sz w:val="20"/>
            </w:rPr>
            <w:instrText xml:space="preserve"> PAGEREF _Toc412455150 \h </w:instrText>
          </w:r>
          <w:r w:rsidRPr="00602791">
            <w:rPr>
              <w:noProof/>
              <w:webHidden/>
              <w:sz w:val="20"/>
            </w:rPr>
          </w:r>
          <w:r w:rsidRPr="00602791">
            <w:rPr>
              <w:noProof/>
              <w:webHidden/>
              <w:sz w:val="20"/>
            </w:rPr>
            <w:fldChar w:fldCharType="separate"/>
          </w:r>
          <w:r w:rsidR="00C60F17">
            <w:rPr>
              <w:noProof/>
              <w:webHidden/>
              <w:sz w:val="20"/>
            </w:rPr>
            <w:t>71</w:t>
          </w:r>
          <w:r w:rsidRPr="00602791">
            <w:rPr>
              <w:noProof/>
              <w:webHidden/>
              <w:sz w:val="20"/>
            </w:rPr>
            <w:fldChar w:fldCharType="end"/>
          </w:r>
          <w:r w:rsidRPr="00602791">
            <w:rPr>
              <w:rStyle w:val="Hipervnculo"/>
              <w:noProof/>
              <w:sz w:val="20"/>
            </w:rPr>
            <w:fldChar w:fldCharType="end"/>
          </w:r>
        </w:p>
        <w:p w14:paraId="7CD35B2F" w14:textId="77777777" w:rsidR="00602791" w:rsidRPr="00602791" w:rsidRDefault="00602791">
          <w:pPr>
            <w:pStyle w:val="TDC3"/>
            <w:tabs>
              <w:tab w:val="right" w:leader="dot" w:pos="7927"/>
            </w:tabs>
            <w:rPr>
              <w:rStyle w:val="Hipervnculo"/>
              <w:noProof/>
              <w:sz w:val="20"/>
            </w:rPr>
          </w:pPr>
          <w:r w:rsidRPr="00602791">
            <w:rPr>
              <w:rStyle w:val="Hipervnculo"/>
              <w:noProof/>
              <w:sz w:val="20"/>
            </w:rPr>
            <w:fldChar w:fldCharType="begin"/>
          </w:r>
          <w:r w:rsidRPr="00602791">
            <w:rPr>
              <w:rStyle w:val="Hipervnculo"/>
              <w:noProof/>
              <w:sz w:val="20"/>
            </w:rPr>
            <w:instrText xml:space="preserve"> </w:instrText>
          </w:r>
          <w:r w:rsidRPr="00602791">
            <w:rPr>
              <w:noProof/>
              <w:sz w:val="20"/>
            </w:rPr>
            <w:instrText>HYPERLINK \l "_Toc412455151"</w:instrText>
          </w:r>
          <w:r w:rsidRPr="00602791">
            <w:rPr>
              <w:rStyle w:val="Hipervnculo"/>
              <w:noProof/>
              <w:sz w:val="20"/>
            </w:rPr>
            <w:instrText xml:space="preserve"> </w:instrText>
          </w:r>
          <w:r w:rsidR="00B92F8B" w:rsidRPr="00602791">
            <w:rPr>
              <w:rStyle w:val="Hipervnculo"/>
              <w:noProof/>
              <w:sz w:val="20"/>
            </w:rPr>
          </w:r>
          <w:r w:rsidRPr="00602791">
            <w:rPr>
              <w:rStyle w:val="Hipervnculo"/>
              <w:noProof/>
              <w:sz w:val="20"/>
            </w:rPr>
            <w:fldChar w:fldCharType="separate"/>
          </w:r>
          <w:r w:rsidRPr="00602791">
            <w:rPr>
              <w:rStyle w:val="Hipervnculo"/>
              <w:rFonts w:ascii="Times New Roman" w:hAnsi="Times New Roman" w:cs="Times New Roman"/>
              <w:noProof/>
              <w:sz w:val="20"/>
            </w:rPr>
            <w:t>5.3. Recomendaciones</w:t>
          </w:r>
          <w:r w:rsidRPr="00602791">
            <w:rPr>
              <w:noProof/>
              <w:webHidden/>
              <w:sz w:val="20"/>
            </w:rPr>
            <w:tab/>
          </w:r>
          <w:r w:rsidRPr="00602791">
            <w:rPr>
              <w:noProof/>
              <w:webHidden/>
              <w:sz w:val="20"/>
            </w:rPr>
            <w:fldChar w:fldCharType="begin"/>
          </w:r>
          <w:r w:rsidRPr="00602791">
            <w:rPr>
              <w:noProof/>
              <w:webHidden/>
              <w:sz w:val="20"/>
            </w:rPr>
            <w:instrText xml:space="preserve"> PAGEREF _Toc412455151 \h </w:instrText>
          </w:r>
          <w:r w:rsidRPr="00602791">
            <w:rPr>
              <w:noProof/>
              <w:webHidden/>
              <w:sz w:val="20"/>
            </w:rPr>
          </w:r>
          <w:r w:rsidRPr="00602791">
            <w:rPr>
              <w:noProof/>
              <w:webHidden/>
              <w:sz w:val="20"/>
            </w:rPr>
            <w:fldChar w:fldCharType="separate"/>
          </w:r>
          <w:r w:rsidR="00C60F17">
            <w:rPr>
              <w:noProof/>
              <w:webHidden/>
              <w:sz w:val="20"/>
            </w:rPr>
            <w:t>72</w:t>
          </w:r>
          <w:r w:rsidRPr="00602791">
            <w:rPr>
              <w:noProof/>
              <w:webHidden/>
              <w:sz w:val="20"/>
            </w:rPr>
            <w:fldChar w:fldCharType="end"/>
          </w:r>
          <w:r w:rsidRPr="00602791">
            <w:rPr>
              <w:rStyle w:val="Hipervnculo"/>
              <w:noProof/>
              <w:sz w:val="20"/>
            </w:rPr>
            <w:fldChar w:fldCharType="end"/>
          </w:r>
        </w:p>
        <w:p w14:paraId="3A275124" w14:textId="60FBC089" w:rsidR="00602791" w:rsidRPr="00602791" w:rsidRDefault="00602791" w:rsidP="00602791">
          <w:pPr>
            <w:rPr>
              <w:b/>
              <w:noProof/>
              <w:sz w:val="20"/>
            </w:rPr>
          </w:pPr>
          <w:r w:rsidRPr="00602791">
            <w:rPr>
              <w:b/>
              <w:noProof/>
              <w:sz w:val="20"/>
            </w:rPr>
            <w:t xml:space="preserve"> </w:t>
          </w:r>
          <w:r>
            <w:rPr>
              <w:b/>
              <w:noProof/>
              <w:sz w:val="20"/>
            </w:rPr>
            <w:t xml:space="preserve">     </w:t>
          </w:r>
          <w:r w:rsidRPr="00602791">
            <w:rPr>
              <w:b/>
              <w:noProof/>
              <w:sz w:val="20"/>
            </w:rPr>
            <w:t>6. BIBLIOGRAFIA…………………………………………………………………………… …………………</w:t>
          </w:r>
          <w:r>
            <w:rPr>
              <w:b/>
              <w:noProof/>
              <w:sz w:val="20"/>
            </w:rPr>
            <w:t>……………</w:t>
          </w:r>
          <w:r w:rsidR="00B92F8B">
            <w:rPr>
              <w:b/>
              <w:noProof/>
              <w:sz w:val="20"/>
            </w:rPr>
            <w:t>…</w:t>
          </w:r>
          <w:r w:rsidR="00C60F17">
            <w:rPr>
              <w:b/>
              <w:noProof/>
              <w:sz w:val="20"/>
            </w:rPr>
            <w:t>73</w:t>
          </w:r>
        </w:p>
        <w:p w14:paraId="66F43F4A" w14:textId="6BF07ED5" w:rsidR="00001418" w:rsidRPr="00001418" w:rsidRDefault="00001418" w:rsidP="00001418">
          <w:r w:rsidRPr="00602791">
            <w:rPr>
              <w:b/>
              <w:bCs/>
              <w:noProof/>
              <w:sz w:val="20"/>
            </w:rPr>
            <w:fldChar w:fldCharType="end"/>
          </w:r>
          <w:r w:rsidR="00602791">
            <w:rPr>
              <w:b/>
              <w:bCs/>
              <w:noProof/>
              <w:sz w:val="20"/>
            </w:rPr>
            <w:t xml:space="preserve">      </w:t>
          </w:r>
          <w:r w:rsidR="00602791" w:rsidRPr="00602791">
            <w:rPr>
              <w:b/>
              <w:bCs/>
              <w:noProof/>
              <w:sz w:val="20"/>
            </w:rPr>
            <w:t>7.GLOSARIO</w:t>
          </w:r>
          <w:r w:rsidR="00602791">
            <w:rPr>
              <w:b/>
              <w:bCs/>
              <w:noProof/>
            </w:rPr>
            <w:t>………………………………</w:t>
          </w:r>
          <w:r w:rsidR="00E234AB">
            <w:rPr>
              <w:b/>
              <w:bCs/>
              <w:noProof/>
            </w:rPr>
            <w:t>…………………………………………………………………………..</w:t>
          </w:r>
          <w:r w:rsidR="00C60F17">
            <w:rPr>
              <w:b/>
              <w:bCs/>
              <w:noProof/>
            </w:rPr>
            <w:t>77</w:t>
          </w:r>
        </w:p>
      </w:sdtContent>
    </w:sdt>
    <w:p w14:paraId="31AF02B8" w14:textId="77777777" w:rsidR="00F416F2" w:rsidRPr="0067232B" w:rsidRDefault="00F416F2" w:rsidP="00C53122">
      <w:pPr>
        <w:pStyle w:val="Ttulo1"/>
        <w:spacing w:line="240" w:lineRule="auto"/>
        <w:jc w:val="center"/>
        <w:rPr>
          <w:rFonts w:ascii="Times New Roman" w:hAnsi="Times New Roman" w:cs="Times New Roman"/>
          <w:b/>
          <w:color w:val="auto"/>
        </w:rPr>
      </w:pPr>
      <w:bookmarkStart w:id="78" w:name="_Toc412455120"/>
      <w:commentRangeStart w:id="79"/>
      <w:r w:rsidRPr="0067232B">
        <w:rPr>
          <w:rFonts w:ascii="Times New Roman" w:hAnsi="Times New Roman" w:cs="Times New Roman"/>
          <w:b/>
          <w:color w:val="auto"/>
        </w:rPr>
        <w:lastRenderedPageBreak/>
        <w:t>CAP</w:t>
      </w:r>
      <w:ins w:id="80" w:author="Edwin Huamaní" w:date="2015-02-23T03:19:00Z">
        <w:r w:rsidR="003E2186">
          <w:rPr>
            <w:rFonts w:ascii="Times New Roman" w:hAnsi="Times New Roman" w:cs="Times New Roman"/>
            <w:b/>
            <w:color w:val="auto"/>
          </w:rPr>
          <w:t>Í</w:t>
        </w:r>
      </w:ins>
      <w:del w:id="81" w:author="Edwin Huamaní" w:date="2015-02-23T03:19:00Z">
        <w:r w:rsidRPr="0067232B" w:rsidDel="003E2186">
          <w:rPr>
            <w:rFonts w:ascii="Times New Roman" w:hAnsi="Times New Roman" w:cs="Times New Roman"/>
            <w:b/>
            <w:color w:val="auto"/>
          </w:rPr>
          <w:delText>I</w:delText>
        </w:r>
      </w:del>
      <w:r w:rsidRPr="0067232B">
        <w:rPr>
          <w:rFonts w:ascii="Times New Roman" w:hAnsi="Times New Roman" w:cs="Times New Roman"/>
          <w:b/>
          <w:color w:val="auto"/>
        </w:rPr>
        <w:t>TULO</w:t>
      </w:r>
      <w:commentRangeEnd w:id="79"/>
      <w:r w:rsidR="00FE08D2">
        <w:rPr>
          <w:rStyle w:val="Refdecomentario"/>
          <w:rFonts w:asciiTheme="minorHAnsi" w:eastAsiaTheme="minorHAnsi" w:hAnsiTheme="minorHAnsi" w:cstheme="minorBidi"/>
          <w:color w:val="auto"/>
          <w:lang w:eastAsia="en-US"/>
        </w:rPr>
        <w:commentReference w:id="79"/>
      </w:r>
      <w:r w:rsidRPr="0067232B">
        <w:rPr>
          <w:rFonts w:ascii="Times New Roman" w:hAnsi="Times New Roman" w:cs="Times New Roman"/>
          <w:b/>
          <w:color w:val="auto"/>
        </w:rPr>
        <w:t xml:space="preserve"> I: GENERALIDADES</w:t>
      </w:r>
      <w:bookmarkEnd w:id="77"/>
      <w:bookmarkEnd w:id="78"/>
    </w:p>
    <w:p w14:paraId="22082749" w14:textId="77777777" w:rsidR="003D0E5E" w:rsidRPr="00282115" w:rsidRDefault="00816F79" w:rsidP="00C53122">
      <w:pPr>
        <w:pStyle w:val="Prrafodelista"/>
        <w:tabs>
          <w:tab w:val="left" w:pos="3048"/>
        </w:tabs>
        <w:spacing w:after="0" w:line="240" w:lineRule="auto"/>
        <w:ind w:left="0"/>
        <w:rPr>
          <w:rFonts w:ascii="Times New Roman" w:hAnsi="Times New Roman" w:cs="Times New Roman"/>
          <w:sz w:val="24"/>
          <w:szCs w:val="24"/>
        </w:rPr>
      </w:pPr>
      <w:r w:rsidRPr="00282115">
        <w:rPr>
          <w:rFonts w:ascii="Times New Roman" w:hAnsi="Times New Roman" w:cs="Times New Roman"/>
          <w:sz w:val="24"/>
          <w:szCs w:val="24"/>
        </w:rPr>
        <w:tab/>
      </w:r>
    </w:p>
    <w:p w14:paraId="2DD7D836" w14:textId="77777777" w:rsidR="00F416F2" w:rsidRDefault="00F416F2" w:rsidP="00C53122">
      <w:pPr>
        <w:pStyle w:val="Ttulo2"/>
        <w:numPr>
          <w:ilvl w:val="0"/>
          <w:numId w:val="14"/>
        </w:numPr>
        <w:spacing w:line="240" w:lineRule="auto"/>
        <w:rPr>
          <w:rFonts w:ascii="Times New Roman" w:hAnsi="Times New Roman" w:cs="Times New Roman"/>
          <w:b/>
          <w:color w:val="auto"/>
          <w:sz w:val="24"/>
          <w:szCs w:val="24"/>
        </w:rPr>
      </w:pPr>
      <w:bookmarkStart w:id="82" w:name="_Toc412395567"/>
      <w:bookmarkStart w:id="83" w:name="_Toc412455121"/>
      <w:r w:rsidRPr="00EE2905">
        <w:rPr>
          <w:rFonts w:ascii="Times New Roman" w:hAnsi="Times New Roman" w:cs="Times New Roman"/>
          <w:b/>
          <w:color w:val="auto"/>
          <w:sz w:val="24"/>
          <w:szCs w:val="24"/>
        </w:rPr>
        <w:t>GENERALIDADES</w:t>
      </w:r>
      <w:bookmarkEnd w:id="82"/>
      <w:bookmarkEnd w:id="83"/>
    </w:p>
    <w:p w14:paraId="4C8E6E67" w14:textId="77777777" w:rsidR="00EE2905" w:rsidRPr="00EE2905" w:rsidRDefault="00EE2905" w:rsidP="00C53122">
      <w:pPr>
        <w:spacing w:line="240" w:lineRule="auto"/>
      </w:pPr>
    </w:p>
    <w:p w14:paraId="0F2E36A5" w14:textId="77777777" w:rsidR="00F416F2" w:rsidRPr="00282115" w:rsidRDefault="00F416F2" w:rsidP="00C53122">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En este capítulo se presentan los </w:t>
      </w:r>
      <w:r w:rsidR="00B1493D" w:rsidRPr="00282115">
        <w:rPr>
          <w:rFonts w:ascii="Times New Roman" w:hAnsi="Times New Roman" w:cs="Times New Roman"/>
          <w:sz w:val="24"/>
          <w:szCs w:val="24"/>
        </w:rPr>
        <w:t xml:space="preserve">aspectos generales del proyecto como la </w:t>
      </w:r>
      <w:r w:rsidRPr="00282115">
        <w:rPr>
          <w:rFonts w:ascii="Times New Roman" w:hAnsi="Times New Roman" w:cs="Times New Roman"/>
          <w:sz w:val="24"/>
          <w:szCs w:val="24"/>
        </w:rPr>
        <w:t xml:space="preserve">Identificación del </w:t>
      </w:r>
      <w:r w:rsidR="00984F0F" w:rsidRPr="00282115">
        <w:rPr>
          <w:rFonts w:ascii="Times New Roman" w:hAnsi="Times New Roman" w:cs="Times New Roman"/>
          <w:sz w:val="24"/>
          <w:szCs w:val="24"/>
        </w:rPr>
        <w:t>Problema</w:t>
      </w:r>
      <w:r w:rsidRPr="00282115">
        <w:rPr>
          <w:rFonts w:ascii="Times New Roman" w:hAnsi="Times New Roman" w:cs="Times New Roman"/>
          <w:sz w:val="24"/>
          <w:szCs w:val="24"/>
        </w:rPr>
        <w:t xml:space="preserve">, </w:t>
      </w:r>
      <w:r w:rsidR="00B1493D" w:rsidRPr="00282115">
        <w:rPr>
          <w:rFonts w:ascii="Times New Roman" w:hAnsi="Times New Roman" w:cs="Times New Roman"/>
          <w:sz w:val="24"/>
          <w:szCs w:val="24"/>
        </w:rPr>
        <w:t xml:space="preserve">los Objetivos Generales y Específicos </w:t>
      </w:r>
      <w:r w:rsidRPr="00282115">
        <w:rPr>
          <w:rFonts w:ascii="Times New Roman" w:hAnsi="Times New Roman" w:cs="Times New Roman"/>
          <w:sz w:val="24"/>
          <w:szCs w:val="24"/>
        </w:rPr>
        <w:t xml:space="preserve">el cual es el punto de partida de realización </w:t>
      </w:r>
      <w:del w:id="84" w:author="Edwin Huamaní" w:date="2015-02-23T03:18:00Z">
        <w:r w:rsidRPr="00282115" w:rsidDel="003E2186">
          <w:rPr>
            <w:rFonts w:ascii="Times New Roman" w:hAnsi="Times New Roman" w:cs="Times New Roman"/>
            <w:sz w:val="24"/>
            <w:szCs w:val="24"/>
          </w:rPr>
          <w:delText xml:space="preserve">de </w:delText>
        </w:r>
        <w:commentRangeStart w:id="85"/>
        <w:r w:rsidRPr="00282115" w:rsidDel="003E2186">
          <w:rPr>
            <w:rFonts w:ascii="Times New Roman" w:hAnsi="Times New Roman" w:cs="Times New Roman"/>
            <w:sz w:val="24"/>
            <w:szCs w:val="24"/>
          </w:rPr>
          <w:delText>nuestro</w:delText>
        </w:r>
      </w:del>
      <w:ins w:id="86" w:author="Edwin Huamaní" w:date="2015-02-23T03:18:00Z">
        <w:r w:rsidR="003E2186">
          <w:rPr>
            <w:rFonts w:ascii="Times New Roman" w:hAnsi="Times New Roman" w:cs="Times New Roman"/>
            <w:sz w:val="24"/>
            <w:szCs w:val="24"/>
          </w:rPr>
          <w:t>del presente</w:t>
        </w:r>
      </w:ins>
      <w:r w:rsidRPr="00282115">
        <w:rPr>
          <w:rFonts w:ascii="Times New Roman" w:hAnsi="Times New Roman" w:cs="Times New Roman"/>
          <w:sz w:val="24"/>
          <w:szCs w:val="24"/>
        </w:rPr>
        <w:t xml:space="preserve"> </w:t>
      </w:r>
      <w:commentRangeEnd w:id="85"/>
      <w:r w:rsidR="00FE08D2">
        <w:rPr>
          <w:rStyle w:val="Refdecomentario"/>
        </w:rPr>
        <w:commentReference w:id="85"/>
      </w:r>
      <w:r w:rsidRPr="00282115">
        <w:rPr>
          <w:rFonts w:ascii="Times New Roman" w:hAnsi="Times New Roman" w:cs="Times New Roman"/>
          <w:sz w:val="24"/>
          <w:szCs w:val="24"/>
        </w:rPr>
        <w:t xml:space="preserve">proyecto, siguiendo </w:t>
      </w:r>
      <w:r w:rsidR="00984F0F" w:rsidRPr="00282115">
        <w:rPr>
          <w:rFonts w:ascii="Times New Roman" w:hAnsi="Times New Roman" w:cs="Times New Roman"/>
          <w:sz w:val="24"/>
          <w:szCs w:val="24"/>
        </w:rPr>
        <w:t xml:space="preserve">con </w:t>
      </w:r>
      <w:r w:rsidRPr="00282115">
        <w:rPr>
          <w:rFonts w:ascii="Times New Roman" w:hAnsi="Times New Roman" w:cs="Times New Roman"/>
          <w:sz w:val="24"/>
          <w:szCs w:val="24"/>
        </w:rPr>
        <w:t>el Marco conceptual, el cual nos hace presente alcances de  definiciones  relacionadas a la arquitectura y tecnologías utilizadas</w:t>
      </w:r>
      <w:ins w:id="87" w:author="Edwin Huamaní" w:date="2015-02-23T03:20:00Z">
        <w:r w:rsidR="003E2186">
          <w:rPr>
            <w:rFonts w:ascii="Times New Roman" w:hAnsi="Times New Roman" w:cs="Times New Roman"/>
            <w:sz w:val="24"/>
            <w:szCs w:val="24"/>
          </w:rPr>
          <w:t xml:space="preserve">. En </w:t>
        </w:r>
      </w:ins>
      <w:del w:id="88" w:author="Edwin Huamaní" w:date="2015-02-23T03:20:00Z">
        <w:r w:rsidRPr="00282115" w:rsidDel="003E2186">
          <w:rPr>
            <w:rFonts w:ascii="Times New Roman" w:hAnsi="Times New Roman" w:cs="Times New Roman"/>
            <w:sz w:val="24"/>
            <w:szCs w:val="24"/>
          </w:rPr>
          <w:delText xml:space="preserve"> y </w:delText>
        </w:r>
      </w:del>
      <w:r w:rsidR="00561E67" w:rsidRPr="00282115">
        <w:rPr>
          <w:rFonts w:ascii="Times New Roman" w:hAnsi="Times New Roman" w:cs="Times New Roman"/>
          <w:sz w:val="24"/>
          <w:szCs w:val="24"/>
        </w:rPr>
        <w:t>el</w:t>
      </w:r>
      <w:r w:rsidRPr="00282115">
        <w:rPr>
          <w:rFonts w:ascii="Times New Roman" w:hAnsi="Times New Roman" w:cs="Times New Roman"/>
          <w:sz w:val="24"/>
          <w:szCs w:val="24"/>
        </w:rPr>
        <w:t xml:space="preserve"> </w:t>
      </w:r>
      <w:commentRangeStart w:id="89"/>
      <w:r w:rsidRPr="00282115">
        <w:rPr>
          <w:rFonts w:ascii="Times New Roman" w:hAnsi="Times New Roman" w:cs="Times New Roman"/>
          <w:sz w:val="24"/>
          <w:szCs w:val="24"/>
        </w:rPr>
        <w:t xml:space="preserve">Estado del Arte, </w:t>
      </w:r>
      <w:del w:id="90" w:author="Edwin Huamaní" w:date="2015-02-23T03:20:00Z">
        <w:r w:rsidR="00984F0F" w:rsidRPr="00282115" w:rsidDel="003E2186">
          <w:rPr>
            <w:rFonts w:ascii="Times New Roman" w:hAnsi="Times New Roman" w:cs="Times New Roman"/>
            <w:sz w:val="24"/>
            <w:szCs w:val="24"/>
          </w:rPr>
          <w:delText xml:space="preserve">en esta parte </w:delText>
        </w:r>
      </w:del>
      <w:r w:rsidRPr="00282115">
        <w:rPr>
          <w:rFonts w:ascii="Times New Roman" w:hAnsi="Times New Roman" w:cs="Times New Roman"/>
          <w:sz w:val="24"/>
          <w:szCs w:val="24"/>
        </w:rPr>
        <w:t xml:space="preserve">presentamos sistemas </w:t>
      </w:r>
      <w:del w:id="91" w:author="Edwin Huamaní" w:date="2015-02-23T03:20:00Z">
        <w:r w:rsidR="00984F0F" w:rsidRPr="00282115" w:rsidDel="003E2186">
          <w:rPr>
            <w:rFonts w:ascii="Times New Roman" w:hAnsi="Times New Roman" w:cs="Times New Roman"/>
            <w:sz w:val="24"/>
            <w:szCs w:val="24"/>
          </w:rPr>
          <w:delText xml:space="preserve">de </w:delText>
        </w:r>
      </w:del>
      <w:ins w:id="92" w:author="Edwin Huamaní" w:date="2015-02-23T03:20:00Z">
        <w:r w:rsidR="003E2186">
          <w:rPr>
            <w:rFonts w:ascii="Times New Roman" w:hAnsi="Times New Roman" w:cs="Times New Roman"/>
            <w:sz w:val="24"/>
            <w:szCs w:val="24"/>
          </w:rPr>
          <w:t>desarrollados por organismos o empresas</w:t>
        </w:r>
      </w:ins>
      <w:del w:id="93" w:author="Edwin Huamaní" w:date="2015-02-23T03:21:00Z">
        <w:r w:rsidR="00984F0F" w:rsidRPr="00282115" w:rsidDel="003E2186">
          <w:rPr>
            <w:rFonts w:ascii="Times New Roman" w:hAnsi="Times New Roman" w:cs="Times New Roman"/>
            <w:sz w:val="24"/>
            <w:szCs w:val="24"/>
          </w:rPr>
          <w:delText xml:space="preserve">tiendas online </w:delText>
        </w:r>
      </w:del>
      <w:ins w:id="94" w:author="Edwin Huamaní" w:date="2015-02-23T03:21:00Z">
        <w:r w:rsidR="003E2186">
          <w:rPr>
            <w:rFonts w:ascii="Times New Roman" w:hAnsi="Times New Roman" w:cs="Times New Roman"/>
            <w:sz w:val="24"/>
            <w:szCs w:val="24"/>
          </w:rPr>
          <w:t xml:space="preserve"> </w:t>
        </w:r>
      </w:ins>
      <w:r w:rsidR="00984F0F" w:rsidRPr="00282115">
        <w:rPr>
          <w:rFonts w:ascii="Times New Roman" w:hAnsi="Times New Roman" w:cs="Times New Roman"/>
          <w:sz w:val="24"/>
          <w:szCs w:val="24"/>
        </w:rPr>
        <w:t xml:space="preserve">que están siendo usadas </w:t>
      </w:r>
      <w:del w:id="95" w:author="Edwin Huamaní" w:date="2015-02-23T03:21:00Z">
        <w:r w:rsidR="00984F0F" w:rsidRPr="00282115" w:rsidDel="003E2186">
          <w:rPr>
            <w:rFonts w:ascii="Times New Roman" w:hAnsi="Times New Roman" w:cs="Times New Roman"/>
            <w:sz w:val="24"/>
            <w:szCs w:val="24"/>
          </w:rPr>
          <w:delText xml:space="preserve">por diferentes empresas </w:delText>
        </w:r>
      </w:del>
      <w:r w:rsidR="00984F0F" w:rsidRPr="00282115">
        <w:rPr>
          <w:rFonts w:ascii="Times New Roman" w:hAnsi="Times New Roman" w:cs="Times New Roman"/>
          <w:sz w:val="24"/>
          <w:szCs w:val="24"/>
        </w:rPr>
        <w:t>en la actualidad</w:t>
      </w:r>
      <w:commentRangeEnd w:id="89"/>
      <w:r w:rsidR="00FE08D2">
        <w:rPr>
          <w:rStyle w:val="Refdecomentario"/>
        </w:rPr>
        <w:commentReference w:id="89"/>
      </w:r>
      <w:r w:rsidRPr="00282115">
        <w:rPr>
          <w:rFonts w:ascii="Times New Roman" w:hAnsi="Times New Roman" w:cs="Times New Roman"/>
          <w:sz w:val="24"/>
          <w:szCs w:val="24"/>
        </w:rPr>
        <w:t xml:space="preserve">. </w:t>
      </w:r>
      <w:r w:rsidR="00B1493D" w:rsidRPr="00282115">
        <w:rPr>
          <w:rFonts w:ascii="Times New Roman" w:hAnsi="Times New Roman" w:cs="Times New Roman"/>
          <w:sz w:val="24"/>
          <w:szCs w:val="24"/>
        </w:rPr>
        <w:t>Por último se presenta el Plan del Proyecto, la Descripción y Sustentación de la Solución, el Alcance y Justificación del proyecto.</w:t>
      </w:r>
    </w:p>
    <w:p w14:paraId="7AF30785" w14:textId="77777777" w:rsidR="00F416F2" w:rsidRPr="00282115" w:rsidRDefault="00F416F2" w:rsidP="00C53122">
      <w:pPr>
        <w:pStyle w:val="Prrafodelista"/>
        <w:spacing w:after="0" w:line="240" w:lineRule="auto"/>
        <w:ind w:left="0"/>
        <w:jc w:val="both"/>
        <w:rPr>
          <w:rFonts w:ascii="Times New Roman" w:eastAsia="Times New Roman" w:hAnsi="Times New Roman" w:cs="Times New Roman"/>
          <w:color w:val="000000"/>
          <w:sz w:val="24"/>
          <w:szCs w:val="24"/>
          <w:lang w:eastAsia="es-PE"/>
        </w:rPr>
      </w:pPr>
    </w:p>
    <w:p w14:paraId="58746044" w14:textId="77777777" w:rsidR="00F416F2" w:rsidRPr="00EE2905" w:rsidRDefault="00F416F2" w:rsidP="00C53122">
      <w:pPr>
        <w:pStyle w:val="Ttulo3"/>
        <w:numPr>
          <w:ilvl w:val="1"/>
          <w:numId w:val="14"/>
        </w:numPr>
        <w:spacing w:line="240" w:lineRule="auto"/>
        <w:rPr>
          <w:rFonts w:eastAsia="Times New Roman"/>
          <w:color w:val="auto"/>
          <w:lang w:eastAsia="es-PE"/>
        </w:rPr>
      </w:pPr>
      <w:bookmarkStart w:id="96" w:name="_Toc412395568"/>
      <w:bookmarkStart w:id="97" w:name="_Toc412455122"/>
      <w:r w:rsidRPr="00EE2905">
        <w:rPr>
          <w:rFonts w:eastAsia="Times New Roman"/>
          <w:color w:val="auto"/>
          <w:lang w:eastAsia="es-PE"/>
        </w:rPr>
        <w:t>Identificación del problema</w:t>
      </w:r>
      <w:bookmarkEnd w:id="96"/>
      <w:bookmarkEnd w:id="97"/>
    </w:p>
    <w:p w14:paraId="039E00BA" w14:textId="77777777" w:rsidR="0065205E" w:rsidRPr="00282115" w:rsidRDefault="0065205E" w:rsidP="00C53122">
      <w:pPr>
        <w:spacing w:after="0" w:line="240" w:lineRule="auto"/>
        <w:jc w:val="both"/>
        <w:rPr>
          <w:rFonts w:ascii="Times New Roman" w:eastAsia="Times New Roman" w:hAnsi="Times New Roman" w:cs="Times New Roman"/>
          <w:color w:val="000000"/>
          <w:sz w:val="24"/>
          <w:szCs w:val="24"/>
          <w:lang w:eastAsia="es-PE"/>
        </w:rPr>
      </w:pPr>
    </w:p>
    <w:p w14:paraId="5F8E81E3" w14:textId="77777777" w:rsidR="0065205E" w:rsidRPr="00282115" w:rsidRDefault="0065205E" w:rsidP="00C53122">
      <w:pPr>
        <w:spacing w:after="0" w:line="240" w:lineRule="auto"/>
        <w:jc w:val="both"/>
        <w:rPr>
          <w:rFonts w:ascii="Times New Roman" w:eastAsia="Times New Roman" w:hAnsi="Times New Roman" w:cs="Times New Roman"/>
          <w:color w:val="000000"/>
          <w:sz w:val="24"/>
          <w:szCs w:val="24"/>
          <w:lang w:eastAsia="es-PE"/>
        </w:rPr>
      </w:pPr>
    </w:p>
    <w:p w14:paraId="7919C2A5" w14:textId="77777777" w:rsidR="00930F18" w:rsidRPr="00282115" w:rsidRDefault="0065205E" w:rsidP="00C53122">
      <w:pPr>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Es común en nuestra sociedad el convivir con el temor a ser asaltado, perder nuestros bienes incluso en muchos casos la vida de nuestros seres queridos o la de nosotros mismos. </w:t>
      </w:r>
      <w:r w:rsidR="004C53CA" w:rsidRPr="00282115">
        <w:rPr>
          <w:rFonts w:ascii="Times New Roman" w:eastAsia="Times New Roman" w:hAnsi="Times New Roman" w:cs="Times New Roman"/>
          <w:color w:val="000000"/>
          <w:sz w:val="24"/>
          <w:szCs w:val="24"/>
          <w:lang w:eastAsia="es-PE"/>
        </w:rPr>
        <w:t xml:space="preserve">La delincuencia en el país y en la capital no </w:t>
      </w:r>
      <w:r w:rsidR="009F4681" w:rsidRPr="00282115">
        <w:rPr>
          <w:rFonts w:ascii="Times New Roman" w:eastAsia="Times New Roman" w:hAnsi="Times New Roman" w:cs="Times New Roman"/>
          <w:color w:val="000000"/>
          <w:sz w:val="24"/>
          <w:szCs w:val="24"/>
          <w:lang w:eastAsia="es-PE"/>
        </w:rPr>
        <w:t>ha</w:t>
      </w:r>
      <w:r w:rsidR="004C53CA" w:rsidRPr="00282115">
        <w:rPr>
          <w:rFonts w:ascii="Times New Roman" w:eastAsia="Times New Roman" w:hAnsi="Times New Roman" w:cs="Times New Roman"/>
          <w:color w:val="000000"/>
          <w:sz w:val="24"/>
          <w:szCs w:val="24"/>
          <w:lang w:eastAsia="es-PE"/>
        </w:rPr>
        <w:t xml:space="preserve"> cesado y consume nuestro </w:t>
      </w:r>
      <w:r w:rsidR="009F4681" w:rsidRPr="00282115">
        <w:rPr>
          <w:rFonts w:ascii="Times New Roman" w:eastAsia="Times New Roman" w:hAnsi="Times New Roman" w:cs="Times New Roman"/>
          <w:color w:val="000000"/>
          <w:sz w:val="24"/>
          <w:szCs w:val="24"/>
          <w:lang w:eastAsia="es-PE"/>
        </w:rPr>
        <w:t>día</w:t>
      </w:r>
      <w:r w:rsidR="004C53CA" w:rsidRPr="00282115">
        <w:rPr>
          <w:rFonts w:ascii="Times New Roman" w:eastAsia="Times New Roman" w:hAnsi="Times New Roman" w:cs="Times New Roman"/>
          <w:color w:val="000000"/>
          <w:sz w:val="24"/>
          <w:szCs w:val="24"/>
          <w:lang w:eastAsia="es-PE"/>
        </w:rPr>
        <w:t xml:space="preserve"> a </w:t>
      </w:r>
      <w:r w:rsidR="009F4681" w:rsidRPr="00282115">
        <w:rPr>
          <w:rFonts w:ascii="Times New Roman" w:eastAsia="Times New Roman" w:hAnsi="Times New Roman" w:cs="Times New Roman"/>
          <w:color w:val="000000"/>
          <w:sz w:val="24"/>
          <w:szCs w:val="24"/>
          <w:lang w:eastAsia="es-PE"/>
        </w:rPr>
        <w:t>día</w:t>
      </w:r>
      <w:r w:rsidR="004C53CA" w:rsidRPr="00282115">
        <w:rPr>
          <w:rFonts w:ascii="Times New Roman" w:eastAsia="Times New Roman" w:hAnsi="Times New Roman" w:cs="Times New Roman"/>
          <w:color w:val="000000"/>
          <w:sz w:val="24"/>
          <w:szCs w:val="24"/>
          <w:lang w:eastAsia="es-PE"/>
        </w:rPr>
        <w:t>. El ciudadano limeño tiene que observar sin querer asaltos, consumo de drogas, secuestros, los temibles sicariatos que a cada mañana encontramos en nuestros diarios y la prensa peruana.</w:t>
      </w:r>
      <w:r w:rsidR="00930F18" w:rsidRPr="00282115">
        <w:rPr>
          <w:rFonts w:ascii="Times New Roman" w:eastAsia="Times New Roman" w:hAnsi="Times New Roman" w:cs="Times New Roman"/>
          <w:color w:val="000000"/>
          <w:sz w:val="24"/>
          <w:szCs w:val="24"/>
          <w:lang w:eastAsia="es-PE"/>
        </w:rPr>
        <w:t xml:space="preserve"> El ciudadano limeño se</w:t>
      </w:r>
      <w:r w:rsidR="00C33962" w:rsidRPr="00282115">
        <w:rPr>
          <w:rFonts w:ascii="Times New Roman" w:eastAsia="Times New Roman" w:hAnsi="Times New Roman" w:cs="Times New Roman"/>
          <w:color w:val="000000"/>
          <w:sz w:val="24"/>
          <w:szCs w:val="24"/>
          <w:lang w:eastAsia="es-PE"/>
        </w:rPr>
        <w:t xml:space="preserve"> encuentra y se siente indefenso</w:t>
      </w:r>
      <w:r w:rsidR="00930F18" w:rsidRPr="00282115">
        <w:rPr>
          <w:rFonts w:ascii="Times New Roman" w:eastAsia="Times New Roman" w:hAnsi="Times New Roman" w:cs="Times New Roman"/>
          <w:color w:val="000000"/>
          <w:sz w:val="24"/>
          <w:szCs w:val="24"/>
          <w:lang w:eastAsia="es-PE"/>
        </w:rPr>
        <w:t>, desprotegido, olvidado por las autoridades con un nivel de impotencia casi asfixiante ante los acontecimientos y que a largo plazo detiene el desarrollo de cada peruano y por lo tanto del país</w:t>
      </w:r>
      <w:commentRangeStart w:id="98"/>
      <w:r w:rsidR="00930F18" w:rsidRPr="00282115">
        <w:rPr>
          <w:rFonts w:ascii="Times New Roman" w:eastAsia="Times New Roman" w:hAnsi="Times New Roman" w:cs="Times New Roman"/>
          <w:color w:val="000000"/>
          <w:sz w:val="24"/>
          <w:szCs w:val="24"/>
          <w:lang w:eastAsia="es-PE"/>
        </w:rPr>
        <w:t>.</w:t>
      </w:r>
      <w:commentRangeEnd w:id="98"/>
      <w:r w:rsidR="00524D8D">
        <w:rPr>
          <w:rStyle w:val="Refdecomentario"/>
        </w:rPr>
        <w:commentReference w:id="98"/>
      </w:r>
    </w:p>
    <w:p w14:paraId="6C4D2455" w14:textId="77777777" w:rsidR="00930F18" w:rsidRPr="00282115" w:rsidRDefault="00930F18" w:rsidP="00C53122">
      <w:pPr>
        <w:spacing w:after="0" w:line="240" w:lineRule="auto"/>
        <w:jc w:val="both"/>
        <w:rPr>
          <w:rFonts w:ascii="Times New Roman" w:eastAsia="Times New Roman" w:hAnsi="Times New Roman" w:cs="Times New Roman"/>
          <w:color w:val="000000"/>
          <w:sz w:val="24"/>
          <w:szCs w:val="24"/>
          <w:lang w:eastAsia="es-PE"/>
        </w:rPr>
      </w:pPr>
    </w:p>
    <w:p w14:paraId="4307ED69" w14:textId="4E5E9959" w:rsidR="00070E81" w:rsidRPr="00282115" w:rsidRDefault="0065205E" w:rsidP="00830826">
      <w:pPr>
        <w:spacing w:after="0" w:line="240" w:lineRule="auto"/>
        <w:jc w:val="both"/>
        <w:rPr>
          <w:rFonts w:ascii="Times New Roman" w:eastAsia="Times New Roman" w:hAnsi="Times New Roman" w:cs="Times New Roman"/>
          <w:color w:val="000000"/>
          <w:sz w:val="24"/>
          <w:szCs w:val="24"/>
          <w:lang w:eastAsia="es-PE"/>
        </w:rPr>
      </w:pPr>
      <w:commentRangeStart w:id="99"/>
      <w:r w:rsidRPr="00282115">
        <w:rPr>
          <w:rFonts w:ascii="Times New Roman" w:eastAsia="Times New Roman" w:hAnsi="Times New Roman" w:cs="Times New Roman"/>
          <w:color w:val="000000"/>
          <w:sz w:val="24"/>
          <w:szCs w:val="24"/>
          <w:lang w:eastAsia="es-PE"/>
        </w:rPr>
        <w:t>Al mismo tiempo y con el mismo grado de crecimiento en la actualidad</w:t>
      </w:r>
      <w:r w:rsidR="004C53CA" w:rsidRPr="00282115">
        <w:rPr>
          <w:rFonts w:ascii="Times New Roman" w:eastAsia="Times New Roman" w:hAnsi="Times New Roman" w:cs="Times New Roman"/>
          <w:color w:val="000000"/>
          <w:sz w:val="24"/>
          <w:szCs w:val="24"/>
          <w:lang w:eastAsia="es-PE"/>
        </w:rPr>
        <w:t>,</w:t>
      </w:r>
      <w:r w:rsidRPr="00282115">
        <w:rPr>
          <w:rFonts w:ascii="Times New Roman" w:eastAsia="Times New Roman" w:hAnsi="Times New Roman" w:cs="Times New Roman"/>
          <w:color w:val="000000"/>
          <w:sz w:val="24"/>
          <w:szCs w:val="24"/>
          <w:lang w:eastAsia="es-PE"/>
        </w:rPr>
        <w:t xml:space="preserve"> el desarrollo </w:t>
      </w:r>
      <w:r w:rsidR="00830826">
        <w:rPr>
          <w:rFonts w:ascii="Times New Roman" w:eastAsia="Times New Roman" w:hAnsi="Times New Roman" w:cs="Times New Roman"/>
          <w:color w:val="000000"/>
          <w:sz w:val="24"/>
          <w:szCs w:val="24"/>
          <w:lang w:eastAsia="es-PE"/>
        </w:rPr>
        <w:t xml:space="preserve">y el uso </w:t>
      </w:r>
      <w:r w:rsidRPr="00282115">
        <w:rPr>
          <w:rFonts w:ascii="Times New Roman" w:eastAsia="Times New Roman" w:hAnsi="Times New Roman" w:cs="Times New Roman"/>
          <w:color w:val="000000"/>
          <w:sz w:val="24"/>
          <w:szCs w:val="24"/>
          <w:lang w:eastAsia="es-PE"/>
        </w:rPr>
        <w:t>de la tecnología</w:t>
      </w:r>
      <w:r w:rsidR="004C53CA" w:rsidRPr="00282115">
        <w:rPr>
          <w:rFonts w:ascii="Times New Roman" w:eastAsia="Times New Roman" w:hAnsi="Times New Roman" w:cs="Times New Roman"/>
          <w:color w:val="000000"/>
          <w:sz w:val="24"/>
          <w:szCs w:val="24"/>
          <w:lang w:eastAsia="es-PE"/>
        </w:rPr>
        <w:t xml:space="preserve"> </w:t>
      </w:r>
      <w:r w:rsidR="00830826">
        <w:rPr>
          <w:rFonts w:ascii="Times New Roman" w:eastAsia="Times New Roman" w:hAnsi="Times New Roman" w:cs="Times New Roman"/>
          <w:color w:val="000000"/>
          <w:sz w:val="24"/>
          <w:szCs w:val="24"/>
          <w:lang w:eastAsia="es-PE"/>
        </w:rPr>
        <w:t xml:space="preserve">mediante creación de usuarios </w:t>
      </w:r>
      <w:r w:rsidR="00930F18" w:rsidRPr="00282115">
        <w:rPr>
          <w:rFonts w:ascii="Times New Roman" w:eastAsia="Times New Roman" w:hAnsi="Times New Roman" w:cs="Times New Roman"/>
          <w:color w:val="000000"/>
          <w:sz w:val="24"/>
          <w:szCs w:val="24"/>
          <w:lang w:eastAsia="es-PE"/>
        </w:rPr>
        <w:t xml:space="preserve">es un factor muy importante a nivel mundial que </w:t>
      </w:r>
      <w:r w:rsidR="004C53CA" w:rsidRPr="00282115">
        <w:rPr>
          <w:rFonts w:ascii="Times New Roman" w:eastAsia="Times New Roman" w:hAnsi="Times New Roman" w:cs="Times New Roman"/>
          <w:color w:val="000000"/>
          <w:sz w:val="24"/>
          <w:szCs w:val="24"/>
          <w:lang w:eastAsia="es-PE"/>
        </w:rPr>
        <w:t xml:space="preserve">puede ayudar y cooperar con servicios necesarios para las actividades </w:t>
      </w:r>
      <w:r w:rsidR="000A3727" w:rsidRPr="00282115">
        <w:rPr>
          <w:rFonts w:ascii="Times New Roman" w:eastAsia="Times New Roman" w:hAnsi="Times New Roman" w:cs="Times New Roman"/>
          <w:color w:val="000000"/>
          <w:sz w:val="24"/>
          <w:szCs w:val="24"/>
          <w:lang w:eastAsia="es-PE"/>
        </w:rPr>
        <w:t>en ciudades de todo el mundo</w:t>
      </w:r>
      <w:commentRangeEnd w:id="99"/>
      <w:r w:rsidR="00B875F9">
        <w:rPr>
          <w:rStyle w:val="Refdecomentario"/>
        </w:rPr>
        <w:commentReference w:id="99"/>
      </w:r>
      <w:r w:rsidR="00830826">
        <w:rPr>
          <w:rFonts w:ascii="Times New Roman" w:eastAsia="Times New Roman" w:hAnsi="Times New Roman" w:cs="Times New Roman"/>
          <w:color w:val="000000"/>
          <w:sz w:val="24"/>
          <w:szCs w:val="24"/>
          <w:lang w:eastAsia="es-PE"/>
        </w:rPr>
        <w:t xml:space="preserve"> </w:t>
      </w:r>
      <w:r w:rsidR="00830826" w:rsidRPr="00830826">
        <w:rPr>
          <w:rFonts w:ascii="Times New Roman" w:hAnsi="Times New Roman" w:cs="Times New Roman"/>
          <w:sz w:val="24"/>
          <w:szCs w:val="24"/>
          <w:shd w:val="clear" w:color="auto" w:fill="FFFFFF"/>
        </w:rPr>
        <w:t>seg</w:t>
      </w:r>
      <w:r w:rsidR="00830826">
        <w:rPr>
          <w:rFonts w:ascii="Times New Roman" w:hAnsi="Times New Roman" w:cs="Times New Roman"/>
          <w:sz w:val="24"/>
          <w:szCs w:val="24"/>
          <w:shd w:val="clear" w:color="auto" w:fill="FFFFFF"/>
        </w:rPr>
        <w:t xml:space="preserve">ún medición de la </w:t>
      </w:r>
      <w:r w:rsidR="00830826" w:rsidRPr="00830826">
        <w:rPr>
          <w:rFonts w:ascii="Times New Roman" w:hAnsi="Times New Roman" w:cs="Times New Roman"/>
          <w:sz w:val="24"/>
          <w:szCs w:val="24"/>
          <w:shd w:val="clear" w:color="auto" w:fill="FFFFFF"/>
        </w:rPr>
        <w:t>compañía de investigación de márketing online </w:t>
      </w:r>
      <w:r w:rsidR="00830826" w:rsidRPr="00830826">
        <w:rPr>
          <w:rFonts w:ascii="Times New Roman" w:hAnsi="Times New Roman" w:cs="Times New Roman"/>
          <w:sz w:val="24"/>
          <w:szCs w:val="24"/>
        </w:rPr>
        <w:fldChar w:fldCharType="begin"/>
      </w:r>
      <w:r w:rsidR="00830826" w:rsidRPr="00830826">
        <w:rPr>
          <w:rFonts w:ascii="Times New Roman" w:hAnsi="Times New Roman" w:cs="Times New Roman"/>
          <w:sz w:val="24"/>
          <w:szCs w:val="24"/>
        </w:rPr>
        <w:instrText xml:space="preserve"> HYPERLINK "http://elcomercio.pe/noticias/comscore-277323?ref=nota_economia&amp;ft=contenido" </w:instrText>
      </w:r>
      <w:r w:rsidR="00830826" w:rsidRPr="00830826">
        <w:rPr>
          <w:rFonts w:ascii="Times New Roman" w:hAnsi="Times New Roman" w:cs="Times New Roman"/>
          <w:sz w:val="24"/>
          <w:szCs w:val="24"/>
        </w:rPr>
        <w:fldChar w:fldCharType="separate"/>
      </w:r>
      <w:r w:rsidR="00830826" w:rsidRPr="00830826">
        <w:rPr>
          <w:rStyle w:val="Hipervnculo"/>
          <w:rFonts w:ascii="Times New Roman" w:hAnsi="Times New Roman" w:cs="Times New Roman"/>
          <w:color w:val="auto"/>
          <w:sz w:val="24"/>
          <w:szCs w:val="24"/>
          <w:shd w:val="clear" w:color="auto" w:fill="FFFFFF"/>
        </w:rPr>
        <w:t>Comscore</w:t>
      </w:r>
      <w:r w:rsidR="00830826" w:rsidRPr="00830826">
        <w:rPr>
          <w:rFonts w:ascii="Times New Roman" w:hAnsi="Times New Roman" w:cs="Times New Roman"/>
          <w:sz w:val="24"/>
          <w:szCs w:val="24"/>
        </w:rPr>
        <w:fldChar w:fldCharType="end"/>
      </w:r>
      <w:r w:rsidR="00830826">
        <w:rPr>
          <w:rFonts w:ascii="Arial" w:hAnsi="Arial" w:cs="Arial"/>
          <w:color w:val="4D4D4D"/>
          <w:sz w:val="21"/>
          <w:szCs w:val="21"/>
          <w:shd w:val="clear" w:color="auto" w:fill="FFFFFF"/>
        </w:rPr>
        <w:t>.</w:t>
      </w:r>
      <w:r w:rsidR="00830826" w:rsidRPr="00830826">
        <w:t xml:space="preserve"> </w:t>
      </w:r>
      <w:r w:rsidR="00830826" w:rsidRPr="00830826">
        <w:rPr>
          <w:rFonts w:ascii="Times New Roman" w:hAnsi="Times New Roman" w:cs="Times New Roman"/>
          <w:i/>
          <w:sz w:val="18"/>
          <w:szCs w:val="18"/>
        </w:rPr>
        <w:t>(</w:t>
      </w:r>
      <w:r w:rsidR="00830826" w:rsidRPr="00830826">
        <w:rPr>
          <w:rFonts w:ascii="Times New Roman" w:eastAsia="Times New Roman" w:hAnsi="Times New Roman" w:cs="Times New Roman"/>
          <w:i/>
          <w:color w:val="000000"/>
          <w:sz w:val="18"/>
          <w:szCs w:val="18"/>
          <w:lang w:eastAsia="es-PE"/>
        </w:rPr>
        <w:t>http://elcomercio.pe/economia/peru/crece-17-interanual-usuarios-internet-peru-noticia-1736672)</w:t>
      </w:r>
      <w:r w:rsidR="000A3727" w:rsidRPr="00830826">
        <w:rPr>
          <w:rFonts w:ascii="Times New Roman" w:eastAsia="Times New Roman" w:hAnsi="Times New Roman" w:cs="Times New Roman"/>
          <w:i/>
          <w:color w:val="000000"/>
          <w:sz w:val="18"/>
          <w:szCs w:val="18"/>
          <w:lang w:eastAsia="es-PE"/>
        </w:rPr>
        <w:t>.</w:t>
      </w:r>
      <w:r w:rsidR="00B96CF6" w:rsidRPr="00282115">
        <w:rPr>
          <w:rFonts w:ascii="Times New Roman" w:eastAsia="Times New Roman" w:hAnsi="Times New Roman" w:cs="Times New Roman"/>
          <w:color w:val="000000"/>
          <w:sz w:val="24"/>
          <w:szCs w:val="24"/>
          <w:lang w:eastAsia="es-PE"/>
        </w:rPr>
        <w:t xml:space="preserve">Uno de los aspectos </w:t>
      </w:r>
      <w:r w:rsidR="000A3727" w:rsidRPr="00282115">
        <w:rPr>
          <w:rFonts w:ascii="Times New Roman" w:eastAsia="Times New Roman" w:hAnsi="Times New Roman" w:cs="Times New Roman"/>
          <w:color w:val="000000"/>
          <w:sz w:val="24"/>
          <w:szCs w:val="24"/>
          <w:lang w:eastAsia="es-PE"/>
        </w:rPr>
        <w:t xml:space="preserve">de importancia mundial es la seguridad  y la comunicación, en este aspecto por ejemplo podemos mencionar las redes sociales </w:t>
      </w:r>
      <w:r w:rsidR="00B96CF6" w:rsidRPr="00282115">
        <w:rPr>
          <w:rFonts w:ascii="Times New Roman" w:eastAsia="Times New Roman" w:hAnsi="Times New Roman" w:cs="Times New Roman"/>
          <w:color w:val="000000"/>
          <w:sz w:val="24"/>
          <w:szCs w:val="24"/>
          <w:lang w:eastAsia="es-PE"/>
        </w:rPr>
        <w:t xml:space="preserve">y </w:t>
      </w:r>
      <w:r w:rsidR="00C53122" w:rsidRPr="00282115">
        <w:rPr>
          <w:rFonts w:ascii="Times New Roman" w:eastAsia="Times New Roman" w:hAnsi="Times New Roman" w:cs="Times New Roman"/>
          <w:color w:val="000000"/>
          <w:sz w:val="24"/>
          <w:szCs w:val="24"/>
          <w:lang w:eastAsia="es-PE"/>
        </w:rPr>
        <w:t>a</w:t>
      </w:r>
      <w:r w:rsidR="00C53122">
        <w:rPr>
          <w:rFonts w:ascii="Times New Roman" w:eastAsia="Times New Roman" w:hAnsi="Times New Roman" w:cs="Times New Roman"/>
          <w:color w:val="000000"/>
          <w:sz w:val="24"/>
          <w:szCs w:val="24"/>
          <w:lang w:eastAsia="es-PE"/>
        </w:rPr>
        <w:t>plicaciones</w:t>
      </w:r>
      <w:r w:rsidR="00B96CF6" w:rsidRPr="00282115">
        <w:rPr>
          <w:rFonts w:ascii="Times New Roman" w:eastAsia="Times New Roman" w:hAnsi="Times New Roman" w:cs="Times New Roman"/>
          <w:color w:val="000000"/>
          <w:sz w:val="24"/>
          <w:szCs w:val="24"/>
          <w:lang w:eastAsia="es-PE"/>
        </w:rPr>
        <w:t xml:space="preserve"> que </w:t>
      </w:r>
      <w:r w:rsidR="000A3727" w:rsidRPr="00282115">
        <w:rPr>
          <w:rFonts w:ascii="Times New Roman" w:eastAsia="Times New Roman" w:hAnsi="Times New Roman" w:cs="Times New Roman"/>
          <w:color w:val="000000"/>
          <w:sz w:val="24"/>
          <w:szCs w:val="24"/>
          <w:lang w:eastAsia="es-PE"/>
        </w:rPr>
        <w:t xml:space="preserve">permiten la comunicación fluida, la exhibición de acontecimientos y el compartir información </w:t>
      </w:r>
      <w:r w:rsidR="00B96CF6" w:rsidRPr="00282115">
        <w:rPr>
          <w:rFonts w:ascii="Times New Roman" w:eastAsia="Times New Roman" w:hAnsi="Times New Roman" w:cs="Times New Roman"/>
          <w:color w:val="000000"/>
          <w:sz w:val="24"/>
          <w:szCs w:val="24"/>
          <w:lang w:eastAsia="es-PE"/>
        </w:rPr>
        <w:t>entre usuarios, incluso desarrolladas también para ser utilizadas desde dispositivos móviles.</w:t>
      </w:r>
    </w:p>
    <w:p w14:paraId="222BAAF1" w14:textId="77777777" w:rsidR="00930F18" w:rsidRPr="00282115" w:rsidRDefault="00930F18" w:rsidP="00C53122">
      <w:pPr>
        <w:spacing w:after="0" w:line="240" w:lineRule="auto"/>
        <w:jc w:val="both"/>
        <w:rPr>
          <w:rFonts w:ascii="Times New Roman" w:eastAsia="Times New Roman" w:hAnsi="Times New Roman" w:cs="Times New Roman"/>
          <w:color w:val="000000"/>
          <w:sz w:val="24"/>
          <w:szCs w:val="24"/>
          <w:lang w:eastAsia="es-PE"/>
        </w:rPr>
      </w:pPr>
    </w:p>
    <w:p w14:paraId="00499235" w14:textId="77777777" w:rsidR="0073715B" w:rsidRPr="00282115" w:rsidRDefault="00C33962" w:rsidP="00C53122">
      <w:pPr>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Con la información descrita anteriormente encontramos una deficiencia </w:t>
      </w:r>
      <w:del w:id="100" w:author="Edwin Huamaní" w:date="2015-02-23T03:23:00Z">
        <w:r w:rsidRPr="00282115" w:rsidDel="00304313">
          <w:rPr>
            <w:rFonts w:ascii="Times New Roman" w:eastAsia="Times New Roman" w:hAnsi="Times New Roman" w:cs="Times New Roman"/>
            <w:color w:val="000000"/>
            <w:sz w:val="24"/>
            <w:szCs w:val="24"/>
            <w:lang w:eastAsia="es-PE"/>
          </w:rPr>
          <w:delText xml:space="preserve">en la </w:delText>
        </w:r>
        <w:commentRangeStart w:id="101"/>
        <w:r w:rsidRPr="00282115" w:rsidDel="00304313">
          <w:rPr>
            <w:rFonts w:ascii="Times New Roman" w:eastAsia="Times New Roman" w:hAnsi="Times New Roman" w:cs="Times New Roman"/>
            <w:color w:val="000000"/>
            <w:sz w:val="24"/>
            <w:szCs w:val="24"/>
            <w:lang w:eastAsia="es-PE"/>
          </w:rPr>
          <w:delText>búsqueda</w:delText>
        </w:r>
      </w:del>
      <w:ins w:id="102" w:author="Edwin Huamaní" w:date="2015-02-23T03:23:00Z">
        <w:r w:rsidR="00304313">
          <w:rPr>
            <w:rFonts w:ascii="Times New Roman" w:eastAsia="Times New Roman" w:hAnsi="Times New Roman" w:cs="Times New Roman"/>
            <w:color w:val="000000"/>
            <w:sz w:val="24"/>
            <w:szCs w:val="24"/>
            <w:lang w:eastAsia="es-PE"/>
          </w:rPr>
          <w:t xml:space="preserve">para lograr </w:t>
        </w:r>
      </w:ins>
      <w:del w:id="103" w:author="Edwin Huamaní" w:date="2015-02-23T03:23:00Z">
        <w:r w:rsidRPr="00282115" w:rsidDel="00304313">
          <w:rPr>
            <w:rFonts w:ascii="Times New Roman" w:eastAsia="Times New Roman" w:hAnsi="Times New Roman" w:cs="Times New Roman"/>
            <w:color w:val="000000"/>
            <w:sz w:val="24"/>
            <w:szCs w:val="24"/>
            <w:lang w:eastAsia="es-PE"/>
          </w:rPr>
          <w:delText xml:space="preserve"> </w:delText>
        </w:r>
        <w:commentRangeEnd w:id="101"/>
        <w:r w:rsidR="00524D8D" w:rsidDel="00304313">
          <w:rPr>
            <w:rStyle w:val="Refdecomentario"/>
          </w:rPr>
          <w:commentReference w:id="101"/>
        </w:r>
        <w:r w:rsidRPr="00282115" w:rsidDel="00304313">
          <w:rPr>
            <w:rFonts w:ascii="Times New Roman" w:eastAsia="Times New Roman" w:hAnsi="Times New Roman" w:cs="Times New Roman"/>
            <w:color w:val="000000"/>
            <w:sz w:val="24"/>
            <w:szCs w:val="24"/>
            <w:lang w:eastAsia="es-PE"/>
          </w:rPr>
          <w:delText xml:space="preserve">de </w:delText>
        </w:r>
      </w:del>
      <w:r w:rsidRPr="00282115">
        <w:rPr>
          <w:rFonts w:ascii="Times New Roman" w:eastAsia="Times New Roman" w:hAnsi="Times New Roman" w:cs="Times New Roman"/>
          <w:color w:val="000000"/>
          <w:sz w:val="24"/>
          <w:szCs w:val="24"/>
          <w:lang w:eastAsia="es-PE"/>
        </w:rPr>
        <w:t>segurida</w:t>
      </w:r>
      <w:ins w:id="104" w:author="Edwin Huamaní" w:date="2015-02-23T03:23:00Z">
        <w:r w:rsidR="00304313">
          <w:rPr>
            <w:rFonts w:ascii="Times New Roman" w:eastAsia="Times New Roman" w:hAnsi="Times New Roman" w:cs="Times New Roman"/>
            <w:color w:val="000000"/>
            <w:sz w:val="24"/>
            <w:szCs w:val="24"/>
            <w:lang w:eastAsia="es-PE"/>
          </w:rPr>
          <w:t xml:space="preserve">d </w:t>
        </w:r>
      </w:ins>
      <w:del w:id="105" w:author="Edwin Huamaní" w:date="2015-02-23T03:23:00Z">
        <w:r w:rsidRPr="00282115" w:rsidDel="00304313">
          <w:rPr>
            <w:rFonts w:ascii="Times New Roman" w:eastAsia="Times New Roman" w:hAnsi="Times New Roman" w:cs="Times New Roman"/>
            <w:color w:val="000000"/>
            <w:sz w:val="24"/>
            <w:szCs w:val="24"/>
            <w:lang w:eastAsia="es-PE"/>
          </w:rPr>
          <w:delText xml:space="preserve">d </w:delText>
        </w:r>
      </w:del>
      <w:r w:rsidRPr="00282115">
        <w:rPr>
          <w:rFonts w:ascii="Times New Roman" w:eastAsia="Times New Roman" w:hAnsi="Times New Roman" w:cs="Times New Roman"/>
          <w:color w:val="000000"/>
          <w:sz w:val="24"/>
          <w:szCs w:val="24"/>
          <w:lang w:eastAsia="es-PE"/>
        </w:rPr>
        <w:t xml:space="preserve">en la ciudad. La </w:t>
      </w:r>
      <w:r w:rsidR="00110037" w:rsidRPr="00282115">
        <w:rPr>
          <w:rFonts w:ascii="Times New Roman" w:eastAsia="Times New Roman" w:hAnsi="Times New Roman" w:cs="Times New Roman"/>
          <w:color w:val="000000"/>
          <w:sz w:val="24"/>
          <w:szCs w:val="24"/>
          <w:lang w:eastAsia="es-PE"/>
        </w:rPr>
        <w:t>Policía</w:t>
      </w:r>
      <w:r w:rsidRPr="00282115">
        <w:rPr>
          <w:rFonts w:ascii="Times New Roman" w:eastAsia="Times New Roman" w:hAnsi="Times New Roman" w:cs="Times New Roman"/>
          <w:color w:val="000000"/>
          <w:sz w:val="24"/>
          <w:szCs w:val="24"/>
          <w:lang w:eastAsia="es-PE"/>
        </w:rPr>
        <w:t xml:space="preserve"> Nacional del </w:t>
      </w:r>
      <w:r w:rsidR="00110037" w:rsidRPr="00282115">
        <w:rPr>
          <w:rFonts w:ascii="Times New Roman" w:eastAsia="Times New Roman" w:hAnsi="Times New Roman" w:cs="Times New Roman"/>
          <w:color w:val="000000"/>
          <w:sz w:val="24"/>
          <w:szCs w:val="24"/>
          <w:lang w:eastAsia="es-PE"/>
        </w:rPr>
        <w:t>Perú</w:t>
      </w:r>
      <w:r w:rsidRPr="00282115">
        <w:rPr>
          <w:rFonts w:ascii="Times New Roman" w:eastAsia="Times New Roman" w:hAnsi="Times New Roman" w:cs="Times New Roman"/>
          <w:color w:val="000000"/>
          <w:sz w:val="24"/>
          <w:szCs w:val="24"/>
          <w:lang w:eastAsia="es-PE"/>
        </w:rPr>
        <w:t>, entidad del Estado, cuenta con variados operativos para contra</w:t>
      </w:r>
      <w:r w:rsidR="00DC06EB" w:rsidRPr="00282115">
        <w:rPr>
          <w:rFonts w:ascii="Times New Roman" w:eastAsia="Times New Roman" w:hAnsi="Times New Roman" w:cs="Times New Roman"/>
          <w:color w:val="000000"/>
          <w:sz w:val="24"/>
          <w:szCs w:val="24"/>
          <w:lang w:eastAsia="es-PE"/>
        </w:rPr>
        <w:t xml:space="preserve"> </w:t>
      </w:r>
      <w:r w:rsidRPr="00282115">
        <w:rPr>
          <w:rFonts w:ascii="Times New Roman" w:eastAsia="Times New Roman" w:hAnsi="Times New Roman" w:cs="Times New Roman"/>
          <w:color w:val="000000"/>
          <w:sz w:val="24"/>
          <w:szCs w:val="24"/>
          <w:lang w:eastAsia="es-PE"/>
        </w:rPr>
        <w:t xml:space="preserve">atacar la delincuencia. Entre estos operativos está el seguimiento y búsqueda de ciudadanos con Requisitorias que se encuentran prófugos o desaparecidos y que generalmente </w:t>
      </w:r>
      <w:r w:rsidR="007C09FD" w:rsidRPr="00282115">
        <w:rPr>
          <w:rFonts w:ascii="Times New Roman" w:eastAsia="Times New Roman" w:hAnsi="Times New Roman" w:cs="Times New Roman"/>
          <w:color w:val="000000"/>
          <w:sz w:val="24"/>
          <w:szCs w:val="24"/>
          <w:lang w:eastAsia="es-PE"/>
        </w:rPr>
        <w:t xml:space="preserve">ocasionan disturbios en la ciudad. </w:t>
      </w:r>
      <w:r w:rsidR="007C09FD" w:rsidRPr="00282115">
        <w:rPr>
          <w:rFonts w:ascii="Times New Roman" w:eastAsia="Times New Roman" w:hAnsi="Times New Roman" w:cs="Times New Roman"/>
          <w:color w:val="000000"/>
          <w:sz w:val="24"/>
          <w:szCs w:val="24"/>
          <w:lang w:eastAsia="es-PE"/>
        </w:rPr>
        <w:lastRenderedPageBreak/>
        <w:t xml:space="preserve">Estos operativos se realizan muchas veces en las vías y carreteras principales de la ciudad deteniendo el transporte </w:t>
      </w:r>
      <w:r w:rsidR="00110037" w:rsidRPr="00282115">
        <w:rPr>
          <w:rFonts w:ascii="Times New Roman" w:eastAsia="Times New Roman" w:hAnsi="Times New Roman" w:cs="Times New Roman"/>
          <w:color w:val="000000"/>
          <w:sz w:val="24"/>
          <w:szCs w:val="24"/>
          <w:lang w:eastAsia="es-PE"/>
        </w:rPr>
        <w:t>público</w:t>
      </w:r>
      <w:r w:rsidR="007C09FD" w:rsidRPr="00282115">
        <w:rPr>
          <w:rFonts w:ascii="Times New Roman" w:eastAsia="Times New Roman" w:hAnsi="Times New Roman" w:cs="Times New Roman"/>
          <w:color w:val="000000"/>
          <w:sz w:val="24"/>
          <w:szCs w:val="24"/>
          <w:lang w:eastAsia="es-PE"/>
        </w:rPr>
        <w:t xml:space="preserve"> y privado para poder identificar</w:t>
      </w:r>
      <w:r w:rsidR="00C45383" w:rsidRPr="00282115">
        <w:rPr>
          <w:rFonts w:ascii="Times New Roman" w:eastAsia="Times New Roman" w:hAnsi="Times New Roman" w:cs="Times New Roman"/>
          <w:color w:val="000000"/>
          <w:sz w:val="24"/>
          <w:szCs w:val="24"/>
          <w:lang w:eastAsia="es-PE"/>
        </w:rPr>
        <w:t xml:space="preserve"> ciudadanos requisitoriados</w:t>
      </w:r>
      <w:r w:rsidR="007C09FD" w:rsidRPr="00282115">
        <w:rPr>
          <w:rFonts w:ascii="Times New Roman" w:eastAsia="Times New Roman" w:hAnsi="Times New Roman" w:cs="Times New Roman"/>
          <w:color w:val="000000"/>
          <w:sz w:val="24"/>
          <w:szCs w:val="24"/>
          <w:lang w:eastAsia="es-PE"/>
        </w:rPr>
        <w:t xml:space="preserve"> entre los pasajeros o tr</w:t>
      </w:r>
      <w:r w:rsidR="00C45383" w:rsidRPr="00282115">
        <w:rPr>
          <w:rFonts w:ascii="Times New Roman" w:eastAsia="Times New Roman" w:hAnsi="Times New Roman" w:cs="Times New Roman"/>
          <w:color w:val="000000"/>
          <w:sz w:val="24"/>
          <w:szCs w:val="24"/>
          <w:lang w:eastAsia="es-PE"/>
        </w:rPr>
        <w:t>ipulantes.</w:t>
      </w:r>
    </w:p>
    <w:p w14:paraId="217AA6A4" w14:textId="77777777" w:rsidR="003D0E5E" w:rsidRPr="00282115" w:rsidRDefault="003D0E5E" w:rsidP="00C53122">
      <w:pPr>
        <w:spacing w:after="0" w:line="240" w:lineRule="auto"/>
        <w:jc w:val="both"/>
        <w:rPr>
          <w:rFonts w:ascii="Times New Roman" w:eastAsia="Times New Roman" w:hAnsi="Times New Roman" w:cs="Times New Roman"/>
          <w:color w:val="000000"/>
          <w:sz w:val="24"/>
          <w:szCs w:val="24"/>
          <w:lang w:eastAsia="es-PE"/>
        </w:rPr>
      </w:pPr>
    </w:p>
    <w:p w14:paraId="79579B92" w14:textId="77777777" w:rsidR="00DC06EB" w:rsidRPr="00282115" w:rsidRDefault="00DC06EB" w:rsidP="00C53122">
      <w:pPr>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El procedimiento consiste en detener los autos y solicitar el Documento Nacional de Identidad (DNI), con el Documento físico y el número del mismo se realiza una consulta a </w:t>
      </w:r>
      <w:r w:rsidR="00110037" w:rsidRPr="00282115">
        <w:rPr>
          <w:rFonts w:ascii="Times New Roman" w:eastAsia="Times New Roman" w:hAnsi="Times New Roman" w:cs="Times New Roman"/>
          <w:color w:val="000000"/>
          <w:sz w:val="24"/>
          <w:szCs w:val="24"/>
          <w:lang w:eastAsia="es-PE"/>
        </w:rPr>
        <w:t>través</w:t>
      </w:r>
      <w:r w:rsidRPr="00282115">
        <w:rPr>
          <w:rFonts w:ascii="Times New Roman" w:eastAsia="Times New Roman" w:hAnsi="Times New Roman" w:cs="Times New Roman"/>
          <w:color w:val="000000"/>
          <w:sz w:val="24"/>
          <w:szCs w:val="24"/>
          <w:lang w:eastAsia="es-PE"/>
        </w:rPr>
        <w:t xml:space="preserve"> de </w:t>
      </w:r>
      <w:r w:rsidR="00110037" w:rsidRPr="00282115">
        <w:rPr>
          <w:rFonts w:ascii="Times New Roman" w:eastAsia="Times New Roman" w:hAnsi="Times New Roman" w:cs="Times New Roman"/>
          <w:color w:val="000000"/>
          <w:sz w:val="24"/>
          <w:szCs w:val="24"/>
          <w:lang w:eastAsia="es-PE"/>
        </w:rPr>
        <w:t>vía</w:t>
      </w:r>
      <w:r w:rsidRPr="00282115">
        <w:rPr>
          <w:rFonts w:ascii="Times New Roman" w:eastAsia="Times New Roman" w:hAnsi="Times New Roman" w:cs="Times New Roman"/>
          <w:color w:val="000000"/>
          <w:sz w:val="24"/>
          <w:szCs w:val="24"/>
          <w:lang w:eastAsia="es-PE"/>
        </w:rPr>
        <w:t xml:space="preserve"> telefónica para averiguar si aquel ciudadano tiene algún tipo de requisitoria. Sin embargo este procedimiento es muy lento y por lo tanto genera incomodidad en las personas que injustamente están siendo detenidas. </w:t>
      </w:r>
      <w:commentRangeStart w:id="106"/>
      <w:del w:id="107" w:author="Edwin Huamaní" w:date="2015-02-23T03:24:00Z">
        <w:r w:rsidRPr="00282115" w:rsidDel="00304313">
          <w:rPr>
            <w:rFonts w:ascii="Times New Roman" w:eastAsia="Times New Roman" w:hAnsi="Times New Roman" w:cs="Times New Roman"/>
            <w:color w:val="000000"/>
            <w:sz w:val="24"/>
            <w:szCs w:val="24"/>
            <w:lang w:eastAsia="es-PE"/>
          </w:rPr>
          <w:delText>Y también en</w:delText>
        </w:r>
      </w:del>
      <w:ins w:id="108" w:author="Edwin Huamaní" w:date="2015-02-23T03:24:00Z">
        <w:r w:rsidR="00304313">
          <w:rPr>
            <w:rFonts w:ascii="Times New Roman" w:eastAsia="Times New Roman" w:hAnsi="Times New Roman" w:cs="Times New Roman"/>
            <w:color w:val="000000"/>
            <w:sz w:val="24"/>
            <w:szCs w:val="24"/>
            <w:lang w:eastAsia="es-PE"/>
          </w:rPr>
          <w:t>Por otro lado</w:t>
        </w:r>
      </w:ins>
      <w:r w:rsidRPr="00282115">
        <w:rPr>
          <w:rFonts w:ascii="Times New Roman" w:eastAsia="Times New Roman" w:hAnsi="Times New Roman" w:cs="Times New Roman"/>
          <w:color w:val="000000"/>
          <w:sz w:val="24"/>
          <w:szCs w:val="24"/>
          <w:lang w:eastAsia="es-PE"/>
        </w:rPr>
        <w:t xml:space="preserve"> el efectivo policial </w:t>
      </w:r>
      <w:commentRangeEnd w:id="106"/>
      <w:r w:rsidR="00524D8D">
        <w:rPr>
          <w:rStyle w:val="Refdecomentario"/>
        </w:rPr>
        <w:commentReference w:id="106"/>
      </w:r>
      <w:r w:rsidRPr="00282115">
        <w:rPr>
          <w:rFonts w:ascii="Times New Roman" w:eastAsia="Times New Roman" w:hAnsi="Times New Roman" w:cs="Times New Roman"/>
          <w:color w:val="000000"/>
          <w:sz w:val="24"/>
          <w:szCs w:val="24"/>
          <w:lang w:eastAsia="es-PE"/>
        </w:rPr>
        <w:t xml:space="preserve">que generalmente </w:t>
      </w:r>
      <w:ins w:id="109" w:author="Edwin Huamaní" w:date="2015-02-23T03:25:00Z">
        <w:r w:rsidR="00304313">
          <w:rPr>
            <w:rFonts w:ascii="Times New Roman" w:eastAsia="Times New Roman" w:hAnsi="Times New Roman" w:cs="Times New Roman"/>
            <w:color w:val="000000"/>
            <w:sz w:val="24"/>
            <w:szCs w:val="24"/>
            <w:lang w:eastAsia="es-PE"/>
          </w:rPr>
          <w:t xml:space="preserve">pierde tiempo valioso cuando </w:t>
        </w:r>
      </w:ins>
      <w:r w:rsidRPr="00282115">
        <w:rPr>
          <w:rFonts w:ascii="Times New Roman" w:eastAsia="Times New Roman" w:hAnsi="Times New Roman" w:cs="Times New Roman"/>
          <w:color w:val="000000"/>
          <w:sz w:val="24"/>
          <w:szCs w:val="24"/>
          <w:lang w:eastAsia="es-PE"/>
        </w:rPr>
        <w:t>tiene que estar consultando de forma individual por cada Documento, repitiendo al interlocutor más de una vez</w:t>
      </w:r>
      <w:r w:rsidR="00A26C53" w:rsidRPr="00282115">
        <w:rPr>
          <w:rFonts w:ascii="Times New Roman" w:eastAsia="Times New Roman" w:hAnsi="Times New Roman" w:cs="Times New Roman"/>
          <w:color w:val="000000"/>
          <w:sz w:val="24"/>
          <w:szCs w:val="24"/>
          <w:lang w:eastAsia="es-PE"/>
        </w:rPr>
        <w:t xml:space="preserve"> el número de DNI y los nombres.</w:t>
      </w:r>
    </w:p>
    <w:p w14:paraId="30F82EE5" w14:textId="77777777" w:rsidR="00610980" w:rsidRPr="00282115" w:rsidRDefault="00610980" w:rsidP="00C53122">
      <w:pPr>
        <w:spacing w:after="0" w:line="240" w:lineRule="auto"/>
        <w:jc w:val="both"/>
        <w:rPr>
          <w:rFonts w:ascii="Times New Roman" w:eastAsia="Times New Roman" w:hAnsi="Times New Roman" w:cs="Times New Roman"/>
          <w:color w:val="000000"/>
          <w:sz w:val="24"/>
          <w:szCs w:val="24"/>
          <w:lang w:eastAsia="es-PE"/>
        </w:rPr>
      </w:pPr>
    </w:p>
    <w:p w14:paraId="3C2BCE99" w14:textId="77777777" w:rsidR="003D0E5E" w:rsidRDefault="00610980" w:rsidP="00C53122">
      <w:pPr>
        <w:spacing w:after="0" w:line="240" w:lineRule="auto"/>
        <w:jc w:val="both"/>
        <w:rPr>
          <w:rFonts w:ascii="Times New Roman" w:hAnsi="Times New Roman" w:cs="Times New Roman"/>
          <w:sz w:val="24"/>
          <w:szCs w:val="24"/>
        </w:rPr>
      </w:pPr>
      <w:r w:rsidRPr="00282115">
        <w:rPr>
          <w:rFonts w:ascii="Times New Roman" w:eastAsia="Times New Roman" w:hAnsi="Times New Roman" w:cs="Times New Roman"/>
          <w:color w:val="000000"/>
          <w:sz w:val="24"/>
          <w:szCs w:val="24"/>
          <w:lang w:eastAsia="es-PE"/>
        </w:rPr>
        <w:t xml:space="preserve">Como se puede observar se presentan diferentes inconvenientes ya que los usuarios directos (oficial policial) </w:t>
      </w:r>
      <w:commentRangeStart w:id="110"/>
      <w:r w:rsidRPr="00282115">
        <w:rPr>
          <w:rFonts w:ascii="Times New Roman" w:eastAsia="Times New Roman" w:hAnsi="Times New Roman" w:cs="Times New Roman"/>
          <w:color w:val="000000"/>
          <w:sz w:val="24"/>
          <w:szCs w:val="24"/>
          <w:lang w:eastAsia="es-PE"/>
        </w:rPr>
        <w:t>no tiene</w:t>
      </w:r>
      <w:r w:rsidR="001D1CB0" w:rsidRPr="00282115">
        <w:rPr>
          <w:rFonts w:ascii="Times New Roman" w:eastAsia="Times New Roman" w:hAnsi="Times New Roman" w:cs="Times New Roman"/>
          <w:color w:val="000000"/>
          <w:sz w:val="24"/>
          <w:szCs w:val="24"/>
          <w:lang w:eastAsia="es-PE"/>
        </w:rPr>
        <w:t>n</w:t>
      </w:r>
      <w:r w:rsidRPr="00282115">
        <w:rPr>
          <w:rFonts w:ascii="Times New Roman" w:eastAsia="Times New Roman" w:hAnsi="Times New Roman" w:cs="Times New Roman"/>
          <w:color w:val="000000"/>
          <w:sz w:val="24"/>
          <w:szCs w:val="24"/>
          <w:lang w:eastAsia="es-PE"/>
        </w:rPr>
        <w:t xml:space="preserve"> acceso a la información</w:t>
      </w:r>
      <w:ins w:id="111" w:author="Edwin Huamaní" w:date="2015-02-23T03:25:00Z">
        <w:r w:rsidR="00304313">
          <w:rPr>
            <w:rFonts w:ascii="Times New Roman" w:eastAsia="Times New Roman" w:hAnsi="Times New Roman" w:cs="Times New Roman"/>
            <w:color w:val="000000"/>
            <w:sz w:val="24"/>
            <w:szCs w:val="24"/>
            <w:lang w:eastAsia="es-PE"/>
          </w:rPr>
          <w:t xml:space="preserve"> de manera </w:t>
        </w:r>
      </w:ins>
      <w:ins w:id="112" w:author="Edwin Huamaní" w:date="2015-02-23T03:26:00Z">
        <w:r w:rsidR="00304313">
          <w:rPr>
            <w:rFonts w:ascii="Times New Roman" w:eastAsia="Times New Roman" w:hAnsi="Times New Roman" w:cs="Times New Roman"/>
            <w:color w:val="000000"/>
            <w:sz w:val="24"/>
            <w:szCs w:val="24"/>
            <w:lang w:eastAsia="es-PE"/>
          </w:rPr>
          <w:t>rápida</w:t>
        </w:r>
      </w:ins>
      <w:ins w:id="113" w:author="Edwin Huamaní" w:date="2015-02-23T03:25:00Z">
        <w:r w:rsidR="00304313">
          <w:rPr>
            <w:rFonts w:ascii="Times New Roman" w:eastAsia="Times New Roman" w:hAnsi="Times New Roman" w:cs="Times New Roman"/>
            <w:color w:val="000000"/>
            <w:sz w:val="24"/>
            <w:szCs w:val="24"/>
            <w:lang w:eastAsia="es-PE"/>
          </w:rPr>
          <w:t xml:space="preserve"> </w:t>
        </w:r>
      </w:ins>
      <w:ins w:id="114" w:author="Edwin Huamaní" w:date="2015-02-23T03:26:00Z">
        <w:r w:rsidR="00304313">
          <w:rPr>
            <w:rFonts w:ascii="Times New Roman" w:eastAsia="Times New Roman" w:hAnsi="Times New Roman" w:cs="Times New Roman"/>
            <w:color w:val="000000"/>
            <w:sz w:val="24"/>
            <w:szCs w:val="24"/>
            <w:lang w:eastAsia="es-PE"/>
          </w:rPr>
          <w:t>y eficiente</w:t>
        </w:r>
      </w:ins>
      <w:r w:rsidRPr="00282115">
        <w:rPr>
          <w:rFonts w:ascii="Times New Roman" w:eastAsia="Times New Roman" w:hAnsi="Times New Roman" w:cs="Times New Roman"/>
          <w:color w:val="000000"/>
          <w:sz w:val="24"/>
          <w:szCs w:val="24"/>
          <w:lang w:eastAsia="es-PE"/>
        </w:rPr>
        <w:t xml:space="preserve"> </w:t>
      </w:r>
      <w:commentRangeEnd w:id="110"/>
      <w:r w:rsidR="00B875F9">
        <w:rPr>
          <w:rStyle w:val="Refdecomentario"/>
        </w:rPr>
        <w:commentReference w:id="110"/>
      </w:r>
      <w:r w:rsidRPr="00282115">
        <w:rPr>
          <w:rFonts w:ascii="Times New Roman" w:eastAsia="Times New Roman" w:hAnsi="Times New Roman" w:cs="Times New Roman"/>
          <w:color w:val="000000"/>
          <w:sz w:val="24"/>
          <w:szCs w:val="24"/>
          <w:lang w:eastAsia="es-PE"/>
        </w:rPr>
        <w:t>por lo</w:t>
      </w:r>
      <w:r w:rsidR="001D1CB0" w:rsidRPr="00282115">
        <w:rPr>
          <w:rFonts w:ascii="Times New Roman" w:eastAsia="Times New Roman" w:hAnsi="Times New Roman" w:cs="Times New Roman"/>
          <w:color w:val="000000"/>
          <w:sz w:val="24"/>
          <w:szCs w:val="24"/>
          <w:lang w:eastAsia="es-PE"/>
        </w:rPr>
        <w:t xml:space="preserve"> cual tienen que solicitarla a</w:t>
      </w:r>
      <w:r w:rsidRPr="00282115">
        <w:rPr>
          <w:rFonts w:ascii="Times New Roman" w:eastAsia="Times New Roman" w:hAnsi="Times New Roman" w:cs="Times New Roman"/>
          <w:color w:val="000000"/>
          <w:sz w:val="24"/>
          <w:szCs w:val="24"/>
          <w:lang w:eastAsia="es-PE"/>
        </w:rPr>
        <w:t>l personal que desde una central debe informar el perfil del ciudadano consultado</w:t>
      </w:r>
      <w:r w:rsidR="001D1CB0" w:rsidRPr="00282115">
        <w:rPr>
          <w:rFonts w:ascii="Times New Roman" w:eastAsia="Times New Roman" w:hAnsi="Times New Roman" w:cs="Times New Roman"/>
          <w:color w:val="000000"/>
          <w:sz w:val="24"/>
          <w:szCs w:val="24"/>
          <w:lang w:eastAsia="es-PE"/>
        </w:rPr>
        <w:t>, por otro lado de contar con el acceso a la información tampoco se cuenta con las herramientas adecuadas para visualizar y mostrar la misma de una manera rápida, segura y actualizada</w:t>
      </w:r>
      <w:r w:rsidRPr="00282115">
        <w:rPr>
          <w:rFonts w:ascii="Times New Roman" w:hAnsi="Times New Roman" w:cs="Times New Roman"/>
          <w:sz w:val="24"/>
          <w:szCs w:val="24"/>
        </w:rPr>
        <w:t>.</w:t>
      </w:r>
    </w:p>
    <w:p w14:paraId="1379CBFF" w14:textId="77777777" w:rsidR="007F5185" w:rsidRDefault="007F5185" w:rsidP="00C53122">
      <w:pPr>
        <w:spacing w:after="0" w:line="240" w:lineRule="auto"/>
        <w:jc w:val="both"/>
        <w:rPr>
          <w:rFonts w:ascii="Times New Roman" w:hAnsi="Times New Roman" w:cs="Times New Roman"/>
          <w:sz w:val="24"/>
          <w:szCs w:val="24"/>
        </w:rPr>
      </w:pPr>
    </w:p>
    <w:p w14:paraId="6440E74B" w14:textId="77777777" w:rsidR="007F5185" w:rsidRPr="007F5185" w:rsidRDefault="007F5185" w:rsidP="007F5185">
      <w:pPr>
        <w:pStyle w:val="Ttulo4"/>
        <w:spacing w:line="240" w:lineRule="auto"/>
        <w:rPr>
          <w:b/>
          <w:i w:val="0"/>
          <w:color w:val="auto"/>
        </w:rPr>
      </w:pPr>
    </w:p>
    <w:p w14:paraId="62F66B45" w14:textId="07E68BD5" w:rsidR="007F5185" w:rsidRDefault="007F5185" w:rsidP="007F5185">
      <w:pPr>
        <w:pStyle w:val="Ttulo4"/>
        <w:numPr>
          <w:ilvl w:val="2"/>
          <w:numId w:val="43"/>
        </w:numPr>
        <w:spacing w:line="240" w:lineRule="auto"/>
        <w:rPr>
          <w:b/>
          <w:i w:val="0"/>
          <w:color w:val="auto"/>
        </w:rPr>
      </w:pPr>
      <w:r>
        <w:rPr>
          <w:b/>
          <w:i w:val="0"/>
          <w:color w:val="auto"/>
        </w:rPr>
        <w:t>Problema General</w:t>
      </w:r>
    </w:p>
    <w:p w14:paraId="328F274C" w14:textId="77777777" w:rsidR="007F5185" w:rsidRPr="007F5185" w:rsidRDefault="007F5185" w:rsidP="007F5185"/>
    <w:p w14:paraId="5D626FD8" w14:textId="12985899" w:rsidR="007F5185" w:rsidRDefault="007F5185" w:rsidP="007F5185">
      <w:r>
        <w:t xml:space="preserve">El problema general identificado es que no existe el acceso </w:t>
      </w:r>
      <w:r w:rsidR="007A362F">
        <w:t xml:space="preserve">rápido y disponible las 24 horas del día </w:t>
      </w:r>
      <w:r>
        <w:t xml:space="preserve">a la información que los efectivos policiales necesitan. </w:t>
      </w:r>
    </w:p>
    <w:p w14:paraId="77A1A164" w14:textId="77777777" w:rsidR="003D0E5E" w:rsidRPr="00282115" w:rsidRDefault="003D0E5E" w:rsidP="00C53122">
      <w:pPr>
        <w:spacing w:after="0" w:line="240" w:lineRule="auto"/>
        <w:jc w:val="both"/>
        <w:rPr>
          <w:rFonts w:ascii="Times New Roman" w:eastAsia="Times New Roman" w:hAnsi="Times New Roman" w:cs="Times New Roman"/>
          <w:color w:val="000000"/>
          <w:sz w:val="24"/>
          <w:szCs w:val="24"/>
          <w:lang w:eastAsia="es-PE"/>
        </w:rPr>
      </w:pPr>
    </w:p>
    <w:p w14:paraId="0EB9630E" w14:textId="77777777" w:rsidR="00F416F2" w:rsidRPr="00EE2905" w:rsidRDefault="00E340B4" w:rsidP="00C53122">
      <w:pPr>
        <w:pStyle w:val="Ttulo3"/>
        <w:numPr>
          <w:ilvl w:val="1"/>
          <w:numId w:val="15"/>
        </w:numPr>
        <w:spacing w:line="240" w:lineRule="auto"/>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 </w:t>
      </w:r>
      <w:bookmarkStart w:id="115" w:name="_Toc412395569"/>
      <w:bookmarkStart w:id="116" w:name="_Toc412455123"/>
      <w:r w:rsidR="00F416F2" w:rsidRPr="00EE2905">
        <w:rPr>
          <w:rFonts w:ascii="Times New Roman" w:eastAsia="Times New Roman" w:hAnsi="Times New Roman" w:cs="Times New Roman"/>
          <w:color w:val="auto"/>
          <w:sz w:val="24"/>
          <w:szCs w:val="24"/>
          <w:lang w:eastAsia="es-PE"/>
        </w:rPr>
        <w:t>Objetivos</w:t>
      </w:r>
      <w:bookmarkEnd w:id="115"/>
      <w:bookmarkEnd w:id="116"/>
    </w:p>
    <w:p w14:paraId="7919CEF3" w14:textId="77777777" w:rsidR="00F416F2" w:rsidRPr="00282115" w:rsidRDefault="00F416F2" w:rsidP="00C53122">
      <w:pPr>
        <w:pStyle w:val="Prrafodelista"/>
        <w:spacing w:after="0" w:line="240" w:lineRule="auto"/>
        <w:ind w:left="0"/>
        <w:jc w:val="both"/>
        <w:rPr>
          <w:rFonts w:ascii="Times New Roman" w:eastAsia="Times New Roman" w:hAnsi="Times New Roman" w:cs="Times New Roman"/>
          <w:color w:val="000000"/>
          <w:sz w:val="24"/>
          <w:szCs w:val="24"/>
          <w:lang w:eastAsia="es-PE"/>
        </w:rPr>
      </w:pPr>
    </w:p>
    <w:p w14:paraId="6E252953" w14:textId="77777777" w:rsidR="00696BA3" w:rsidRPr="00282115" w:rsidRDefault="00696BA3" w:rsidP="00C53122">
      <w:pPr>
        <w:pStyle w:val="Prrafodelista"/>
        <w:spacing w:after="0" w:line="240" w:lineRule="auto"/>
        <w:ind w:left="0"/>
        <w:jc w:val="both"/>
        <w:rPr>
          <w:rFonts w:ascii="Times New Roman" w:eastAsia="Times New Roman" w:hAnsi="Times New Roman" w:cs="Times New Roman"/>
          <w:color w:val="000000"/>
          <w:sz w:val="24"/>
          <w:szCs w:val="24"/>
          <w:lang w:eastAsia="es-PE"/>
        </w:rPr>
      </w:pPr>
    </w:p>
    <w:p w14:paraId="22AF4878" w14:textId="77777777" w:rsidR="00F416F2" w:rsidRPr="008C5DA2" w:rsidRDefault="00E340B4" w:rsidP="00C53122">
      <w:pPr>
        <w:pStyle w:val="Ttulo4"/>
        <w:spacing w:line="240" w:lineRule="auto"/>
        <w:rPr>
          <w:b/>
          <w:i w:val="0"/>
          <w:color w:val="auto"/>
        </w:rPr>
      </w:pPr>
      <w:r w:rsidRPr="008C5DA2">
        <w:rPr>
          <w:b/>
          <w:i w:val="0"/>
          <w:color w:val="auto"/>
        </w:rPr>
        <w:t xml:space="preserve">1.2.1  </w:t>
      </w:r>
      <w:r w:rsidR="00F416F2" w:rsidRPr="008C5DA2">
        <w:rPr>
          <w:b/>
          <w:i w:val="0"/>
          <w:color w:val="auto"/>
        </w:rPr>
        <w:t>Objetivo General</w:t>
      </w:r>
    </w:p>
    <w:p w14:paraId="397BEC0D" w14:textId="77777777" w:rsidR="00696BA3" w:rsidRPr="00282115" w:rsidRDefault="00696BA3" w:rsidP="00C53122">
      <w:pPr>
        <w:spacing w:after="0" w:line="240" w:lineRule="auto"/>
        <w:jc w:val="both"/>
        <w:rPr>
          <w:rFonts w:ascii="Times New Roman" w:hAnsi="Times New Roman" w:cs="Times New Roman"/>
          <w:sz w:val="24"/>
          <w:szCs w:val="24"/>
        </w:rPr>
      </w:pPr>
    </w:p>
    <w:p w14:paraId="621B7AFF" w14:textId="77777777" w:rsidR="00F416F2" w:rsidRPr="00282115" w:rsidRDefault="00696BA3" w:rsidP="00C53122">
      <w:pPr>
        <w:spacing w:after="0" w:line="240" w:lineRule="auto"/>
        <w:jc w:val="both"/>
        <w:rPr>
          <w:rFonts w:ascii="Times New Roman" w:eastAsia="Times New Roman" w:hAnsi="Times New Roman" w:cs="Times New Roman"/>
          <w:color w:val="000000"/>
          <w:sz w:val="24"/>
          <w:szCs w:val="24"/>
          <w:lang w:eastAsia="es-PE"/>
        </w:rPr>
      </w:pPr>
      <w:commentRangeStart w:id="117"/>
      <w:r w:rsidRPr="00282115">
        <w:rPr>
          <w:rFonts w:ascii="Times New Roman" w:hAnsi="Times New Roman" w:cs="Times New Roman"/>
          <w:sz w:val="24"/>
          <w:szCs w:val="24"/>
        </w:rPr>
        <w:t xml:space="preserve">Realizar la creación e implementación de una aplicación móvil que       permita al usuario (efectivo policial) </w:t>
      </w:r>
      <w:del w:id="118" w:author="Edwin Huamaní" w:date="2015-02-23T03:27:00Z">
        <w:r w:rsidRPr="00282115" w:rsidDel="00304313">
          <w:rPr>
            <w:rFonts w:ascii="Times New Roman" w:hAnsi="Times New Roman" w:cs="Times New Roman"/>
            <w:sz w:val="24"/>
            <w:szCs w:val="24"/>
          </w:rPr>
          <w:delText>la portabilidad y el acceso sencillo y rápido a la base de datos para realizar las consultas necesarias</w:delText>
        </w:r>
        <w:commentRangeEnd w:id="117"/>
        <w:r w:rsidR="00B875F9" w:rsidDel="00304313">
          <w:rPr>
            <w:rStyle w:val="Refdecomentario"/>
          </w:rPr>
          <w:commentReference w:id="117"/>
        </w:r>
        <w:r w:rsidRPr="00282115" w:rsidDel="00304313">
          <w:rPr>
            <w:rFonts w:ascii="Times New Roman" w:hAnsi="Times New Roman" w:cs="Times New Roman"/>
            <w:sz w:val="24"/>
            <w:szCs w:val="24"/>
          </w:rPr>
          <w:delText>.</w:delText>
        </w:r>
        <w:r w:rsidRPr="00282115" w:rsidDel="00304313">
          <w:rPr>
            <w:rFonts w:ascii="Times New Roman" w:eastAsia="Times New Roman" w:hAnsi="Times New Roman" w:cs="Times New Roman"/>
            <w:color w:val="000000"/>
            <w:sz w:val="24"/>
            <w:szCs w:val="24"/>
            <w:lang w:eastAsia="es-PE"/>
          </w:rPr>
          <w:delText xml:space="preserve"> </w:delText>
        </w:r>
      </w:del>
      <w:ins w:id="119" w:author="Edwin Huamaní" w:date="2015-02-23T03:27:00Z">
        <w:r w:rsidR="00304313">
          <w:rPr>
            <w:rFonts w:ascii="Times New Roman" w:hAnsi="Times New Roman" w:cs="Times New Roman"/>
            <w:sz w:val="24"/>
            <w:szCs w:val="24"/>
          </w:rPr>
          <w:t>el acceso directo y eficiente a la información solicitada sobre la persona en consulta.</w:t>
        </w:r>
      </w:ins>
    </w:p>
    <w:p w14:paraId="534A8564" w14:textId="77777777" w:rsidR="00696BA3" w:rsidRPr="00282115" w:rsidRDefault="00696BA3" w:rsidP="00C53122">
      <w:pPr>
        <w:spacing w:after="0" w:line="240" w:lineRule="auto"/>
        <w:jc w:val="both"/>
        <w:rPr>
          <w:rFonts w:ascii="Times New Roman" w:eastAsia="Times New Roman" w:hAnsi="Times New Roman" w:cs="Times New Roman"/>
          <w:color w:val="000000"/>
          <w:sz w:val="24"/>
          <w:szCs w:val="24"/>
          <w:lang w:eastAsia="es-PE"/>
        </w:rPr>
      </w:pPr>
    </w:p>
    <w:p w14:paraId="6CEC37B9" w14:textId="77777777" w:rsidR="00F416F2" w:rsidRPr="00282115" w:rsidRDefault="00F416F2" w:rsidP="00C53122">
      <w:pPr>
        <w:spacing w:after="0" w:line="240" w:lineRule="auto"/>
        <w:jc w:val="both"/>
        <w:rPr>
          <w:rFonts w:ascii="Times New Roman" w:eastAsia="Times New Roman" w:hAnsi="Times New Roman" w:cs="Times New Roman"/>
          <w:color w:val="000000"/>
          <w:sz w:val="24"/>
          <w:szCs w:val="24"/>
          <w:lang w:eastAsia="es-PE"/>
        </w:rPr>
      </w:pPr>
    </w:p>
    <w:p w14:paraId="3D22B1B6" w14:textId="77777777" w:rsidR="00F416F2" w:rsidRPr="008C5DA2" w:rsidRDefault="00E340B4" w:rsidP="00C53122">
      <w:pPr>
        <w:pStyle w:val="Ttulo4"/>
        <w:spacing w:line="240" w:lineRule="auto"/>
        <w:rPr>
          <w:b/>
          <w:i w:val="0"/>
          <w:color w:val="auto"/>
        </w:rPr>
      </w:pPr>
      <w:r w:rsidRPr="008C5DA2">
        <w:rPr>
          <w:b/>
          <w:i w:val="0"/>
          <w:color w:val="auto"/>
        </w:rPr>
        <w:t xml:space="preserve">1.2.2  </w:t>
      </w:r>
      <w:r w:rsidR="00F416F2" w:rsidRPr="008C5DA2">
        <w:rPr>
          <w:b/>
          <w:i w:val="0"/>
          <w:color w:val="auto"/>
        </w:rPr>
        <w:t>Objetivos  Específicos</w:t>
      </w:r>
    </w:p>
    <w:p w14:paraId="7708768B" w14:textId="77777777" w:rsidR="00F416F2" w:rsidRPr="00282115" w:rsidRDefault="00F416F2" w:rsidP="00C53122">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Los objetivos específicos que se buscan conseguir con esta aplicación son:</w:t>
      </w:r>
    </w:p>
    <w:p w14:paraId="1AB8B420" w14:textId="77777777" w:rsidR="00F416F2" w:rsidRPr="00282115" w:rsidRDefault="00F416F2" w:rsidP="00C53122">
      <w:pPr>
        <w:spacing w:after="0" w:line="240" w:lineRule="auto"/>
        <w:jc w:val="both"/>
        <w:rPr>
          <w:rFonts w:ascii="Times New Roman" w:hAnsi="Times New Roman" w:cs="Times New Roman"/>
          <w:sz w:val="24"/>
          <w:szCs w:val="24"/>
        </w:rPr>
      </w:pPr>
    </w:p>
    <w:p w14:paraId="3AE2EC64" w14:textId="77777777" w:rsidR="00047EA7" w:rsidRPr="00282115" w:rsidRDefault="00DA161B" w:rsidP="00C53122">
      <w:pPr>
        <w:pStyle w:val="Prrafodelista"/>
        <w:numPr>
          <w:ilvl w:val="0"/>
          <w:numId w:val="16"/>
        </w:numPr>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Diseñar e implementar </w:t>
      </w:r>
      <w:r w:rsidR="00696BA3" w:rsidRPr="00282115">
        <w:rPr>
          <w:rFonts w:ascii="Times New Roman" w:eastAsia="Times New Roman" w:hAnsi="Times New Roman" w:cs="Times New Roman"/>
          <w:color w:val="000000"/>
          <w:sz w:val="24"/>
          <w:szCs w:val="24"/>
          <w:lang w:eastAsia="es-PE"/>
        </w:rPr>
        <w:t xml:space="preserve">una aplicación móvil desarrollada en Android que permita realizar consultas de manera sencilla y rápida a los usuarios. </w:t>
      </w:r>
    </w:p>
    <w:p w14:paraId="2E939E15" w14:textId="77777777" w:rsidR="00696BA3" w:rsidRPr="00282115" w:rsidRDefault="00696BA3" w:rsidP="00C53122">
      <w:pPr>
        <w:pStyle w:val="Prrafodelista"/>
        <w:spacing w:after="0" w:line="240" w:lineRule="auto"/>
        <w:ind w:left="360"/>
        <w:jc w:val="both"/>
        <w:rPr>
          <w:rFonts w:ascii="Times New Roman" w:eastAsia="Times New Roman" w:hAnsi="Times New Roman" w:cs="Times New Roman"/>
          <w:color w:val="000000"/>
          <w:sz w:val="24"/>
          <w:szCs w:val="24"/>
          <w:lang w:eastAsia="es-PE"/>
        </w:rPr>
      </w:pPr>
    </w:p>
    <w:p w14:paraId="702458BA" w14:textId="77777777" w:rsidR="00047EA7" w:rsidRPr="00282115" w:rsidRDefault="00047EA7" w:rsidP="00C53122">
      <w:pPr>
        <w:pStyle w:val="Prrafodelista"/>
        <w:numPr>
          <w:ilvl w:val="0"/>
          <w:numId w:val="16"/>
        </w:numPr>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Diseñar e implementar un sistema administración de </w:t>
      </w:r>
      <w:r w:rsidR="00696BA3" w:rsidRPr="00282115">
        <w:rPr>
          <w:rFonts w:ascii="Times New Roman" w:eastAsia="Times New Roman" w:hAnsi="Times New Roman" w:cs="Times New Roman"/>
          <w:color w:val="000000"/>
          <w:sz w:val="24"/>
          <w:szCs w:val="24"/>
          <w:lang w:eastAsia="es-PE"/>
        </w:rPr>
        <w:t>usuarios que permita realizar el mantenimiento de los mismos, como creación, modificación, perfiles de usuarios y el control de permisos.</w:t>
      </w:r>
    </w:p>
    <w:p w14:paraId="3D6CD440" w14:textId="77777777" w:rsidR="00696BA3" w:rsidRPr="00282115" w:rsidRDefault="00696BA3" w:rsidP="00C53122">
      <w:pPr>
        <w:spacing w:after="0" w:line="240" w:lineRule="auto"/>
        <w:ind w:left="360"/>
        <w:jc w:val="both"/>
        <w:rPr>
          <w:rFonts w:ascii="Times New Roman" w:eastAsia="Times New Roman" w:hAnsi="Times New Roman" w:cs="Times New Roman"/>
          <w:color w:val="000000"/>
          <w:sz w:val="24"/>
          <w:szCs w:val="24"/>
          <w:lang w:eastAsia="es-PE"/>
        </w:rPr>
      </w:pPr>
    </w:p>
    <w:p w14:paraId="13177EAF" w14:textId="77777777" w:rsidR="00047EA7" w:rsidRPr="00282115" w:rsidRDefault="00724311" w:rsidP="00C53122">
      <w:pPr>
        <w:pStyle w:val="Prrafodelista"/>
        <w:numPr>
          <w:ilvl w:val="0"/>
          <w:numId w:val="16"/>
        </w:numPr>
        <w:spacing w:after="0" w:line="240" w:lineRule="auto"/>
        <w:jc w:val="both"/>
        <w:rPr>
          <w:rFonts w:ascii="Times New Roman" w:eastAsia="Times New Roman" w:hAnsi="Times New Roman" w:cs="Times New Roman"/>
          <w:color w:val="000000"/>
          <w:sz w:val="24"/>
          <w:szCs w:val="24"/>
          <w:lang w:eastAsia="es-PE"/>
        </w:rPr>
      </w:pPr>
      <w:ins w:id="120" w:author="Edwin Huamaní" w:date="2015-02-23T03:34:00Z">
        <w:r>
          <w:rPr>
            <w:rFonts w:ascii="Times New Roman" w:hAnsi="Times New Roman" w:cs="Times New Roman"/>
            <w:sz w:val="24"/>
            <w:szCs w:val="24"/>
          </w:rPr>
          <w:t xml:space="preserve">Permitir al personal policial </w:t>
        </w:r>
      </w:ins>
      <w:ins w:id="121" w:author="Edwin Huamaní" w:date="2015-02-23T03:35:00Z">
        <w:r>
          <w:rPr>
            <w:rFonts w:ascii="Times New Roman" w:hAnsi="Times New Roman" w:cs="Times New Roman"/>
            <w:sz w:val="24"/>
            <w:szCs w:val="24"/>
          </w:rPr>
          <w:t>identificarse</w:t>
        </w:r>
      </w:ins>
      <w:ins w:id="122" w:author="Edwin Huamaní" w:date="2015-02-23T03:34:00Z">
        <w:r>
          <w:rPr>
            <w:rFonts w:ascii="Times New Roman" w:hAnsi="Times New Roman" w:cs="Times New Roman"/>
            <w:sz w:val="24"/>
            <w:szCs w:val="24"/>
          </w:rPr>
          <w:t xml:space="preserve"> con un usuario y contraseña </w:t>
        </w:r>
      </w:ins>
      <w:ins w:id="123" w:author="Edwin Huamaní" w:date="2015-02-23T03:36:00Z">
        <w:r>
          <w:rPr>
            <w:rFonts w:ascii="Times New Roman" w:hAnsi="Times New Roman" w:cs="Times New Roman"/>
            <w:sz w:val="24"/>
            <w:szCs w:val="24"/>
          </w:rPr>
          <w:t xml:space="preserve">para que realice las consulta y </w:t>
        </w:r>
      </w:ins>
      <w:commentRangeStart w:id="124"/>
      <w:del w:id="125" w:author="Edwin Huamaní" w:date="2015-02-23T03:34:00Z">
        <w:r w:rsidR="00696BA3" w:rsidRPr="00282115" w:rsidDel="00724311">
          <w:rPr>
            <w:rFonts w:ascii="Times New Roman" w:hAnsi="Times New Roman" w:cs="Times New Roman"/>
            <w:sz w:val="24"/>
            <w:szCs w:val="24"/>
          </w:rPr>
          <w:delText>Realizar la conexión a través de servicios web para consultar las bases de datos necesarias desde el dispositivo móvil con conexión a internet</w:delText>
        </w:r>
        <w:commentRangeEnd w:id="124"/>
        <w:r w:rsidR="00A86237" w:rsidDel="00724311">
          <w:rPr>
            <w:rStyle w:val="Refdecomentario"/>
          </w:rPr>
          <w:commentReference w:id="124"/>
        </w:r>
        <w:r w:rsidR="00696BA3" w:rsidRPr="00282115" w:rsidDel="00724311">
          <w:rPr>
            <w:rFonts w:ascii="Times New Roman" w:hAnsi="Times New Roman" w:cs="Times New Roman"/>
            <w:sz w:val="24"/>
            <w:szCs w:val="24"/>
          </w:rPr>
          <w:delText xml:space="preserve">. </w:delText>
        </w:r>
      </w:del>
      <w:ins w:id="126" w:author="Edwin Huamaní" w:date="2015-02-23T03:34:00Z">
        <w:r>
          <w:rPr>
            <w:rFonts w:ascii="Times New Roman" w:hAnsi="Times New Roman" w:cs="Times New Roman"/>
            <w:sz w:val="24"/>
            <w:szCs w:val="24"/>
          </w:rPr>
          <w:t xml:space="preserve">reducir el tiempo de espera de </w:t>
        </w:r>
      </w:ins>
      <w:ins w:id="127" w:author="Edwin Huamaní" w:date="2015-02-23T03:37:00Z">
        <w:r>
          <w:rPr>
            <w:rFonts w:ascii="Times New Roman" w:hAnsi="Times New Roman" w:cs="Times New Roman"/>
            <w:sz w:val="24"/>
            <w:szCs w:val="24"/>
          </w:rPr>
          <w:t>información</w:t>
        </w:r>
      </w:ins>
      <w:ins w:id="128" w:author="Edwin Huamaní" w:date="2015-02-23T03:34:00Z">
        <w:r>
          <w:rPr>
            <w:rFonts w:ascii="Times New Roman" w:hAnsi="Times New Roman" w:cs="Times New Roman"/>
            <w:sz w:val="24"/>
            <w:szCs w:val="24"/>
          </w:rPr>
          <w:t>.</w:t>
        </w:r>
      </w:ins>
    </w:p>
    <w:p w14:paraId="4D62D6B5" w14:textId="77777777" w:rsidR="00F416F2" w:rsidRDefault="00F416F2" w:rsidP="00C53122">
      <w:pPr>
        <w:pStyle w:val="Ttulo3"/>
        <w:numPr>
          <w:ilvl w:val="1"/>
          <w:numId w:val="15"/>
        </w:numPr>
        <w:spacing w:line="240" w:lineRule="auto"/>
        <w:rPr>
          <w:rFonts w:ascii="Times New Roman" w:eastAsia="Times New Roman" w:hAnsi="Times New Roman" w:cs="Times New Roman"/>
          <w:color w:val="auto"/>
          <w:sz w:val="24"/>
          <w:szCs w:val="24"/>
          <w:lang w:eastAsia="es-PE"/>
        </w:rPr>
      </w:pPr>
      <w:bookmarkStart w:id="129" w:name="_Toc412395570"/>
      <w:bookmarkStart w:id="130" w:name="_Toc412455124"/>
      <w:r w:rsidRPr="00EE2905">
        <w:rPr>
          <w:rFonts w:ascii="Times New Roman" w:eastAsia="Times New Roman" w:hAnsi="Times New Roman" w:cs="Times New Roman"/>
          <w:color w:val="auto"/>
          <w:sz w:val="24"/>
          <w:szCs w:val="24"/>
          <w:lang w:eastAsia="es-PE"/>
        </w:rPr>
        <w:t>Marco conceptual</w:t>
      </w:r>
      <w:bookmarkEnd w:id="129"/>
      <w:bookmarkEnd w:id="130"/>
    </w:p>
    <w:p w14:paraId="63D3B352" w14:textId="77777777" w:rsidR="00EE2905" w:rsidRPr="00EE2905" w:rsidRDefault="00EE2905" w:rsidP="00C53122">
      <w:pPr>
        <w:spacing w:line="240" w:lineRule="auto"/>
        <w:rPr>
          <w:lang w:eastAsia="es-PE"/>
        </w:rPr>
      </w:pPr>
    </w:p>
    <w:p w14:paraId="4B933B43" w14:textId="77777777" w:rsidR="00F416F2" w:rsidRPr="00282115" w:rsidRDefault="00F416F2" w:rsidP="00C53122">
      <w:pPr>
        <w:autoSpaceDE w:val="0"/>
        <w:autoSpaceDN w:val="0"/>
        <w:adjustRightInd w:val="0"/>
        <w:spacing w:after="0" w:line="240" w:lineRule="auto"/>
        <w:jc w:val="both"/>
        <w:rPr>
          <w:rFonts w:ascii="Times New Roman" w:hAnsi="Times New Roman" w:cs="Times New Roman"/>
          <w:sz w:val="24"/>
          <w:szCs w:val="24"/>
        </w:rPr>
      </w:pPr>
      <w:commentRangeStart w:id="131"/>
      <w:commentRangeStart w:id="132"/>
      <w:r w:rsidRPr="00282115">
        <w:rPr>
          <w:rFonts w:ascii="Times New Roman" w:hAnsi="Times New Roman" w:cs="Times New Roman"/>
          <w:sz w:val="24"/>
          <w:szCs w:val="24"/>
        </w:rPr>
        <w:t>En este punto se  detallan alg</w:t>
      </w:r>
      <w:r w:rsidR="00047EA7" w:rsidRPr="00282115">
        <w:rPr>
          <w:rFonts w:ascii="Times New Roman" w:hAnsi="Times New Roman" w:cs="Times New Roman"/>
          <w:sz w:val="24"/>
          <w:szCs w:val="24"/>
        </w:rPr>
        <w:t xml:space="preserve">unos  conceptos necesarios para </w:t>
      </w:r>
      <w:r w:rsidRPr="00282115">
        <w:rPr>
          <w:rFonts w:ascii="Times New Roman" w:hAnsi="Times New Roman" w:cs="Times New Roman"/>
          <w:sz w:val="24"/>
          <w:szCs w:val="24"/>
        </w:rPr>
        <w:t>entender el proyecto planteado:</w:t>
      </w:r>
      <w:commentRangeEnd w:id="131"/>
      <w:r w:rsidR="00A86237">
        <w:rPr>
          <w:rStyle w:val="Refdecomentario"/>
        </w:rPr>
        <w:commentReference w:id="131"/>
      </w:r>
      <w:commentRangeEnd w:id="132"/>
      <w:r w:rsidR="00A86237">
        <w:rPr>
          <w:rStyle w:val="Refdecomentario"/>
        </w:rPr>
        <w:commentReference w:id="132"/>
      </w:r>
    </w:p>
    <w:p w14:paraId="6A555773" w14:textId="77777777" w:rsidR="00F416F2" w:rsidRPr="00282115" w:rsidRDefault="00F416F2" w:rsidP="00C53122">
      <w:pPr>
        <w:pStyle w:val="Prrafodelista"/>
        <w:spacing w:after="0" w:line="240" w:lineRule="auto"/>
        <w:ind w:left="0"/>
        <w:rPr>
          <w:rFonts w:ascii="Times New Roman" w:hAnsi="Times New Roman" w:cs="Times New Roman"/>
          <w:sz w:val="24"/>
          <w:szCs w:val="24"/>
        </w:rPr>
      </w:pPr>
    </w:p>
    <w:p w14:paraId="6708B602" w14:textId="77777777" w:rsidR="00F416F2" w:rsidRDefault="00240092" w:rsidP="00C53122">
      <w:pPr>
        <w:pStyle w:val="Prrafodelista"/>
        <w:numPr>
          <w:ilvl w:val="0"/>
          <w:numId w:val="17"/>
        </w:numPr>
        <w:spacing w:after="0" w:line="240" w:lineRule="auto"/>
        <w:rPr>
          <w:rFonts w:ascii="Times New Roman" w:hAnsi="Times New Roman" w:cs="Times New Roman"/>
          <w:b/>
          <w:bCs/>
        </w:rPr>
      </w:pPr>
      <w:r w:rsidRPr="008C5DA2">
        <w:rPr>
          <w:rFonts w:ascii="Times New Roman" w:hAnsi="Times New Roman" w:cs="Times New Roman"/>
          <w:b/>
          <w:bCs/>
        </w:rPr>
        <w:t>Word</w:t>
      </w:r>
      <w:r w:rsidR="00F416F2" w:rsidRPr="008C5DA2">
        <w:rPr>
          <w:rFonts w:ascii="Times New Roman" w:hAnsi="Times New Roman" w:cs="Times New Roman"/>
          <w:b/>
          <w:bCs/>
        </w:rPr>
        <w:t xml:space="preserve"> Wide Web (WWW) o Red informática mundial</w:t>
      </w:r>
    </w:p>
    <w:p w14:paraId="112FAFF8" w14:textId="77777777" w:rsidR="00C53122" w:rsidRPr="008C5DA2" w:rsidRDefault="00C53122" w:rsidP="00C53122">
      <w:pPr>
        <w:pStyle w:val="Prrafodelista"/>
        <w:spacing w:after="0" w:line="240" w:lineRule="auto"/>
        <w:rPr>
          <w:rFonts w:ascii="Times New Roman" w:hAnsi="Times New Roman" w:cs="Times New Roman"/>
          <w:b/>
          <w:bCs/>
        </w:rPr>
      </w:pPr>
    </w:p>
    <w:p w14:paraId="543B65C2" w14:textId="77777777" w:rsidR="00F416F2" w:rsidRPr="00E340B4" w:rsidRDefault="00F416F2" w:rsidP="00C53122">
      <w:pPr>
        <w:pStyle w:val="Prrafodelista"/>
        <w:spacing w:after="0" w:line="240" w:lineRule="auto"/>
        <w:jc w:val="both"/>
        <w:rPr>
          <w:rFonts w:ascii="Times New Roman" w:hAnsi="Times New Roman" w:cs="Times New Roman"/>
          <w:sz w:val="24"/>
          <w:szCs w:val="24"/>
        </w:rPr>
      </w:pPr>
      <w:r w:rsidRPr="00E340B4">
        <w:rPr>
          <w:rFonts w:ascii="Times New Roman" w:hAnsi="Times New Roman" w:cs="Times New Roman"/>
          <w:sz w:val="24"/>
          <w:szCs w:val="24"/>
        </w:rPr>
        <w:t xml:space="preserve">Comúnmente conocida como la web, es un </w:t>
      </w:r>
      <w:r w:rsidR="00A576A6">
        <w:fldChar w:fldCharType="begin"/>
      </w:r>
      <w:r w:rsidR="00A576A6">
        <w:instrText xml:space="preserve"> HYPERLINK "http://es.wikipedia.org/wiki/Sistema_de_informaci%C3%B3n" \o "Sistema de información" </w:instrText>
      </w:r>
      <w:r w:rsidR="00A576A6">
        <w:fldChar w:fldCharType="separate"/>
      </w:r>
      <w:r w:rsidRPr="00E340B4">
        <w:rPr>
          <w:rFonts w:ascii="Times New Roman" w:hAnsi="Times New Roman" w:cs="Times New Roman"/>
          <w:sz w:val="24"/>
          <w:szCs w:val="24"/>
        </w:rPr>
        <w:t>sistema</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de distribución de documentos de </w:t>
      </w:r>
      <w:r w:rsidR="00A576A6">
        <w:fldChar w:fldCharType="begin"/>
      </w:r>
      <w:r w:rsidR="00A576A6">
        <w:instrText xml:space="preserve"> HYPERLINK "http://es.wikipedia.org/wiki/Hipertexto" \o "Hipertexto" </w:instrText>
      </w:r>
      <w:r w:rsidR="00A576A6">
        <w:fldChar w:fldCharType="separate"/>
      </w:r>
      <w:r w:rsidRPr="00E340B4">
        <w:rPr>
          <w:rFonts w:ascii="Times New Roman" w:hAnsi="Times New Roman" w:cs="Times New Roman"/>
          <w:sz w:val="24"/>
          <w:szCs w:val="24"/>
        </w:rPr>
        <w:t>hipertexto</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o </w:t>
      </w:r>
      <w:r w:rsidR="00240092" w:rsidRPr="00E340B4">
        <w:rPr>
          <w:rFonts w:ascii="Times New Roman" w:hAnsi="Times New Roman" w:cs="Times New Roman"/>
          <w:sz w:val="24"/>
          <w:szCs w:val="24"/>
        </w:rPr>
        <w:t>hipermedias</w:t>
      </w:r>
      <w:r w:rsidRPr="00E340B4">
        <w:rPr>
          <w:rFonts w:ascii="Times New Roman" w:hAnsi="Times New Roman" w:cs="Times New Roman"/>
          <w:sz w:val="24"/>
          <w:szCs w:val="24"/>
        </w:rPr>
        <w:t xml:space="preserve"> interconectados y accesibles vía </w:t>
      </w:r>
      <w:r w:rsidR="00A576A6">
        <w:fldChar w:fldCharType="begin"/>
      </w:r>
      <w:r w:rsidR="00A576A6">
        <w:instrText xml:space="preserve"> HYPERLINK "http://es.wikipedia.org/wiki/Internet" \o "Internet" </w:instrText>
      </w:r>
      <w:r w:rsidR="00A576A6">
        <w:fldChar w:fldCharType="separate"/>
      </w:r>
      <w:r w:rsidRPr="00E340B4">
        <w:rPr>
          <w:rFonts w:ascii="Times New Roman" w:hAnsi="Times New Roman" w:cs="Times New Roman"/>
          <w:sz w:val="24"/>
          <w:szCs w:val="24"/>
        </w:rPr>
        <w:t>Internet</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Con un </w:t>
      </w:r>
      <w:r w:rsidR="00A576A6">
        <w:fldChar w:fldCharType="begin"/>
      </w:r>
      <w:r w:rsidR="00A576A6">
        <w:instrText xml:space="preserve"> HYPERLINK "http://es.wikipedia.org/wiki/Navegador_web" \o "Navegador web" </w:instrText>
      </w:r>
      <w:r w:rsidR="00A576A6">
        <w:fldChar w:fldCharType="separate"/>
      </w:r>
      <w:r w:rsidRPr="00E340B4">
        <w:rPr>
          <w:rFonts w:ascii="Times New Roman" w:hAnsi="Times New Roman" w:cs="Times New Roman"/>
          <w:sz w:val="24"/>
          <w:szCs w:val="24"/>
        </w:rPr>
        <w:t>navegador web</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un usuario visualiza </w:t>
      </w:r>
      <w:r w:rsidR="00A576A6">
        <w:fldChar w:fldCharType="begin"/>
      </w:r>
      <w:r w:rsidR="00A576A6">
        <w:instrText xml:space="preserve"> HYPERLINK "http://es.wikipedia.org/wiki/Sitio_web" \o "Sitio web" </w:instrText>
      </w:r>
      <w:r w:rsidR="00A576A6">
        <w:fldChar w:fldCharType="separate"/>
      </w:r>
      <w:r w:rsidRPr="00E340B4">
        <w:rPr>
          <w:rFonts w:ascii="Times New Roman" w:hAnsi="Times New Roman" w:cs="Times New Roman"/>
          <w:sz w:val="24"/>
          <w:szCs w:val="24"/>
        </w:rPr>
        <w:t>sitios web</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compuestos de </w:t>
      </w:r>
      <w:r w:rsidR="00A576A6">
        <w:fldChar w:fldCharType="begin"/>
      </w:r>
      <w:r w:rsidR="00A576A6">
        <w:instrText xml:space="preserve"> HYPERLINK "http://es.wikipedia.org/wiki/P%C3%A1gina_web" \o "Página web" </w:instrText>
      </w:r>
      <w:r w:rsidR="00A576A6">
        <w:fldChar w:fldCharType="separate"/>
      </w:r>
      <w:r w:rsidRPr="00E340B4">
        <w:rPr>
          <w:rFonts w:ascii="Times New Roman" w:hAnsi="Times New Roman" w:cs="Times New Roman"/>
          <w:sz w:val="24"/>
          <w:szCs w:val="24"/>
        </w:rPr>
        <w:t>páginas web</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que pueden contener </w:t>
      </w:r>
      <w:r w:rsidR="00A576A6">
        <w:fldChar w:fldCharType="begin"/>
      </w:r>
      <w:r w:rsidR="00A576A6">
        <w:instrText xml:space="preserve"> HYPERLINK "http://es.wikipedia.org/wiki/Texto" \o "Texto" </w:instrText>
      </w:r>
      <w:r w:rsidR="00A576A6">
        <w:fldChar w:fldCharType="separate"/>
      </w:r>
      <w:r w:rsidRPr="00E340B4">
        <w:rPr>
          <w:rFonts w:ascii="Times New Roman" w:hAnsi="Times New Roman" w:cs="Times New Roman"/>
          <w:sz w:val="24"/>
          <w:szCs w:val="24"/>
        </w:rPr>
        <w:t>texto</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w:t>
      </w:r>
      <w:r w:rsidR="00A576A6">
        <w:fldChar w:fldCharType="begin"/>
      </w:r>
      <w:r w:rsidR="00A576A6">
        <w:instrText xml:space="preserve"> HYPERLINK "http://es.wikipedia.org/wiki/Imagen_digital" \o "Imagen digital" </w:instrText>
      </w:r>
      <w:r w:rsidR="00A576A6">
        <w:fldChar w:fldCharType="separate"/>
      </w:r>
      <w:r w:rsidRPr="00E340B4">
        <w:rPr>
          <w:rFonts w:ascii="Times New Roman" w:hAnsi="Times New Roman" w:cs="Times New Roman"/>
          <w:sz w:val="24"/>
          <w:szCs w:val="24"/>
        </w:rPr>
        <w:t>imágenes</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w:t>
      </w:r>
      <w:r w:rsidR="00A576A6">
        <w:fldChar w:fldCharType="begin"/>
      </w:r>
      <w:r w:rsidR="00A576A6">
        <w:instrText xml:space="preserve"> HYPERLINK "http://es.wikipedia.org/wiki/V%C3%ADdeos" \o "Vídeos" </w:instrText>
      </w:r>
      <w:r w:rsidR="00A576A6">
        <w:fldChar w:fldCharType="separate"/>
      </w:r>
      <w:r w:rsidRPr="00E340B4">
        <w:rPr>
          <w:rFonts w:ascii="Times New Roman" w:hAnsi="Times New Roman" w:cs="Times New Roman"/>
          <w:sz w:val="24"/>
          <w:szCs w:val="24"/>
        </w:rPr>
        <w:t>vídeos</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u otros contenidos </w:t>
      </w:r>
      <w:r w:rsidR="00A576A6">
        <w:fldChar w:fldCharType="begin"/>
      </w:r>
      <w:r w:rsidR="00A576A6">
        <w:instrText xml:space="preserve"> HYPERLINK "http://es.wikipedia.org/wiki/Multimedia" \o "Multimedia" </w:instrText>
      </w:r>
      <w:r w:rsidR="00A576A6">
        <w:fldChar w:fldCharType="separate"/>
      </w:r>
      <w:r w:rsidRPr="00E340B4">
        <w:rPr>
          <w:rFonts w:ascii="Times New Roman" w:hAnsi="Times New Roman" w:cs="Times New Roman"/>
          <w:sz w:val="24"/>
          <w:szCs w:val="24"/>
        </w:rPr>
        <w:t>multimedia</w:t>
      </w:r>
      <w:r w:rsidR="00A576A6">
        <w:rPr>
          <w:rFonts w:ascii="Times New Roman" w:hAnsi="Times New Roman" w:cs="Times New Roman"/>
          <w:sz w:val="24"/>
          <w:szCs w:val="24"/>
        </w:rPr>
        <w:fldChar w:fldCharType="end"/>
      </w:r>
      <w:r w:rsidRPr="00E340B4">
        <w:rPr>
          <w:rFonts w:ascii="Times New Roman" w:hAnsi="Times New Roman" w:cs="Times New Roman"/>
          <w:sz w:val="24"/>
          <w:szCs w:val="24"/>
        </w:rPr>
        <w:t xml:space="preserve">, y navega a través de esas páginas usando </w:t>
      </w:r>
      <w:r w:rsidR="00A576A6">
        <w:fldChar w:fldCharType="begin"/>
      </w:r>
      <w:r w:rsidR="00A576A6">
        <w:instrText xml:space="preserve"> HYPERLINK "http://es.wikipedia.org/wiki/Hiperenlaces" \o "Hiperenlaces" </w:instrText>
      </w:r>
      <w:r w:rsidR="00A576A6">
        <w:fldChar w:fldCharType="separate"/>
      </w:r>
      <w:r w:rsidRPr="00E340B4">
        <w:rPr>
          <w:rFonts w:ascii="Times New Roman" w:hAnsi="Times New Roman" w:cs="Times New Roman"/>
          <w:sz w:val="24"/>
          <w:szCs w:val="24"/>
        </w:rPr>
        <w:t>hiperenlaces</w:t>
      </w:r>
      <w:r w:rsidR="00A576A6">
        <w:rPr>
          <w:rFonts w:ascii="Times New Roman" w:hAnsi="Times New Roman" w:cs="Times New Roman"/>
          <w:sz w:val="24"/>
          <w:szCs w:val="24"/>
        </w:rPr>
        <w:fldChar w:fldCharType="end"/>
      </w:r>
      <w:sdt>
        <w:sdtPr>
          <w:id w:val="1292256104"/>
          <w:citation/>
        </w:sdtPr>
        <w:sdtContent>
          <w:r w:rsidR="00D40840" w:rsidRPr="00E340B4">
            <w:rPr>
              <w:rFonts w:ascii="Times New Roman" w:hAnsi="Times New Roman" w:cs="Times New Roman"/>
              <w:sz w:val="24"/>
              <w:szCs w:val="24"/>
            </w:rPr>
            <w:fldChar w:fldCharType="begin"/>
          </w:r>
          <w:r w:rsidR="00D40840" w:rsidRPr="00E340B4">
            <w:rPr>
              <w:rFonts w:ascii="Times New Roman" w:hAnsi="Times New Roman" w:cs="Times New Roman"/>
              <w:sz w:val="24"/>
              <w:szCs w:val="24"/>
            </w:rPr>
            <w:instrText xml:space="preserve"> CITATION Wik01 \l 10250 </w:instrText>
          </w:r>
          <w:r w:rsidR="00D40840" w:rsidRPr="00E340B4">
            <w:rPr>
              <w:rFonts w:ascii="Times New Roman" w:hAnsi="Times New Roman" w:cs="Times New Roman"/>
              <w:sz w:val="24"/>
              <w:szCs w:val="24"/>
            </w:rPr>
            <w:fldChar w:fldCharType="separate"/>
          </w:r>
          <w:r w:rsidR="00EA2BF1" w:rsidRPr="00E340B4">
            <w:rPr>
              <w:rFonts w:ascii="Times New Roman" w:hAnsi="Times New Roman" w:cs="Times New Roman"/>
              <w:noProof/>
              <w:sz w:val="24"/>
              <w:szCs w:val="24"/>
            </w:rPr>
            <w:t xml:space="preserve"> (Wikipedia, 2014)</w:t>
          </w:r>
          <w:r w:rsidR="00D40840" w:rsidRPr="00E340B4">
            <w:rPr>
              <w:rFonts w:ascii="Times New Roman" w:hAnsi="Times New Roman" w:cs="Times New Roman"/>
              <w:sz w:val="24"/>
              <w:szCs w:val="24"/>
            </w:rPr>
            <w:fldChar w:fldCharType="end"/>
          </w:r>
        </w:sdtContent>
      </w:sdt>
      <w:r w:rsidRPr="00E340B4">
        <w:rPr>
          <w:rFonts w:ascii="Times New Roman" w:hAnsi="Times New Roman" w:cs="Times New Roman"/>
          <w:sz w:val="24"/>
          <w:szCs w:val="24"/>
        </w:rPr>
        <w:t>.</w:t>
      </w:r>
    </w:p>
    <w:p w14:paraId="05BBA70F" w14:textId="77777777" w:rsidR="00282115" w:rsidRPr="00282115" w:rsidRDefault="00282115" w:rsidP="00C53122">
      <w:pPr>
        <w:spacing w:after="0" w:line="240" w:lineRule="auto"/>
        <w:ind w:left="360"/>
        <w:jc w:val="both"/>
        <w:rPr>
          <w:rFonts w:ascii="Times New Roman" w:hAnsi="Times New Roman" w:cs="Times New Roman"/>
          <w:sz w:val="24"/>
          <w:szCs w:val="24"/>
        </w:rPr>
      </w:pPr>
    </w:p>
    <w:p w14:paraId="0B04AD4A" w14:textId="77777777" w:rsidR="00204EC0" w:rsidRPr="00C53122" w:rsidRDefault="00F416F2" w:rsidP="00C53122">
      <w:pPr>
        <w:pStyle w:val="NormalWeb"/>
        <w:numPr>
          <w:ilvl w:val="0"/>
          <w:numId w:val="17"/>
        </w:numPr>
        <w:jc w:val="both"/>
        <w:rPr>
          <w:b/>
          <w:sz w:val="22"/>
          <w:szCs w:val="22"/>
        </w:rPr>
      </w:pPr>
      <w:r w:rsidRPr="008C5DA2">
        <w:rPr>
          <w:rFonts w:eastAsiaTheme="minorHAnsi"/>
          <w:b/>
          <w:bCs/>
          <w:sz w:val="22"/>
          <w:szCs w:val="22"/>
          <w:lang w:eastAsia="en-US"/>
        </w:rPr>
        <w:t>U</w:t>
      </w:r>
      <w:r w:rsidR="00204EC0" w:rsidRPr="008C5DA2">
        <w:rPr>
          <w:rFonts w:eastAsiaTheme="minorHAnsi"/>
          <w:b/>
          <w:bCs/>
          <w:sz w:val="22"/>
          <w:szCs w:val="22"/>
          <w:lang w:eastAsia="en-US"/>
        </w:rPr>
        <w:t>niform Resource Locator (URL)</w:t>
      </w:r>
    </w:p>
    <w:p w14:paraId="6D7E89AB" w14:textId="77777777" w:rsidR="00C53122" w:rsidRPr="008C5DA2" w:rsidRDefault="00C53122" w:rsidP="00C53122">
      <w:pPr>
        <w:pStyle w:val="NormalWeb"/>
        <w:ind w:left="720"/>
        <w:jc w:val="both"/>
        <w:rPr>
          <w:b/>
          <w:sz w:val="22"/>
          <w:szCs w:val="22"/>
        </w:rPr>
      </w:pPr>
    </w:p>
    <w:p w14:paraId="4D78A442" w14:textId="77777777" w:rsidR="00316293" w:rsidRPr="00E340B4" w:rsidRDefault="00204EC0" w:rsidP="00C53122">
      <w:pPr>
        <w:pStyle w:val="Prrafodelista"/>
        <w:spacing w:after="0" w:line="240" w:lineRule="auto"/>
        <w:jc w:val="both"/>
        <w:rPr>
          <w:rFonts w:ascii="Times New Roman" w:eastAsia="Times New Roman" w:hAnsi="Times New Roman" w:cs="Times New Roman"/>
          <w:sz w:val="24"/>
          <w:szCs w:val="24"/>
          <w:lang w:eastAsia="es-PE"/>
        </w:rPr>
      </w:pPr>
      <w:r w:rsidRPr="00E340B4">
        <w:rPr>
          <w:rFonts w:ascii="Times New Roman" w:eastAsia="Times New Roman" w:hAnsi="Times New Roman" w:cs="Times New Roman"/>
          <w:sz w:val="24"/>
          <w:szCs w:val="24"/>
          <w:lang w:eastAsia="es-PE"/>
        </w:rPr>
        <w:t xml:space="preserve">URL (sigla en inglés de Uniform Resource “Localizador de Recursos Uniforme), es una secuencia de caracteres, de acuerdo a un formato modélico y estándar, que se usa para nombrar recursos en Internet para su localización o identificación, como por ejemplo documentos textuales, imágenes, vídeos, presentaciones digitales, </w:t>
      </w:r>
      <w:r w:rsidR="00830104" w:rsidRPr="00E340B4">
        <w:rPr>
          <w:rFonts w:ascii="Times New Roman" w:eastAsia="Times New Roman" w:hAnsi="Times New Roman" w:cs="Times New Roman"/>
          <w:sz w:val="24"/>
          <w:szCs w:val="24"/>
          <w:lang w:eastAsia="es-PE"/>
        </w:rPr>
        <w:t>etc.</w:t>
      </w:r>
      <w:sdt>
        <w:sdtPr>
          <w:rPr>
            <w:lang w:eastAsia="es-PE"/>
          </w:rPr>
          <w:id w:val="1117098130"/>
          <w:citation/>
        </w:sdtPr>
        <w:sdtContent>
          <w:r w:rsidR="00736C9F" w:rsidRPr="00E340B4">
            <w:rPr>
              <w:rFonts w:ascii="Times New Roman" w:eastAsia="Times New Roman" w:hAnsi="Times New Roman" w:cs="Times New Roman"/>
              <w:sz w:val="24"/>
              <w:szCs w:val="24"/>
              <w:lang w:eastAsia="es-PE"/>
            </w:rPr>
            <w:fldChar w:fldCharType="begin"/>
          </w:r>
          <w:r w:rsidR="00736C9F" w:rsidRPr="00E340B4">
            <w:rPr>
              <w:rFonts w:ascii="Times New Roman" w:eastAsia="Times New Roman" w:hAnsi="Times New Roman" w:cs="Times New Roman"/>
              <w:sz w:val="24"/>
              <w:szCs w:val="24"/>
              <w:lang w:eastAsia="es-PE"/>
            </w:rPr>
            <w:instrText xml:space="preserve">CITATION Wik02 \l 10250 </w:instrText>
          </w:r>
          <w:r w:rsidR="00736C9F" w:rsidRPr="00E340B4">
            <w:rPr>
              <w:rFonts w:ascii="Times New Roman" w:eastAsia="Times New Roman" w:hAnsi="Times New Roman" w:cs="Times New Roman"/>
              <w:sz w:val="24"/>
              <w:szCs w:val="24"/>
              <w:lang w:eastAsia="es-PE"/>
            </w:rPr>
            <w:fldChar w:fldCharType="separate"/>
          </w:r>
          <w:r w:rsidR="00EA2BF1" w:rsidRPr="00E340B4">
            <w:rPr>
              <w:rFonts w:ascii="Times New Roman" w:eastAsia="Times New Roman" w:hAnsi="Times New Roman" w:cs="Times New Roman"/>
              <w:noProof/>
              <w:sz w:val="24"/>
              <w:szCs w:val="24"/>
              <w:lang w:eastAsia="es-PE"/>
            </w:rPr>
            <w:t xml:space="preserve"> (Wikipedia, 2014)</w:t>
          </w:r>
          <w:r w:rsidR="00736C9F" w:rsidRPr="00E340B4">
            <w:rPr>
              <w:rFonts w:ascii="Times New Roman" w:eastAsia="Times New Roman" w:hAnsi="Times New Roman" w:cs="Times New Roman"/>
              <w:sz w:val="24"/>
              <w:szCs w:val="24"/>
              <w:lang w:eastAsia="es-PE"/>
            </w:rPr>
            <w:fldChar w:fldCharType="end"/>
          </w:r>
        </w:sdtContent>
      </w:sdt>
    </w:p>
    <w:p w14:paraId="2842508B" w14:textId="77777777" w:rsidR="00282115" w:rsidRPr="00282115" w:rsidRDefault="00282115" w:rsidP="00C53122">
      <w:pPr>
        <w:spacing w:after="0" w:line="240" w:lineRule="auto"/>
        <w:ind w:left="360"/>
        <w:jc w:val="both"/>
        <w:rPr>
          <w:rFonts w:ascii="Times New Roman" w:eastAsia="Times New Roman" w:hAnsi="Times New Roman" w:cs="Times New Roman"/>
          <w:sz w:val="24"/>
          <w:szCs w:val="24"/>
          <w:lang w:eastAsia="es-PE"/>
        </w:rPr>
      </w:pPr>
    </w:p>
    <w:p w14:paraId="1318B2CD" w14:textId="77777777" w:rsidR="00A73343" w:rsidRDefault="00A73343" w:rsidP="00C53122">
      <w:pPr>
        <w:pStyle w:val="Prrafodelista"/>
        <w:numPr>
          <w:ilvl w:val="0"/>
          <w:numId w:val="17"/>
        </w:numPr>
        <w:spacing w:after="0" w:line="240" w:lineRule="auto"/>
        <w:jc w:val="both"/>
        <w:rPr>
          <w:rFonts w:ascii="Times New Roman" w:hAnsi="Times New Roman" w:cs="Times New Roman"/>
          <w:b/>
          <w:bCs/>
        </w:rPr>
      </w:pPr>
      <w:r w:rsidRPr="008C5DA2">
        <w:rPr>
          <w:rFonts w:ascii="Times New Roman" w:hAnsi="Times New Roman" w:cs="Times New Roman"/>
          <w:b/>
          <w:bCs/>
        </w:rPr>
        <w:t>Android</w:t>
      </w:r>
    </w:p>
    <w:p w14:paraId="2A745763" w14:textId="77777777" w:rsidR="00C53122" w:rsidRPr="008C5DA2" w:rsidRDefault="00C53122" w:rsidP="00C53122">
      <w:pPr>
        <w:pStyle w:val="Prrafodelista"/>
        <w:spacing w:after="0" w:line="240" w:lineRule="auto"/>
        <w:jc w:val="both"/>
        <w:rPr>
          <w:rFonts w:ascii="Times New Roman" w:hAnsi="Times New Roman" w:cs="Times New Roman"/>
          <w:b/>
          <w:bCs/>
        </w:rPr>
      </w:pPr>
    </w:p>
    <w:p w14:paraId="35900ED5" w14:textId="77777777" w:rsidR="00515BBE" w:rsidRPr="00282115" w:rsidRDefault="00A73343" w:rsidP="00C53122">
      <w:pPr>
        <w:pStyle w:val="NormalWeb"/>
        <w:ind w:left="720"/>
        <w:jc w:val="both"/>
        <w:rPr>
          <w:color w:val="000000" w:themeColor="text1"/>
          <w:lang w:val="es-ES"/>
        </w:rPr>
      </w:pPr>
      <w:r w:rsidRPr="00282115">
        <w:rPr>
          <w:bCs/>
          <w:color w:val="000000" w:themeColor="text1"/>
          <w:lang w:val="es-ES"/>
        </w:rPr>
        <w:t>Android</w:t>
      </w:r>
      <w:r w:rsidRPr="00282115">
        <w:rPr>
          <w:color w:val="000000" w:themeColor="text1"/>
          <w:lang w:val="es-ES"/>
        </w:rPr>
        <w:t xml:space="preserve"> es un </w:t>
      </w:r>
      <w:r w:rsidR="00A576A6">
        <w:fldChar w:fldCharType="begin"/>
      </w:r>
      <w:r w:rsidR="00A576A6">
        <w:instrText xml:space="preserve"> HYPERLINK "http://es.wikipedia.org/wiki/Sistema_operativo" \o "Sistema operativo" </w:instrText>
      </w:r>
      <w:r w:rsidR="00A576A6">
        <w:fldChar w:fldCharType="separate"/>
      </w:r>
      <w:r w:rsidRPr="00282115">
        <w:rPr>
          <w:rStyle w:val="Hipervnculo"/>
          <w:color w:val="000000" w:themeColor="text1"/>
          <w:u w:val="none"/>
          <w:lang w:val="es-ES"/>
        </w:rPr>
        <w:t>sistema operativo</w:t>
      </w:r>
      <w:r w:rsidR="00A576A6">
        <w:rPr>
          <w:rStyle w:val="Hipervnculo"/>
          <w:color w:val="000000" w:themeColor="text1"/>
          <w:u w:val="none"/>
          <w:lang w:val="es-ES"/>
        </w:rPr>
        <w:fldChar w:fldCharType="end"/>
      </w:r>
      <w:r w:rsidRPr="00282115">
        <w:rPr>
          <w:color w:val="000000" w:themeColor="text1"/>
          <w:lang w:val="es-ES"/>
        </w:rPr>
        <w:t xml:space="preserve"> basado en el kernel de </w:t>
      </w:r>
      <w:r w:rsidR="00A576A6">
        <w:fldChar w:fldCharType="begin"/>
      </w:r>
      <w:r w:rsidR="00A576A6">
        <w:instrText xml:space="preserve"> HYPERLINK "http://es.wikipedia.org/wiki/Linux" \o "Linux" </w:instrText>
      </w:r>
      <w:r w:rsidR="00A576A6">
        <w:fldChar w:fldCharType="separate"/>
      </w:r>
      <w:r w:rsidRPr="00282115">
        <w:rPr>
          <w:rStyle w:val="Hipervnculo"/>
          <w:color w:val="000000" w:themeColor="text1"/>
          <w:u w:val="none"/>
          <w:lang w:val="es-ES"/>
        </w:rPr>
        <w:t>Linux</w:t>
      </w:r>
      <w:r w:rsidR="00A576A6">
        <w:rPr>
          <w:rStyle w:val="Hipervnculo"/>
          <w:color w:val="000000" w:themeColor="text1"/>
          <w:u w:val="none"/>
          <w:lang w:val="es-ES"/>
        </w:rPr>
        <w:fldChar w:fldCharType="end"/>
      </w:r>
      <w:r w:rsidRPr="00282115">
        <w:rPr>
          <w:color w:val="000000" w:themeColor="text1"/>
          <w:lang w:val="es-ES"/>
        </w:rPr>
        <w:t xml:space="preserve">. Fue diseñado principalmente para </w:t>
      </w:r>
      <w:r w:rsidR="00A576A6">
        <w:fldChar w:fldCharType="begin"/>
      </w:r>
      <w:r w:rsidR="00A576A6">
        <w:instrText xml:space="preserve"> HYPERLINK "http://es.wikipedia.org/wiki/Dispositivo_m%C3%B3vil" \o "Dispositivo móvil" </w:instrText>
      </w:r>
      <w:r w:rsidR="00A576A6">
        <w:fldChar w:fldCharType="separate"/>
      </w:r>
      <w:r w:rsidRPr="00282115">
        <w:rPr>
          <w:rStyle w:val="Hipervnculo"/>
          <w:color w:val="000000" w:themeColor="text1"/>
          <w:u w:val="none"/>
          <w:lang w:val="es-ES"/>
        </w:rPr>
        <w:t>dispositivos móviles</w:t>
      </w:r>
      <w:r w:rsidR="00A576A6">
        <w:rPr>
          <w:rStyle w:val="Hipervnculo"/>
          <w:color w:val="000000" w:themeColor="text1"/>
          <w:u w:val="none"/>
          <w:lang w:val="es-ES"/>
        </w:rPr>
        <w:fldChar w:fldCharType="end"/>
      </w:r>
      <w:r w:rsidRPr="00282115">
        <w:rPr>
          <w:color w:val="000000" w:themeColor="text1"/>
          <w:lang w:val="es-ES"/>
        </w:rPr>
        <w:t xml:space="preserve"> con </w:t>
      </w:r>
      <w:r w:rsidR="00A576A6">
        <w:fldChar w:fldCharType="begin"/>
      </w:r>
      <w:r w:rsidR="00A576A6">
        <w:instrText xml:space="preserve"> HYPERLINK "http://es.wikipedia.org/wiki/Pantalla_t%C3%A1ctil" \o "Pantalla táctil" </w:instrText>
      </w:r>
      <w:r w:rsidR="00A576A6">
        <w:fldChar w:fldCharType="separate"/>
      </w:r>
      <w:r w:rsidRPr="00282115">
        <w:rPr>
          <w:rStyle w:val="Hipervnculo"/>
          <w:color w:val="000000" w:themeColor="text1"/>
          <w:u w:val="none"/>
          <w:lang w:val="es-ES"/>
        </w:rPr>
        <w:t>pantalla táctil</w:t>
      </w:r>
      <w:r w:rsidR="00A576A6">
        <w:rPr>
          <w:rStyle w:val="Hipervnculo"/>
          <w:color w:val="000000" w:themeColor="text1"/>
          <w:u w:val="none"/>
          <w:lang w:val="es-ES"/>
        </w:rPr>
        <w:fldChar w:fldCharType="end"/>
      </w:r>
      <w:r w:rsidRPr="00282115">
        <w:rPr>
          <w:color w:val="000000" w:themeColor="text1"/>
          <w:lang w:val="es-ES"/>
        </w:rPr>
        <w:t xml:space="preserve">, como </w:t>
      </w:r>
      <w:r w:rsidR="00A576A6">
        <w:fldChar w:fldCharType="begin"/>
      </w:r>
      <w:r w:rsidR="00A576A6">
        <w:instrText xml:space="preserve"> HYPERLINK "http://es.wikipedia.org/wiki/Tel%C3%A9fonos_inteligentes" \o "Teléfonos inteligentes" </w:instrText>
      </w:r>
      <w:r w:rsidR="00A576A6">
        <w:fldChar w:fldCharType="separate"/>
      </w:r>
      <w:r w:rsidRPr="00282115">
        <w:rPr>
          <w:rStyle w:val="Hipervnculo"/>
          <w:color w:val="000000" w:themeColor="text1"/>
          <w:u w:val="none"/>
          <w:lang w:val="es-ES"/>
        </w:rPr>
        <w:t>teléfonos inteligentes</w:t>
      </w:r>
      <w:r w:rsidR="00A576A6">
        <w:rPr>
          <w:rStyle w:val="Hipervnculo"/>
          <w:color w:val="000000" w:themeColor="text1"/>
          <w:u w:val="none"/>
          <w:lang w:val="es-ES"/>
        </w:rPr>
        <w:fldChar w:fldCharType="end"/>
      </w:r>
      <w:r w:rsidRPr="00282115">
        <w:rPr>
          <w:color w:val="000000" w:themeColor="text1"/>
          <w:lang w:val="es-ES"/>
        </w:rPr>
        <w:t xml:space="preserve"> o </w:t>
      </w:r>
      <w:r w:rsidR="00A576A6">
        <w:fldChar w:fldCharType="begin"/>
      </w:r>
      <w:r w:rsidR="00A576A6">
        <w:instrText xml:space="preserve"> HYPERLINK "http://es.wikipedia.org/wiki/Tableta_(computadora)" \o "Tableta (computadora)" </w:instrText>
      </w:r>
      <w:r w:rsidR="00A576A6">
        <w:fldChar w:fldCharType="separate"/>
      </w:r>
      <w:r w:rsidRPr="00282115">
        <w:rPr>
          <w:rStyle w:val="Hipervnculo"/>
          <w:color w:val="000000" w:themeColor="text1"/>
          <w:u w:val="none"/>
          <w:lang w:val="es-ES"/>
        </w:rPr>
        <w:t>tablets</w:t>
      </w:r>
      <w:r w:rsidR="00A576A6">
        <w:rPr>
          <w:rStyle w:val="Hipervnculo"/>
          <w:color w:val="000000" w:themeColor="text1"/>
          <w:u w:val="none"/>
          <w:lang w:val="es-ES"/>
        </w:rPr>
        <w:fldChar w:fldCharType="end"/>
      </w:r>
      <w:r w:rsidRPr="00282115">
        <w:rPr>
          <w:color w:val="000000" w:themeColor="text1"/>
          <w:lang w:val="es-ES"/>
        </w:rPr>
        <w:t xml:space="preserve">; y también para relojes inteligentes, televisores y automóviles. Inicialmente fue desarrollado por </w:t>
      </w:r>
      <w:r w:rsidR="00A576A6">
        <w:fldChar w:fldCharType="begin"/>
      </w:r>
      <w:r w:rsidR="00A576A6">
        <w:instrText xml:space="preserve"> HYPERLINK "http://es.wikipedia.org/wiki/Android_Inc." \o "Android Inc." </w:instrText>
      </w:r>
      <w:r w:rsidR="00A576A6">
        <w:fldChar w:fldCharType="separate"/>
      </w:r>
      <w:r w:rsidRPr="00282115">
        <w:rPr>
          <w:rStyle w:val="Hipervnculo"/>
          <w:color w:val="000000" w:themeColor="text1"/>
          <w:u w:val="none"/>
          <w:lang w:val="es-ES"/>
        </w:rPr>
        <w:t>Android Inc.</w:t>
      </w:r>
      <w:r w:rsidR="00A576A6">
        <w:rPr>
          <w:rStyle w:val="Hipervnculo"/>
          <w:color w:val="000000" w:themeColor="text1"/>
          <w:u w:val="none"/>
          <w:lang w:val="es-ES"/>
        </w:rPr>
        <w:fldChar w:fldCharType="end"/>
      </w:r>
      <w:r w:rsidRPr="00282115">
        <w:rPr>
          <w:color w:val="000000" w:themeColor="text1"/>
          <w:lang w:val="es-ES"/>
        </w:rPr>
        <w:t xml:space="preserve">, empresa que </w:t>
      </w:r>
      <w:r w:rsidR="00A576A6">
        <w:fldChar w:fldCharType="begin"/>
      </w:r>
      <w:r w:rsidR="00A576A6">
        <w:instrText xml:space="preserve"> HYPERLINK "http://es.wikipedia.org/wiki/Google" \o "Google" </w:instrText>
      </w:r>
      <w:r w:rsidR="00A576A6">
        <w:fldChar w:fldCharType="separate"/>
      </w:r>
      <w:r w:rsidRPr="00282115">
        <w:rPr>
          <w:rStyle w:val="Hipervnculo"/>
          <w:color w:val="000000" w:themeColor="text1"/>
          <w:u w:val="none"/>
          <w:lang w:val="es-ES"/>
        </w:rPr>
        <w:t>Google</w:t>
      </w:r>
      <w:r w:rsidR="00A576A6">
        <w:rPr>
          <w:rStyle w:val="Hipervnculo"/>
          <w:color w:val="000000" w:themeColor="text1"/>
          <w:u w:val="none"/>
          <w:lang w:val="es-ES"/>
        </w:rPr>
        <w:fldChar w:fldCharType="end"/>
      </w:r>
      <w:r w:rsidRPr="00282115">
        <w:rPr>
          <w:color w:val="000000" w:themeColor="text1"/>
          <w:lang w:val="es-ES"/>
        </w:rPr>
        <w:t xml:space="preserve"> respaldó económicamente y más tarde, en </w:t>
      </w:r>
      <w:r w:rsidR="00A576A6">
        <w:fldChar w:fldCharType="begin"/>
      </w:r>
      <w:r w:rsidR="00A576A6">
        <w:instrText xml:space="preserve"> HYPERLINK "http://es.wikipedia.org/wiki/2005" \o "2005" </w:instrText>
      </w:r>
      <w:r w:rsidR="00A576A6">
        <w:fldChar w:fldCharType="separate"/>
      </w:r>
      <w:r w:rsidRPr="00282115">
        <w:rPr>
          <w:rStyle w:val="Hipervnculo"/>
          <w:color w:val="000000" w:themeColor="text1"/>
          <w:u w:val="none"/>
          <w:lang w:val="es-ES"/>
        </w:rPr>
        <w:t>2005</w:t>
      </w:r>
      <w:r w:rsidR="00A576A6">
        <w:rPr>
          <w:rStyle w:val="Hipervnculo"/>
          <w:color w:val="000000" w:themeColor="text1"/>
          <w:u w:val="none"/>
          <w:lang w:val="es-ES"/>
        </w:rPr>
        <w:fldChar w:fldCharType="end"/>
      </w:r>
      <w:r w:rsidRPr="00282115">
        <w:rPr>
          <w:color w:val="000000" w:themeColor="text1"/>
          <w:lang w:val="es-ES"/>
        </w:rPr>
        <w:t>, compró.</w:t>
      </w:r>
      <w:r w:rsidRPr="00282115">
        <w:rPr>
          <w:rStyle w:val="corchete-llamada1"/>
          <w:color w:val="000000" w:themeColor="text1"/>
          <w:vertAlign w:val="superscript"/>
          <w:lang w:val="es-ES"/>
        </w:rPr>
        <w:t>[]</w:t>
      </w:r>
      <w:r w:rsidRPr="00282115">
        <w:rPr>
          <w:color w:val="000000" w:themeColor="text1"/>
          <w:lang w:val="es-ES"/>
        </w:rPr>
        <w:t xml:space="preserve">Android fue presentado en </w:t>
      </w:r>
      <w:r w:rsidR="00A576A6">
        <w:fldChar w:fldCharType="begin"/>
      </w:r>
      <w:r w:rsidR="00A576A6">
        <w:instrText xml:space="preserve"> HYPERLINK "http://es.wikipedia.org/wiki/2007" \o "2007" </w:instrText>
      </w:r>
      <w:r w:rsidR="00A576A6">
        <w:fldChar w:fldCharType="separate"/>
      </w:r>
      <w:r w:rsidRPr="00282115">
        <w:rPr>
          <w:rStyle w:val="Hipervnculo"/>
          <w:color w:val="000000" w:themeColor="text1"/>
          <w:u w:val="none"/>
          <w:lang w:val="es-ES"/>
        </w:rPr>
        <w:t>2007</w:t>
      </w:r>
      <w:r w:rsidR="00A576A6">
        <w:rPr>
          <w:rStyle w:val="Hipervnculo"/>
          <w:color w:val="000000" w:themeColor="text1"/>
          <w:u w:val="none"/>
          <w:lang w:val="es-ES"/>
        </w:rPr>
        <w:fldChar w:fldCharType="end"/>
      </w:r>
      <w:r w:rsidRPr="00282115">
        <w:rPr>
          <w:color w:val="000000" w:themeColor="text1"/>
          <w:lang w:val="es-ES"/>
        </w:rPr>
        <w:t xml:space="preserve"> junto la fundación del </w:t>
      </w:r>
      <w:r w:rsidR="00A576A6">
        <w:fldChar w:fldCharType="begin"/>
      </w:r>
      <w:r w:rsidR="00A576A6">
        <w:instrText xml:space="preserve"> HYPERLINK "http://es.wikipedia.org/wiki/Open_Handset_Alliance" \o "Open Handset Alliance" </w:instrText>
      </w:r>
      <w:r w:rsidR="00A576A6">
        <w:fldChar w:fldCharType="separate"/>
      </w:r>
      <w:r w:rsidRPr="00282115">
        <w:rPr>
          <w:rStyle w:val="Hipervnculo"/>
          <w:color w:val="000000" w:themeColor="text1"/>
          <w:u w:val="none"/>
          <w:lang w:val="es-ES"/>
        </w:rPr>
        <w:t>Open Handset Alliance</w:t>
      </w:r>
      <w:r w:rsidR="00A576A6">
        <w:rPr>
          <w:rStyle w:val="Hipervnculo"/>
          <w:color w:val="000000" w:themeColor="text1"/>
          <w:u w:val="none"/>
          <w:lang w:val="es-ES"/>
        </w:rPr>
        <w:fldChar w:fldCharType="end"/>
      </w:r>
      <w:r w:rsidRPr="00282115">
        <w:rPr>
          <w:color w:val="000000" w:themeColor="text1"/>
          <w:lang w:val="es-ES"/>
        </w:rPr>
        <w:t xml:space="preserve"> (un consorcio de compañías de </w:t>
      </w:r>
      <w:r w:rsidR="00A576A6">
        <w:fldChar w:fldCharType="begin"/>
      </w:r>
      <w:r w:rsidR="00A576A6">
        <w:instrText xml:space="preserve"> HYPERLINK "http://es.wikipedia.org/wiki/Hardware" \o "Hardware" </w:instrText>
      </w:r>
      <w:r w:rsidR="00A576A6">
        <w:fldChar w:fldCharType="separate"/>
      </w:r>
      <w:r w:rsidRPr="00282115">
        <w:rPr>
          <w:rStyle w:val="Hipervnculo"/>
          <w:color w:val="000000" w:themeColor="text1"/>
          <w:u w:val="none"/>
          <w:lang w:val="es-ES"/>
        </w:rPr>
        <w:t>hardware</w:t>
      </w:r>
      <w:r w:rsidR="00A576A6">
        <w:rPr>
          <w:rStyle w:val="Hipervnculo"/>
          <w:color w:val="000000" w:themeColor="text1"/>
          <w:u w:val="none"/>
          <w:lang w:val="es-ES"/>
        </w:rPr>
        <w:fldChar w:fldCharType="end"/>
      </w:r>
      <w:r w:rsidRPr="00282115">
        <w:rPr>
          <w:color w:val="000000" w:themeColor="text1"/>
          <w:lang w:val="es-ES"/>
        </w:rPr>
        <w:t xml:space="preserve">, </w:t>
      </w:r>
      <w:r w:rsidR="00A576A6">
        <w:fldChar w:fldCharType="begin"/>
      </w:r>
      <w:r w:rsidR="00A576A6">
        <w:instrText xml:space="preserve"> HYPERLINK "http://es.wikipedia.org/wiki/Software" \o "Software" </w:instrText>
      </w:r>
      <w:r w:rsidR="00A576A6">
        <w:fldChar w:fldCharType="separate"/>
      </w:r>
      <w:r w:rsidRPr="00282115">
        <w:rPr>
          <w:rStyle w:val="Hipervnculo"/>
          <w:color w:val="000000" w:themeColor="text1"/>
          <w:u w:val="none"/>
          <w:lang w:val="es-ES"/>
        </w:rPr>
        <w:t>software</w:t>
      </w:r>
      <w:r w:rsidR="00A576A6">
        <w:rPr>
          <w:rStyle w:val="Hipervnculo"/>
          <w:color w:val="000000" w:themeColor="text1"/>
          <w:u w:val="none"/>
          <w:lang w:val="es-ES"/>
        </w:rPr>
        <w:fldChar w:fldCharType="end"/>
      </w:r>
      <w:r w:rsidRPr="00282115">
        <w:rPr>
          <w:color w:val="000000" w:themeColor="text1"/>
          <w:lang w:val="es-ES"/>
        </w:rPr>
        <w:t xml:space="preserve"> y </w:t>
      </w:r>
      <w:r w:rsidR="00A576A6">
        <w:fldChar w:fldCharType="begin"/>
      </w:r>
      <w:r w:rsidR="00A576A6">
        <w:instrText xml:space="preserve"> HYPERLINK "http://es.wikipedia.org/wiki/Telecomunicaciones" \o "Telecomunicaciones" </w:instrText>
      </w:r>
      <w:r w:rsidR="00A576A6">
        <w:fldChar w:fldCharType="separate"/>
      </w:r>
      <w:r w:rsidRPr="00282115">
        <w:rPr>
          <w:rStyle w:val="Hipervnculo"/>
          <w:color w:val="000000" w:themeColor="text1"/>
          <w:u w:val="none"/>
          <w:lang w:val="es-ES"/>
        </w:rPr>
        <w:t>telecomunicaciones</w:t>
      </w:r>
      <w:r w:rsidR="00A576A6">
        <w:rPr>
          <w:rStyle w:val="Hipervnculo"/>
          <w:color w:val="000000" w:themeColor="text1"/>
          <w:u w:val="none"/>
          <w:lang w:val="es-ES"/>
        </w:rPr>
        <w:fldChar w:fldCharType="end"/>
      </w:r>
      <w:r w:rsidRPr="00282115">
        <w:rPr>
          <w:color w:val="000000" w:themeColor="text1"/>
          <w:lang w:val="es-ES"/>
        </w:rPr>
        <w:t>) para avanzar en los estándares abiertos de los dispositivos móviles.</w:t>
      </w:r>
    </w:p>
    <w:p w14:paraId="7295C93B" w14:textId="77777777" w:rsidR="00B26184" w:rsidRDefault="00A73343" w:rsidP="00C53122">
      <w:pPr>
        <w:pStyle w:val="NormalWeb"/>
        <w:ind w:left="720"/>
        <w:jc w:val="both"/>
        <w:rPr>
          <w:color w:val="000000" w:themeColor="text1"/>
          <w:lang w:val="es-ES"/>
        </w:rPr>
      </w:pPr>
      <w:r w:rsidRPr="00282115">
        <w:rPr>
          <w:color w:val="000000" w:themeColor="text1"/>
          <w:lang w:val="es-ES"/>
        </w:rPr>
        <w:t xml:space="preserve">El 25 de junio de 2014 en la Conferencia de Desarrolladores </w:t>
      </w:r>
      <w:r w:rsidR="00A576A6">
        <w:fldChar w:fldCharType="begin"/>
      </w:r>
      <w:r w:rsidR="00A576A6">
        <w:instrText xml:space="preserve"> HYPERLINK "http://es.wikipedia.org/wiki/Google_I/O" \o "Google I/O" </w:instrText>
      </w:r>
      <w:r w:rsidR="00A576A6">
        <w:fldChar w:fldCharType="separate"/>
      </w:r>
      <w:r w:rsidRPr="00282115">
        <w:rPr>
          <w:rStyle w:val="Hipervnculo"/>
          <w:color w:val="000000" w:themeColor="text1"/>
          <w:u w:val="none"/>
          <w:lang w:val="es-ES"/>
        </w:rPr>
        <w:t>Google I/O</w:t>
      </w:r>
      <w:r w:rsidR="00A576A6">
        <w:rPr>
          <w:rStyle w:val="Hipervnculo"/>
          <w:color w:val="000000" w:themeColor="text1"/>
          <w:u w:val="none"/>
          <w:lang w:val="es-ES"/>
        </w:rPr>
        <w:fldChar w:fldCharType="end"/>
      </w:r>
      <w:r w:rsidRPr="00282115">
        <w:rPr>
          <w:color w:val="000000" w:themeColor="text1"/>
          <w:lang w:val="es-ES"/>
        </w:rPr>
        <w:t xml:space="preserve">, </w:t>
      </w:r>
      <w:r w:rsidR="00A576A6">
        <w:fldChar w:fldCharType="begin"/>
      </w:r>
      <w:r w:rsidR="00A576A6">
        <w:instrText xml:space="preserve"> HYPERLINK "http://es.wikipedia.org/wiki/Google" \o "Google" </w:instrText>
      </w:r>
      <w:r w:rsidR="00A576A6">
        <w:fldChar w:fldCharType="separate"/>
      </w:r>
      <w:r w:rsidRPr="00282115">
        <w:rPr>
          <w:rStyle w:val="Hipervnculo"/>
          <w:color w:val="000000" w:themeColor="text1"/>
          <w:u w:val="none"/>
          <w:lang w:val="es-ES"/>
        </w:rPr>
        <w:t>Google</w:t>
      </w:r>
      <w:r w:rsidR="00A576A6">
        <w:rPr>
          <w:rStyle w:val="Hipervnculo"/>
          <w:color w:val="000000" w:themeColor="text1"/>
          <w:u w:val="none"/>
          <w:lang w:val="es-ES"/>
        </w:rPr>
        <w:fldChar w:fldCharType="end"/>
      </w:r>
      <w:r w:rsidRPr="00282115">
        <w:rPr>
          <w:color w:val="000000" w:themeColor="text1"/>
          <w:lang w:val="es-ES"/>
        </w:rPr>
        <w:t xml:space="preserve"> mostró una evolución de la marca Android, con el fin de unificar tanto el </w:t>
      </w:r>
      <w:r w:rsidR="00A576A6">
        <w:fldChar w:fldCharType="begin"/>
      </w:r>
      <w:r w:rsidR="00A576A6">
        <w:instrText xml:space="preserve"> HYPERLINK "http://es.wikipedia.org/wiki/Hardware" \o "Hardware" </w:instrText>
      </w:r>
      <w:r w:rsidR="00A576A6">
        <w:fldChar w:fldCharType="separate"/>
      </w:r>
      <w:r w:rsidRPr="00282115">
        <w:rPr>
          <w:rStyle w:val="Hipervnculo"/>
          <w:color w:val="000000" w:themeColor="text1"/>
          <w:u w:val="none"/>
          <w:lang w:val="es-ES"/>
        </w:rPr>
        <w:t>hardware</w:t>
      </w:r>
      <w:r w:rsidR="00A576A6">
        <w:rPr>
          <w:rStyle w:val="Hipervnculo"/>
          <w:color w:val="000000" w:themeColor="text1"/>
          <w:u w:val="none"/>
          <w:lang w:val="es-ES"/>
        </w:rPr>
        <w:fldChar w:fldCharType="end"/>
      </w:r>
      <w:r w:rsidRPr="00282115">
        <w:rPr>
          <w:color w:val="000000" w:themeColor="text1"/>
          <w:lang w:val="es-ES"/>
        </w:rPr>
        <w:t xml:space="preserve"> como el </w:t>
      </w:r>
      <w:r w:rsidR="00A576A6">
        <w:fldChar w:fldCharType="begin"/>
      </w:r>
      <w:r w:rsidR="00A576A6">
        <w:instrText xml:space="preserve"> HYPERLINK "http://es.wikipedia.org/wiki/Software" \o "Software" </w:instrText>
      </w:r>
      <w:r w:rsidR="00A576A6">
        <w:fldChar w:fldCharType="separate"/>
      </w:r>
      <w:r w:rsidRPr="00282115">
        <w:rPr>
          <w:rStyle w:val="Hipervnculo"/>
          <w:color w:val="000000" w:themeColor="text1"/>
          <w:u w:val="none"/>
          <w:lang w:val="es-ES"/>
        </w:rPr>
        <w:t>software</w:t>
      </w:r>
      <w:r w:rsidR="00A576A6">
        <w:rPr>
          <w:rStyle w:val="Hipervnculo"/>
          <w:color w:val="000000" w:themeColor="text1"/>
          <w:u w:val="none"/>
          <w:lang w:val="es-ES"/>
        </w:rPr>
        <w:fldChar w:fldCharType="end"/>
      </w:r>
      <w:r w:rsidRPr="00282115">
        <w:rPr>
          <w:color w:val="000000" w:themeColor="text1"/>
          <w:lang w:val="es-ES"/>
        </w:rPr>
        <w:t xml:space="preserve"> y ampliar mercados. Para ello mostraron nuevos productos como </w:t>
      </w:r>
      <w:r w:rsidR="00A576A6">
        <w:fldChar w:fldCharType="begin"/>
      </w:r>
      <w:r w:rsidR="00A576A6">
        <w:instrText xml:space="preserve"> HYPERLINK "http://es.wikipedia.org/wiki/Android_TV" \o "Android TV" </w:instrText>
      </w:r>
      <w:r w:rsidR="00A576A6">
        <w:fldChar w:fldCharType="separate"/>
      </w:r>
      <w:r w:rsidRPr="00282115">
        <w:rPr>
          <w:rStyle w:val="Hipervnculo"/>
          <w:color w:val="000000" w:themeColor="text1"/>
          <w:u w:val="none"/>
          <w:lang w:val="es-ES"/>
        </w:rPr>
        <w:t>Android TV</w:t>
      </w:r>
      <w:r w:rsidR="00A576A6">
        <w:rPr>
          <w:rStyle w:val="Hipervnculo"/>
          <w:color w:val="000000" w:themeColor="text1"/>
          <w:u w:val="none"/>
          <w:lang w:val="es-ES"/>
        </w:rPr>
        <w:fldChar w:fldCharType="end"/>
      </w:r>
      <w:r w:rsidRPr="00282115">
        <w:rPr>
          <w:color w:val="000000" w:themeColor="text1"/>
          <w:lang w:val="es-ES"/>
        </w:rPr>
        <w:t xml:space="preserve">, </w:t>
      </w:r>
      <w:r w:rsidR="00A576A6">
        <w:fldChar w:fldCharType="begin"/>
      </w:r>
      <w:r w:rsidR="00A576A6">
        <w:instrText xml:space="preserve"> HYPERLINK "http://es.wikipedia.org/wiki/Android_Auto" \o "Android Auto" </w:instrText>
      </w:r>
      <w:r w:rsidR="00A576A6">
        <w:fldChar w:fldCharType="separate"/>
      </w:r>
      <w:r w:rsidRPr="00282115">
        <w:rPr>
          <w:rStyle w:val="Hipervnculo"/>
          <w:color w:val="000000" w:themeColor="text1"/>
          <w:u w:val="none"/>
          <w:lang w:val="es-ES"/>
        </w:rPr>
        <w:t>Android Auto</w:t>
      </w:r>
      <w:r w:rsidR="00A576A6">
        <w:rPr>
          <w:rStyle w:val="Hipervnculo"/>
          <w:color w:val="000000" w:themeColor="text1"/>
          <w:u w:val="none"/>
          <w:lang w:val="es-ES"/>
        </w:rPr>
        <w:fldChar w:fldCharType="end"/>
      </w:r>
      <w:r w:rsidRPr="00282115">
        <w:rPr>
          <w:color w:val="000000" w:themeColor="text1"/>
          <w:lang w:val="es-ES"/>
        </w:rPr>
        <w:t xml:space="preserve">, </w:t>
      </w:r>
      <w:r w:rsidR="00A576A6">
        <w:fldChar w:fldCharType="begin"/>
      </w:r>
      <w:r w:rsidR="00A576A6">
        <w:instrText xml:space="preserve"> HYPERLINK "http://es.wikipedia.org/wiki/Android_Wear" \o "Android Wear" </w:instrText>
      </w:r>
      <w:r w:rsidR="00A576A6">
        <w:fldChar w:fldCharType="separate"/>
      </w:r>
      <w:r w:rsidRPr="00282115">
        <w:rPr>
          <w:rStyle w:val="Hipervnculo"/>
          <w:color w:val="000000" w:themeColor="text1"/>
          <w:u w:val="none"/>
          <w:lang w:val="es-ES"/>
        </w:rPr>
        <w:t>Android Wear</w:t>
      </w:r>
      <w:r w:rsidR="00A576A6">
        <w:rPr>
          <w:rStyle w:val="Hipervnculo"/>
          <w:color w:val="000000" w:themeColor="text1"/>
          <w:u w:val="none"/>
          <w:lang w:val="es-ES"/>
        </w:rPr>
        <w:fldChar w:fldCharType="end"/>
      </w:r>
      <w:r w:rsidRPr="00282115">
        <w:rPr>
          <w:color w:val="000000" w:themeColor="text1"/>
          <w:lang w:val="es-ES"/>
        </w:rPr>
        <w:t xml:space="preserve"> o una </w:t>
      </w:r>
      <w:r w:rsidRPr="00282115">
        <w:rPr>
          <w:color w:val="000000" w:themeColor="text1"/>
          <w:lang w:val="es-ES"/>
        </w:rPr>
        <w:lastRenderedPageBreak/>
        <w:t xml:space="preserve">serie de </w:t>
      </w:r>
      <w:r w:rsidR="00A576A6">
        <w:fldChar w:fldCharType="begin"/>
      </w:r>
      <w:r w:rsidR="00A576A6">
        <w:instrText xml:space="preserve"> HYPERLINK "http://es.wikipedia.org/wiki/Tel%C3%A9fono_inteligente" \o "Teléfono inteligente" </w:instrText>
      </w:r>
      <w:r w:rsidR="00A576A6">
        <w:fldChar w:fldCharType="separate"/>
      </w:r>
      <w:r w:rsidRPr="00282115">
        <w:rPr>
          <w:rStyle w:val="Hipervnculo"/>
          <w:color w:val="000000" w:themeColor="text1"/>
          <w:u w:val="none"/>
          <w:lang w:val="es-ES"/>
        </w:rPr>
        <w:t>"smartphones"</w:t>
      </w:r>
      <w:r w:rsidR="00A576A6">
        <w:rPr>
          <w:rStyle w:val="Hipervnculo"/>
          <w:color w:val="000000" w:themeColor="text1"/>
          <w:u w:val="none"/>
          <w:lang w:val="es-ES"/>
        </w:rPr>
        <w:fldChar w:fldCharType="end"/>
      </w:r>
      <w:r w:rsidRPr="00282115">
        <w:rPr>
          <w:color w:val="000000" w:themeColor="text1"/>
          <w:lang w:val="es-ES"/>
        </w:rPr>
        <w:t xml:space="preserve"> de baja gama bajo el nombre de </w:t>
      </w:r>
      <w:r w:rsidR="00A576A6">
        <w:fldChar w:fldCharType="begin"/>
      </w:r>
      <w:r w:rsidR="00A576A6">
        <w:instrText xml:space="preserve"> HYPERLINK "http://es.wikipedia.org/wiki/Android_One" \o "Android One" </w:instrText>
      </w:r>
      <w:r w:rsidR="00A576A6">
        <w:fldChar w:fldCharType="separate"/>
      </w:r>
      <w:r w:rsidRPr="00282115">
        <w:rPr>
          <w:rStyle w:val="Hipervnculo"/>
          <w:color w:val="000000" w:themeColor="text1"/>
          <w:u w:val="none"/>
          <w:lang w:val="es-ES"/>
        </w:rPr>
        <w:t>Android One</w:t>
      </w:r>
      <w:r w:rsidR="00A576A6">
        <w:rPr>
          <w:rStyle w:val="Hipervnculo"/>
          <w:color w:val="000000" w:themeColor="text1"/>
          <w:u w:val="none"/>
          <w:lang w:val="es-ES"/>
        </w:rPr>
        <w:fldChar w:fldCharType="end"/>
      </w:r>
      <w:r w:rsidRPr="00282115">
        <w:rPr>
          <w:color w:val="000000" w:themeColor="text1"/>
          <w:lang w:val="es-ES"/>
        </w:rPr>
        <w:t>. Esto sirvió para estabilizar la imagen de la marca de cara a los mercados y al público.</w:t>
      </w:r>
    </w:p>
    <w:p w14:paraId="7755E40D" w14:textId="77777777" w:rsidR="00282115" w:rsidRDefault="00282115" w:rsidP="00C53122">
      <w:pPr>
        <w:pStyle w:val="NormalWeb"/>
        <w:ind w:left="360"/>
        <w:jc w:val="both"/>
        <w:rPr>
          <w:color w:val="000000" w:themeColor="text1"/>
          <w:lang w:val="es-ES"/>
        </w:rPr>
      </w:pPr>
    </w:p>
    <w:p w14:paraId="32CD5240" w14:textId="77777777" w:rsidR="00C53122" w:rsidRPr="00282115" w:rsidRDefault="00C53122" w:rsidP="00E83546">
      <w:pPr>
        <w:pStyle w:val="NormalWeb"/>
        <w:jc w:val="both"/>
        <w:rPr>
          <w:color w:val="000000" w:themeColor="text1"/>
          <w:lang w:val="es-ES"/>
        </w:rPr>
      </w:pPr>
    </w:p>
    <w:p w14:paraId="351ABE3C" w14:textId="77777777" w:rsidR="00B26184" w:rsidRDefault="00282115" w:rsidP="00C53122">
      <w:pPr>
        <w:pStyle w:val="Prrafodelista"/>
        <w:numPr>
          <w:ilvl w:val="0"/>
          <w:numId w:val="17"/>
        </w:numPr>
        <w:spacing w:after="0" w:line="240" w:lineRule="auto"/>
        <w:jc w:val="both"/>
        <w:rPr>
          <w:rFonts w:ascii="Times New Roman" w:hAnsi="Times New Roman" w:cs="Times New Roman"/>
          <w:b/>
          <w:bCs/>
        </w:rPr>
      </w:pPr>
      <w:r w:rsidRPr="008C5DA2">
        <w:rPr>
          <w:rFonts w:ascii="Times New Roman" w:hAnsi="Times New Roman" w:cs="Times New Roman"/>
          <w:b/>
          <w:bCs/>
        </w:rPr>
        <w:t>Eclipse Juno</w:t>
      </w:r>
    </w:p>
    <w:p w14:paraId="09D93267" w14:textId="77777777" w:rsidR="00C53122" w:rsidRPr="008C5DA2" w:rsidRDefault="00C53122" w:rsidP="00C53122">
      <w:pPr>
        <w:pStyle w:val="Prrafodelista"/>
        <w:spacing w:after="0" w:line="240" w:lineRule="auto"/>
        <w:jc w:val="both"/>
        <w:rPr>
          <w:rFonts w:ascii="Times New Roman" w:hAnsi="Times New Roman" w:cs="Times New Roman"/>
          <w:b/>
          <w:bCs/>
        </w:rPr>
      </w:pPr>
    </w:p>
    <w:p w14:paraId="5E00D2D8" w14:textId="77777777" w:rsidR="00B26184" w:rsidRPr="00282115" w:rsidRDefault="00B26184" w:rsidP="00C53122">
      <w:pPr>
        <w:pStyle w:val="NormalWeb"/>
        <w:ind w:left="720"/>
        <w:jc w:val="both"/>
        <w:rPr>
          <w:color w:val="000000" w:themeColor="text1"/>
          <w:lang w:val="es-ES"/>
        </w:rPr>
      </w:pPr>
      <w:r w:rsidRPr="00282115">
        <w:rPr>
          <w:bCs/>
          <w:color w:val="000000" w:themeColor="text1"/>
          <w:lang w:val="es-ES"/>
        </w:rPr>
        <w:t>Eclipse</w:t>
      </w:r>
      <w:r w:rsidRPr="00282115">
        <w:rPr>
          <w:color w:val="000000" w:themeColor="text1"/>
          <w:lang w:val="es-ES"/>
        </w:rPr>
        <w:t xml:space="preserve"> es un </w:t>
      </w:r>
      <w:r w:rsidR="00A576A6">
        <w:fldChar w:fldCharType="begin"/>
      </w:r>
      <w:r w:rsidR="00A576A6">
        <w:instrText xml:space="preserve"> HYPERLINK "http://es.wikipedia.org/wiki/Programa_inform%C3%A1tico" \o "Programa informático" </w:instrText>
      </w:r>
      <w:r w:rsidR="00A576A6">
        <w:fldChar w:fldCharType="separate"/>
      </w:r>
      <w:r w:rsidRPr="00282115">
        <w:rPr>
          <w:rStyle w:val="Hipervnculo"/>
          <w:color w:val="000000" w:themeColor="text1"/>
          <w:u w:val="none"/>
          <w:lang w:val="es-ES"/>
        </w:rPr>
        <w:t>programa informático</w:t>
      </w:r>
      <w:r w:rsidR="00A576A6">
        <w:rPr>
          <w:rStyle w:val="Hipervnculo"/>
          <w:color w:val="000000" w:themeColor="text1"/>
          <w:u w:val="none"/>
          <w:lang w:val="es-ES"/>
        </w:rPr>
        <w:fldChar w:fldCharType="end"/>
      </w:r>
      <w:r w:rsidRPr="00282115">
        <w:rPr>
          <w:color w:val="000000" w:themeColor="text1"/>
          <w:lang w:val="es-ES"/>
        </w:rPr>
        <w:t xml:space="preserve"> compuesto por un conjunto de herramientas de programación de </w:t>
      </w:r>
      <w:r w:rsidR="00A576A6">
        <w:fldChar w:fldCharType="begin"/>
      </w:r>
      <w:r w:rsidR="00A576A6">
        <w:instrText xml:space="preserve"> HYPERLINK "http://es.wikipedia.org/wiki/C%C3%B3digo_abierto" \o "Código abierto" </w:instrText>
      </w:r>
      <w:r w:rsidR="00A576A6">
        <w:fldChar w:fldCharType="separate"/>
      </w:r>
      <w:r w:rsidRPr="00282115">
        <w:rPr>
          <w:rStyle w:val="Hipervnculo"/>
          <w:color w:val="000000" w:themeColor="text1"/>
          <w:u w:val="none"/>
          <w:lang w:val="es-ES"/>
        </w:rPr>
        <w:t>código abierto</w:t>
      </w:r>
      <w:r w:rsidR="00A576A6">
        <w:rPr>
          <w:rStyle w:val="Hipervnculo"/>
          <w:color w:val="000000" w:themeColor="text1"/>
          <w:u w:val="none"/>
          <w:lang w:val="es-ES"/>
        </w:rPr>
        <w:fldChar w:fldCharType="end"/>
      </w:r>
      <w:r w:rsidRPr="00282115">
        <w:rPr>
          <w:color w:val="000000" w:themeColor="text1"/>
          <w:lang w:val="es-ES"/>
        </w:rPr>
        <w:t xml:space="preserve"> multiplataforma para desarrollar lo que el proyecto llama "Aplicaciones de Cliente Enriquecido", opuesto a las aplicaciones "Cliente-liviano" basadas en navegadores. Esta plataforma, típicamente ha sido usada para desarrollar </w:t>
      </w:r>
      <w:r w:rsidR="00A576A6">
        <w:fldChar w:fldCharType="begin"/>
      </w:r>
      <w:r w:rsidR="00A576A6">
        <w:instrText xml:space="preserve"> HYPERLINK "http://es.wikipedia.org/wiki/Entorno_de_desarrollo_integrado" \o "Entorno de desarrollo integrado" </w:instrText>
      </w:r>
      <w:r w:rsidR="00A576A6">
        <w:fldChar w:fldCharType="separate"/>
      </w:r>
      <w:r w:rsidRPr="00282115">
        <w:rPr>
          <w:rStyle w:val="Hipervnculo"/>
          <w:color w:val="000000" w:themeColor="text1"/>
          <w:u w:val="none"/>
          <w:lang w:val="es-ES"/>
        </w:rPr>
        <w:t>entornos de desarrollo integrados</w:t>
      </w:r>
      <w:r w:rsidR="00A576A6">
        <w:rPr>
          <w:rStyle w:val="Hipervnculo"/>
          <w:color w:val="000000" w:themeColor="text1"/>
          <w:u w:val="none"/>
          <w:lang w:val="es-ES"/>
        </w:rPr>
        <w:fldChar w:fldCharType="end"/>
      </w:r>
      <w:r w:rsidRPr="00282115">
        <w:rPr>
          <w:color w:val="000000" w:themeColor="text1"/>
          <w:lang w:val="es-ES"/>
        </w:rPr>
        <w:t xml:space="preserve"> (del inglés IDE), como el IDE de </w:t>
      </w:r>
      <w:r w:rsidR="00A576A6">
        <w:fldChar w:fldCharType="begin"/>
      </w:r>
      <w:r w:rsidR="00A576A6">
        <w:instrText xml:space="preserve"> HYPERLINK "http://es.wikipedia.org/wiki/Lenguaje_de_programaci%C3%B3n_Java" \o "Lenguaje de programación Java" </w:instrText>
      </w:r>
      <w:r w:rsidR="00A576A6">
        <w:fldChar w:fldCharType="separate"/>
      </w:r>
      <w:r w:rsidRPr="00282115">
        <w:rPr>
          <w:rStyle w:val="Hipervnculo"/>
          <w:color w:val="000000" w:themeColor="text1"/>
          <w:u w:val="none"/>
          <w:lang w:val="es-ES"/>
        </w:rPr>
        <w:t>Java</w:t>
      </w:r>
      <w:r w:rsidR="00A576A6">
        <w:rPr>
          <w:rStyle w:val="Hipervnculo"/>
          <w:color w:val="000000" w:themeColor="text1"/>
          <w:u w:val="none"/>
          <w:lang w:val="es-ES"/>
        </w:rPr>
        <w:fldChar w:fldCharType="end"/>
      </w:r>
      <w:r w:rsidRPr="00282115">
        <w:rPr>
          <w:color w:val="000000" w:themeColor="text1"/>
          <w:lang w:val="es-ES"/>
        </w:rPr>
        <w:t xml:space="preserve"> llamado </w:t>
      </w:r>
      <w:r w:rsidRPr="00282115">
        <w:rPr>
          <w:iCs/>
          <w:color w:val="000000" w:themeColor="text1"/>
          <w:lang w:val="es-ES"/>
        </w:rPr>
        <w:t>Java Development Toolkit</w:t>
      </w:r>
      <w:r w:rsidRPr="00282115">
        <w:rPr>
          <w:color w:val="000000" w:themeColor="text1"/>
          <w:lang w:val="es-ES"/>
        </w:rPr>
        <w:t xml:space="preserve"> (JDT) y el compilador (ECJ) que se entrega como parte de Eclipse (y que son usados también para desarrollar el mismo Eclipse). Sin embargo, también se puede usar para otros tipos de aplicaciones cliente, como </w:t>
      </w:r>
      <w:r w:rsidR="00A576A6">
        <w:fldChar w:fldCharType="begin"/>
      </w:r>
      <w:r w:rsidR="00A576A6">
        <w:instrText xml:space="preserve"> HYPERLINK "http://es.wikipedia.org/wiki/BitTorrent_(programa)" \o "BitTorrent (programa)" </w:instrText>
      </w:r>
      <w:r w:rsidR="00A576A6">
        <w:fldChar w:fldCharType="separate"/>
      </w:r>
      <w:r w:rsidRPr="00282115">
        <w:rPr>
          <w:rStyle w:val="Hipervnculo"/>
          <w:color w:val="000000" w:themeColor="text1"/>
          <w:u w:val="none"/>
          <w:lang w:val="es-ES"/>
        </w:rPr>
        <w:t>BitTorrent</w:t>
      </w:r>
      <w:r w:rsidR="00A576A6">
        <w:rPr>
          <w:rStyle w:val="Hipervnculo"/>
          <w:color w:val="000000" w:themeColor="text1"/>
          <w:u w:val="none"/>
          <w:lang w:val="es-ES"/>
        </w:rPr>
        <w:fldChar w:fldCharType="end"/>
      </w:r>
      <w:r w:rsidRPr="00282115">
        <w:rPr>
          <w:color w:val="000000" w:themeColor="text1"/>
          <w:lang w:val="es-ES"/>
        </w:rPr>
        <w:t xml:space="preserve"> o </w:t>
      </w:r>
      <w:r w:rsidR="00A576A6">
        <w:fldChar w:fldCharType="begin"/>
      </w:r>
      <w:r w:rsidR="00A576A6">
        <w:instrText xml:space="preserve"> HYPERLINK "http://es.wikipedia.org/wiki/Vuze" \o "Vuze" </w:instrText>
      </w:r>
      <w:r w:rsidR="00A576A6">
        <w:fldChar w:fldCharType="separate"/>
      </w:r>
      <w:r w:rsidRPr="00282115">
        <w:rPr>
          <w:rStyle w:val="Hipervnculo"/>
          <w:color w:val="000000" w:themeColor="text1"/>
          <w:u w:val="none"/>
          <w:lang w:val="es-ES"/>
        </w:rPr>
        <w:t>Azureus</w:t>
      </w:r>
      <w:r w:rsidR="00A576A6">
        <w:rPr>
          <w:rStyle w:val="Hipervnculo"/>
          <w:color w:val="000000" w:themeColor="text1"/>
          <w:u w:val="none"/>
          <w:lang w:val="es-ES"/>
        </w:rPr>
        <w:fldChar w:fldCharType="end"/>
      </w:r>
      <w:r w:rsidRPr="00282115">
        <w:rPr>
          <w:color w:val="000000" w:themeColor="text1"/>
          <w:lang w:val="es-ES"/>
        </w:rPr>
        <w:t>.</w:t>
      </w:r>
    </w:p>
    <w:p w14:paraId="60A59A82" w14:textId="77777777" w:rsidR="00B26184" w:rsidRPr="00282115" w:rsidRDefault="00B26184" w:rsidP="00C53122">
      <w:pPr>
        <w:pStyle w:val="NormalWeb"/>
        <w:ind w:left="720"/>
        <w:jc w:val="both"/>
        <w:rPr>
          <w:color w:val="000000" w:themeColor="text1"/>
          <w:lang w:val="es-ES"/>
        </w:rPr>
      </w:pPr>
      <w:r w:rsidRPr="00282115">
        <w:rPr>
          <w:color w:val="000000" w:themeColor="text1"/>
          <w:lang w:val="es-ES"/>
        </w:rPr>
        <w:t xml:space="preserve">Eclipse es también una comunidad de usuarios, extendiendo constantemente las áreas de aplicación cubiertas. Un ejemplo es el recientemente creado </w:t>
      </w:r>
      <w:r w:rsidR="00A576A6">
        <w:fldChar w:fldCharType="begin"/>
      </w:r>
      <w:r w:rsidR="00A576A6">
        <w:instrText xml:space="preserve"> HYPERLINK "http://es.wikipedia.org/w/index.php?title=Eclipse_Modeling_Project&amp;action=edit&amp;redlink=1" \o "Eclipse Modeling Project (aún no redactado)" </w:instrText>
      </w:r>
      <w:r w:rsidR="00A576A6">
        <w:fldChar w:fldCharType="separate"/>
      </w:r>
      <w:r w:rsidRPr="00282115">
        <w:rPr>
          <w:rStyle w:val="Hipervnculo"/>
          <w:color w:val="000000" w:themeColor="text1"/>
          <w:u w:val="none"/>
          <w:lang w:val="es-ES"/>
        </w:rPr>
        <w:t>Eclipse Modeling Project</w:t>
      </w:r>
      <w:r w:rsidR="00A576A6">
        <w:rPr>
          <w:rStyle w:val="Hipervnculo"/>
          <w:color w:val="000000" w:themeColor="text1"/>
          <w:u w:val="none"/>
          <w:lang w:val="es-ES"/>
        </w:rPr>
        <w:fldChar w:fldCharType="end"/>
      </w:r>
      <w:r w:rsidRPr="00282115">
        <w:rPr>
          <w:color w:val="000000" w:themeColor="text1"/>
          <w:lang w:val="es-ES"/>
        </w:rPr>
        <w:t xml:space="preserve">, cubriendo casi todas las áreas de </w:t>
      </w:r>
      <w:r w:rsidR="00A576A6">
        <w:fldChar w:fldCharType="begin"/>
      </w:r>
      <w:r w:rsidR="00A576A6">
        <w:instrText xml:space="preserve"> HYPERLINK "http://es.wikipedia.org/wiki/Model_Driven_Engineering" \o "Model Driven Engineering" </w:instrText>
      </w:r>
      <w:r w:rsidR="00A576A6">
        <w:fldChar w:fldCharType="separate"/>
      </w:r>
      <w:r w:rsidRPr="00282115">
        <w:rPr>
          <w:rStyle w:val="Hipervnculo"/>
          <w:color w:val="000000" w:themeColor="text1"/>
          <w:u w:val="none"/>
          <w:lang w:val="es-ES"/>
        </w:rPr>
        <w:t>Model Driven Engineering</w:t>
      </w:r>
      <w:r w:rsidR="00A576A6">
        <w:rPr>
          <w:rStyle w:val="Hipervnculo"/>
          <w:color w:val="000000" w:themeColor="text1"/>
          <w:u w:val="none"/>
          <w:lang w:val="es-ES"/>
        </w:rPr>
        <w:fldChar w:fldCharType="end"/>
      </w:r>
      <w:r w:rsidRPr="00282115">
        <w:rPr>
          <w:color w:val="000000" w:themeColor="text1"/>
          <w:lang w:val="es-ES"/>
        </w:rPr>
        <w:t>.</w:t>
      </w:r>
    </w:p>
    <w:p w14:paraId="4C255899" w14:textId="77777777" w:rsidR="00B26184" w:rsidRPr="00282115" w:rsidRDefault="00B26184" w:rsidP="00C53122">
      <w:pPr>
        <w:pStyle w:val="NormalWeb"/>
        <w:ind w:left="720"/>
        <w:jc w:val="both"/>
        <w:rPr>
          <w:lang w:val="es-ES"/>
        </w:rPr>
      </w:pPr>
      <w:r w:rsidRPr="00282115">
        <w:rPr>
          <w:color w:val="000000" w:themeColor="text1"/>
          <w:lang w:val="es-ES"/>
        </w:rPr>
        <w:t xml:space="preserve">Eclipse fue desarrollado originalmente por </w:t>
      </w:r>
      <w:r w:rsidR="00A576A6">
        <w:fldChar w:fldCharType="begin"/>
      </w:r>
      <w:r w:rsidR="00A576A6">
        <w:instrText xml:space="preserve"> HYPERLINK "http://es.wikipedia.org/wiki/IBM" \o "IBM" </w:instrText>
      </w:r>
      <w:r w:rsidR="00A576A6">
        <w:fldChar w:fldCharType="separate"/>
      </w:r>
      <w:r w:rsidRPr="00282115">
        <w:rPr>
          <w:rStyle w:val="Hipervnculo"/>
          <w:color w:val="000000" w:themeColor="text1"/>
          <w:u w:val="none"/>
          <w:lang w:val="es-ES"/>
        </w:rPr>
        <w:t>IBM</w:t>
      </w:r>
      <w:r w:rsidR="00A576A6">
        <w:rPr>
          <w:rStyle w:val="Hipervnculo"/>
          <w:color w:val="000000" w:themeColor="text1"/>
          <w:u w:val="none"/>
          <w:lang w:val="es-ES"/>
        </w:rPr>
        <w:fldChar w:fldCharType="end"/>
      </w:r>
      <w:r w:rsidRPr="00282115">
        <w:rPr>
          <w:color w:val="000000" w:themeColor="text1"/>
          <w:lang w:val="es-ES"/>
        </w:rPr>
        <w:t xml:space="preserve"> como el sucesor de su familia de herramientas para </w:t>
      </w:r>
      <w:r w:rsidR="00A576A6">
        <w:fldChar w:fldCharType="begin"/>
      </w:r>
      <w:r w:rsidR="00A576A6">
        <w:instrText xml:space="preserve"> HYPERLINK "http://es.wikipedia.org/w/index.php?title=VisualAge&amp;action=edit&amp;redlink=1" \o "VisualAge (aún no redactado)" </w:instrText>
      </w:r>
      <w:r w:rsidR="00A576A6">
        <w:fldChar w:fldCharType="separate"/>
      </w:r>
      <w:r w:rsidRPr="00282115">
        <w:rPr>
          <w:rStyle w:val="Hipervnculo"/>
          <w:color w:val="000000" w:themeColor="text1"/>
          <w:u w:val="none"/>
          <w:lang w:val="es-ES"/>
        </w:rPr>
        <w:t>VisualAge</w:t>
      </w:r>
      <w:r w:rsidR="00A576A6">
        <w:rPr>
          <w:rStyle w:val="Hipervnculo"/>
          <w:color w:val="000000" w:themeColor="text1"/>
          <w:u w:val="none"/>
          <w:lang w:val="es-ES"/>
        </w:rPr>
        <w:fldChar w:fldCharType="end"/>
      </w:r>
      <w:r w:rsidRPr="00282115">
        <w:rPr>
          <w:color w:val="000000" w:themeColor="text1"/>
          <w:lang w:val="es-ES"/>
        </w:rPr>
        <w:t xml:space="preserve">. Eclipse es ahora desarrollado por la </w:t>
      </w:r>
      <w:r w:rsidR="00A576A6">
        <w:fldChar w:fldCharType="begin"/>
      </w:r>
      <w:r w:rsidR="00A576A6">
        <w:instrText xml:space="preserve"> HYPERLINK "http://es.wikipedia.org/wiki/Fundaci%C3%B3n_Eclipse" \o "Fundación Eclipse" </w:instrText>
      </w:r>
      <w:r w:rsidR="00A576A6">
        <w:fldChar w:fldCharType="separate"/>
      </w:r>
      <w:r w:rsidRPr="00282115">
        <w:rPr>
          <w:rStyle w:val="Hipervnculo"/>
          <w:color w:val="000000" w:themeColor="text1"/>
          <w:u w:val="none"/>
          <w:lang w:val="es-ES"/>
        </w:rPr>
        <w:t>Fundación Eclipse</w:t>
      </w:r>
      <w:r w:rsidR="00A576A6">
        <w:rPr>
          <w:rStyle w:val="Hipervnculo"/>
          <w:color w:val="000000" w:themeColor="text1"/>
          <w:u w:val="none"/>
          <w:lang w:val="es-ES"/>
        </w:rPr>
        <w:fldChar w:fldCharType="end"/>
      </w:r>
      <w:r w:rsidRPr="00282115">
        <w:rPr>
          <w:color w:val="000000" w:themeColor="text1"/>
          <w:lang w:val="es-ES"/>
        </w:rPr>
        <w:t>, una organización independiente sin ánimo de lucro que fomenta una comunidad de código abierto y un conjunto de productos complementarios, capacidades y servicios.</w:t>
      </w:r>
    </w:p>
    <w:p w14:paraId="4FC4CA96" w14:textId="77777777" w:rsidR="00B26184" w:rsidRDefault="00B26184" w:rsidP="00C53122">
      <w:pPr>
        <w:pStyle w:val="NormalWeb"/>
        <w:ind w:left="360"/>
        <w:jc w:val="both"/>
        <w:rPr>
          <w:lang w:val="es-ES"/>
        </w:rPr>
      </w:pPr>
    </w:p>
    <w:p w14:paraId="55313661" w14:textId="77777777" w:rsidR="00B26184" w:rsidRPr="00282115" w:rsidRDefault="00B26184" w:rsidP="00CA6E4A">
      <w:pPr>
        <w:pStyle w:val="NormalWeb"/>
        <w:ind w:left="720"/>
        <w:jc w:val="center"/>
        <w:rPr>
          <w:lang w:val="es-ES"/>
        </w:rPr>
      </w:pPr>
      <w:r w:rsidRPr="00282115">
        <w:rPr>
          <w:lang w:val="es-ES"/>
        </w:rPr>
        <w:t>Resumen de las versiones de Eclipse:</w:t>
      </w:r>
    </w:p>
    <w:p w14:paraId="5C0006EC" w14:textId="77777777" w:rsidR="0016262D" w:rsidRDefault="008C5DA2" w:rsidP="00CA6E4A">
      <w:pPr>
        <w:pStyle w:val="NormalWeb"/>
        <w:ind w:left="720"/>
        <w:jc w:val="center"/>
        <w:rPr>
          <w:lang w:val="es-ES"/>
        </w:rPr>
      </w:pPr>
      <w:r>
        <w:rPr>
          <w:noProof/>
        </w:rPr>
        <mc:AlternateContent>
          <mc:Choice Requires="wps">
            <w:drawing>
              <wp:anchor distT="0" distB="0" distL="114300" distR="114300" simplePos="0" relativeHeight="251727872" behindDoc="0" locked="0" layoutInCell="1" allowOverlap="1" wp14:anchorId="6607D2DB" wp14:editId="55311ADC">
                <wp:simplePos x="0" y="0"/>
                <wp:positionH relativeFrom="column">
                  <wp:posOffset>1579244</wp:posOffset>
                </wp:positionH>
                <wp:positionV relativeFrom="paragraph">
                  <wp:posOffset>2735580</wp:posOffset>
                </wp:positionV>
                <wp:extent cx="2009775" cy="314325"/>
                <wp:effectExtent l="0" t="0" r="9525" b="9525"/>
                <wp:wrapNone/>
                <wp:docPr id="26" name="Cuadro de texto 26"/>
                <wp:cNvGraphicFramePr/>
                <a:graphic xmlns:a="http://schemas.openxmlformats.org/drawingml/2006/main">
                  <a:graphicData uri="http://schemas.microsoft.com/office/word/2010/wordprocessingShape">
                    <wps:wsp>
                      <wps:cNvSpPr txBox="1"/>
                      <wps:spPr>
                        <a:xfrm>
                          <a:off x="0" y="0"/>
                          <a:ext cx="20097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829890" w14:textId="5F289100" w:rsidR="00A604EC" w:rsidRPr="008C5DA2" w:rsidRDefault="00A604EC">
                            <w:pPr>
                              <w:rPr>
                                <w:rFonts w:ascii="Times New Roman" w:hAnsi="Times New Roman" w:cs="Times New Roman"/>
                                <w:b/>
                                <w:i/>
                              </w:rPr>
                            </w:pPr>
                            <w:r>
                              <w:rPr>
                                <w:rFonts w:ascii="Times New Roman" w:hAnsi="Times New Roman" w:cs="Times New Roman"/>
                                <w:b/>
                                <w:i/>
                              </w:rPr>
                              <w:t>Cdro. 01</w:t>
                            </w:r>
                            <w:r w:rsidRPr="008C5DA2">
                              <w:rPr>
                                <w:rFonts w:ascii="Times New Roman" w:hAnsi="Times New Roman" w:cs="Times New Roman"/>
                                <w:b/>
                                <w:i/>
                              </w:rPr>
                              <w:t>: Versiones de Eclipse</w:t>
                            </w:r>
                          </w:p>
                          <w:p w14:paraId="07239F6A" w14:textId="77777777" w:rsidR="00A604EC" w:rsidRDefault="00A604EC">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607D2DB" id="_x0000_t202" coordsize="21600,21600" o:spt="202" path="m,l,21600r21600,l21600,xe">
                <v:stroke joinstyle="miter"/>
                <v:path gradientshapeok="t" o:connecttype="rect"/>
              </v:shapetype>
              <v:shape id="Cuadro de texto 26" o:spid="_x0000_s1026" type="#_x0000_t202" style="position:absolute;left:0;text-align:left;margin-left:124.35pt;margin-top:215.4pt;width:158.25pt;height:24.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fBekAIAAJMFAAAOAAAAZHJzL2Uyb0RvYy54bWysVEtvGyEQvlfqf0Dc6/UzaaysI9dRqkpR&#10;EtWpcsYsxKjAUMDedX99Bnb9aJpLql52B+abGeabx+VVYzTZCh8U2JIOen1KhOVQKftc0h+PN58+&#10;UxIisxXTYEVJdyLQq9nHD5e1m4ohrEFXwhN0YsO0diVdx+imRRH4WhgWeuCERaUEb1jEo38uKs9q&#10;9G50Mez3z4oafOU8cBEC3l63SjrL/qUUPN5LGUQkuqT4tpi/Pn9X6VvMLtn02TO3Vrx7BvuHVxim&#10;LAY9uLpmkZGNV3+5Mop7CCBjj4MpQErFRc4Bsxn0X2WzXDMnci5ITnAHmsL/c8vvtg+eqKqkwzNK&#10;LDNYo8WGVR5IJUgUTQSCGqSpdmGK6KVDfGy+QIPl3t8HvEzZN9Kb9Me8COqR8N2BZHRFOF5i1S7O&#10;zyeUcNSNBuPRcJLcFEdr50P8KsCQJJTUYxEzt2x7G2IL3UNSsABaVTdK63xIjSMW2pMtw5LrmN+I&#10;zv9AaUvqkp6NJv3s2EIybz1rm9yI3DpduJR5m2GW4k6LhNH2u5BIXU70jdiMc2EP8TM6oSSGeo9h&#10;hz++6j3GbR5okSODjQdjoyz4nH2etSNl1c89ZbLFY21O8k5ibFZN1xErqHbYEB7ayQqO3yis2i0L&#10;8YF5HCXsAVwP8R4/UgOyDp1EyRr877fuEx47HLWU1DiaJQ2/NswLSvQ3i71/MRiP0yznw3hyPsSD&#10;P9WsTjV2YxaArTDAReR4FhM+6r0oPZgn3CLzFBVVzHKMXdK4FxexXRi4hbiYzzMIp9exeGuXjifX&#10;id7Uk4/NE/Oua9w0PXewH2I2fdW/LTZZWphvIkiVmzsR3LLaEY+Tn8ej21JptZyeM+q4S2cvAAAA&#10;//8DAFBLAwQUAAYACAAAACEA9dE2ROIAAAALAQAADwAAAGRycy9kb3ducmV2LnhtbEyPTU+EMBCG&#10;7yb+h2ZMvBi3CMsuQcrGGD8Sby5+xFuXjkCkU0K7gP/e8aTHmXnyzvMWu8X2YsLRd44UXK0iEEi1&#10;Mx01Cl6q+8sMhA+ajO4doYJv9LArT08KnRs30zNO+9AIDiGfawVtCEMupa9btNqv3IDEt083Wh14&#10;HBtpRj1zuO1lHEUbaXVH/KHVA962WH/tj1bBx0Xz/uSXh9c5SZPh7nGqtm+mUur8bLm5BhFwCX8w&#10;/OqzOpTsdHBHMl70CuJ1tmVUwTqJuAMT6SaNQRx4k0UJyLKQ/zuUPwAAAP//AwBQSwECLQAUAAYA&#10;CAAAACEAtoM4kv4AAADhAQAAEwAAAAAAAAAAAAAAAAAAAAAAW0NvbnRlbnRfVHlwZXNdLnhtbFBL&#10;AQItABQABgAIAAAAIQA4/SH/1gAAAJQBAAALAAAAAAAAAAAAAAAAAC8BAABfcmVscy8ucmVsc1BL&#10;AQItABQABgAIAAAAIQBWxfBekAIAAJMFAAAOAAAAAAAAAAAAAAAAAC4CAABkcnMvZTJvRG9jLnht&#10;bFBLAQItABQABgAIAAAAIQD10TZE4gAAAAsBAAAPAAAAAAAAAAAAAAAAAOoEAABkcnMvZG93bnJl&#10;di54bWxQSwUGAAAAAAQABADzAAAA+QUAAAAA&#10;" fillcolor="white [3201]" stroked="f" strokeweight=".5pt">
                <v:textbox>
                  <w:txbxContent>
                    <w:p w14:paraId="22829890" w14:textId="5F289100" w:rsidR="00A604EC" w:rsidRPr="008C5DA2" w:rsidRDefault="00A604EC">
                      <w:pPr>
                        <w:rPr>
                          <w:rFonts w:ascii="Times New Roman" w:hAnsi="Times New Roman" w:cs="Times New Roman"/>
                          <w:b/>
                          <w:i/>
                        </w:rPr>
                      </w:pPr>
                      <w:r>
                        <w:rPr>
                          <w:rFonts w:ascii="Times New Roman" w:hAnsi="Times New Roman" w:cs="Times New Roman"/>
                          <w:b/>
                          <w:i/>
                        </w:rPr>
                        <w:t>Cdro. 01</w:t>
                      </w:r>
                      <w:r w:rsidRPr="008C5DA2">
                        <w:rPr>
                          <w:rFonts w:ascii="Times New Roman" w:hAnsi="Times New Roman" w:cs="Times New Roman"/>
                          <w:b/>
                          <w:i/>
                        </w:rPr>
                        <w:t>: Versiones de Eclipse</w:t>
                      </w:r>
                    </w:p>
                    <w:p w14:paraId="07239F6A" w14:textId="77777777" w:rsidR="00A604EC" w:rsidRDefault="00A604EC">
                      <w:r>
                        <w:t>fig</w:t>
                      </w:r>
                    </w:p>
                  </w:txbxContent>
                </v:textbox>
              </v:shape>
            </w:pict>
          </mc:Fallback>
        </mc:AlternateContent>
      </w:r>
      <w:r w:rsidR="00B26184" w:rsidRPr="00282115">
        <w:rPr>
          <w:noProof/>
        </w:rPr>
        <w:drawing>
          <wp:inline distT="0" distB="0" distL="0" distR="0" wp14:anchorId="57E05B10" wp14:editId="5512594A">
            <wp:extent cx="3689406" cy="2735004"/>
            <wp:effectExtent l="0" t="0" r="635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939" t="20961" r="45580" b="42451"/>
                    <a:stretch/>
                  </pic:blipFill>
                  <pic:spPr bwMode="auto">
                    <a:xfrm>
                      <a:off x="0" y="0"/>
                      <a:ext cx="3691985" cy="2736916"/>
                    </a:xfrm>
                    <a:prstGeom prst="rect">
                      <a:avLst/>
                    </a:prstGeom>
                    <a:ln>
                      <a:noFill/>
                    </a:ln>
                    <a:extLst>
                      <a:ext uri="{53640926-AAD7-44D8-BBD7-CCE9431645EC}">
                        <a14:shadowObscured xmlns:a14="http://schemas.microsoft.com/office/drawing/2010/main"/>
                      </a:ext>
                    </a:extLst>
                  </pic:spPr>
                </pic:pic>
              </a:graphicData>
            </a:graphic>
          </wp:inline>
        </w:drawing>
      </w:r>
    </w:p>
    <w:p w14:paraId="324F8E2F" w14:textId="77777777" w:rsidR="00C53122" w:rsidRPr="00282115" w:rsidRDefault="00C53122" w:rsidP="00B92F8B">
      <w:pPr>
        <w:pStyle w:val="NormalWeb"/>
        <w:jc w:val="both"/>
        <w:rPr>
          <w:lang w:val="es-ES"/>
        </w:rPr>
      </w:pPr>
    </w:p>
    <w:p w14:paraId="77C150CE" w14:textId="77777777" w:rsidR="00F416F2" w:rsidRDefault="00282115" w:rsidP="00C53122">
      <w:pPr>
        <w:pStyle w:val="Prrafodelista"/>
        <w:numPr>
          <w:ilvl w:val="0"/>
          <w:numId w:val="17"/>
        </w:numPr>
        <w:spacing w:after="0" w:line="240" w:lineRule="auto"/>
        <w:jc w:val="both"/>
        <w:rPr>
          <w:rFonts w:ascii="Times New Roman" w:hAnsi="Times New Roman" w:cs="Times New Roman"/>
          <w:b/>
          <w:bCs/>
        </w:rPr>
      </w:pPr>
      <w:r w:rsidRPr="008C5DA2">
        <w:rPr>
          <w:rFonts w:ascii="Times New Roman" w:hAnsi="Times New Roman" w:cs="Times New Roman"/>
          <w:b/>
          <w:bCs/>
        </w:rPr>
        <w:lastRenderedPageBreak/>
        <w:t>ASP.NET</w:t>
      </w:r>
    </w:p>
    <w:p w14:paraId="26F5168C" w14:textId="77777777" w:rsidR="00C53122" w:rsidRDefault="00C53122" w:rsidP="00C53122">
      <w:pPr>
        <w:pStyle w:val="Prrafodelista"/>
        <w:spacing w:after="0" w:line="240" w:lineRule="auto"/>
        <w:jc w:val="both"/>
        <w:rPr>
          <w:rFonts w:ascii="Times New Roman" w:hAnsi="Times New Roman" w:cs="Times New Roman"/>
          <w:b/>
          <w:bCs/>
        </w:rPr>
      </w:pPr>
    </w:p>
    <w:p w14:paraId="4E45DACF" w14:textId="77777777" w:rsidR="00F416F2" w:rsidRPr="00E340B4" w:rsidRDefault="006955E9" w:rsidP="00C53122">
      <w:pPr>
        <w:pStyle w:val="Prrafodelista"/>
        <w:spacing w:after="0" w:line="240" w:lineRule="auto"/>
        <w:jc w:val="both"/>
        <w:rPr>
          <w:rFonts w:ascii="Times New Roman" w:eastAsia="Times New Roman" w:hAnsi="Times New Roman" w:cs="Times New Roman"/>
          <w:sz w:val="24"/>
          <w:szCs w:val="24"/>
          <w:lang w:eastAsia="es-PE"/>
        </w:rPr>
      </w:pPr>
      <w:r w:rsidRPr="00E340B4">
        <w:rPr>
          <w:rFonts w:ascii="Times New Roman" w:eastAsia="Times New Roman" w:hAnsi="Times New Roman" w:cs="Times New Roman"/>
          <w:sz w:val="24"/>
          <w:szCs w:val="24"/>
          <w:lang w:eastAsia="es-PE"/>
        </w:rPr>
        <w:t xml:space="preserve">ASP.NET es un modelo de desarrollo Web unificado que incluye los servicios necesarios para crear aplicaciones Web empresariales con el código mínimo. </w:t>
      </w:r>
      <w:r w:rsidR="00F416F2" w:rsidRPr="00E340B4">
        <w:rPr>
          <w:rFonts w:ascii="Times New Roman" w:eastAsia="Times New Roman" w:hAnsi="Times New Roman" w:cs="Times New Roman"/>
          <w:sz w:val="24"/>
          <w:szCs w:val="24"/>
          <w:lang w:eastAsia="es-PE"/>
        </w:rPr>
        <w:t xml:space="preserve">ASP.NET es un framework para aplicaciones web desarrollado y comercializado por </w:t>
      </w:r>
      <w:r w:rsidR="00A576A6">
        <w:fldChar w:fldCharType="begin"/>
      </w:r>
      <w:r w:rsidR="00A576A6">
        <w:instrText xml:space="preserve"> HYPERLINK "http://es.wikipedia.org/wiki/Microsoft" \o "Microsoft" </w:instrText>
      </w:r>
      <w:r w:rsidR="00A576A6">
        <w:fldChar w:fldCharType="separate"/>
      </w:r>
      <w:r w:rsidR="00F416F2" w:rsidRPr="00E340B4">
        <w:rPr>
          <w:rFonts w:ascii="Times New Roman" w:eastAsia="Times New Roman" w:hAnsi="Times New Roman" w:cs="Times New Roman"/>
          <w:sz w:val="24"/>
          <w:szCs w:val="24"/>
          <w:lang w:eastAsia="es-PE"/>
        </w:rPr>
        <w:t>Microsoft</w:t>
      </w:r>
      <w:r w:rsidR="00A576A6">
        <w:rPr>
          <w:rFonts w:ascii="Times New Roman" w:eastAsia="Times New Roman" w:hAnsi="Times New Roman" w:cs="Times New Roman"/>
          <w:sz w:val="24"/>
          <w:szCs w:val="24"/>
          <w:lang w:eastAsia="es-PE"/>
        </w:rPr>
        <w:fldChar w:fldCharType="end"/>
      </w:r>
      <w:r w:rsidR="00F416F2" w:rsidRPr="00E340B4">
        <w:rPr>
          <w:rFonts w:ascii="Times New Roman" w:eastAsia="Times New Roman" w:hAnsi="Times New Roman" w:cs="Times New Roman"/>
          <w:sz w:val="24"/>
          <w:szCs w:val="24"/>
          <w:lang w:eastAsia="es-PE"/>
        </w:rPr>
        <w:t xml:space="preserve">. Es usado por programadores para construir </w:t>
      </w:r>
      <w:r w:rsidR="00A576A6">
        <w:fldChar w:fldCharType="begin"/>
      </w:r>
      <w:r w:rsidR="00A576A6">
        <w:instrText xml:space="preserve"> HYPERLINK "http://es.wikipedia.org/wiki/Sitio_web" \o "Sitio web" </w:instrText>
      </w:r>
      <w:r w:rsidR="00A576A6">
        <w:fldChar w:fldCharType="separate"/>
      </w:r>
      <w:r w:rsidR="00F416F2" w:rsidRPr="00E340B4">
        <w:rPr>
          <w:rFonts w:ascii="Times New Roman" w:eastAsia="Times New Roman" w:hAnsi="Times New Roman" w:cs="Times New Roman"/>
          <w:sz w:val="24"/>
          <w:szCs w:val="24"/>
          <w:lang w:eastAsia="es-PE"/>
        </w:rPr>
        <w:t>sitios web</w:t>
      </w:r>
      <w:r w:rsidR="00A576A6">
        <w:rPr>
          <w:rFonts w:ascii="Times New Roman" w:eastAsia="Times New Roman" w:hAnsi="Times New Roman" w:cs="Times New Roman"/>
          <w:sz w:val="24"/>
          <w:szCs w:val="24"/>
          <w:lang w:eastAsia="es-PE"/>
        </w:rPr>
        <w:fldChar w:fldCharType="end"/>
      </w:r>
      <w:r w:rsidR="00F416F2" w:rsidRPr="00E340B4">
        <w:rPr>
          <w:rFonts w:ascii="Times New Roman" w:eastAsia="Times New Roman" w:hAnsi="Times New Roman" w:cs="Times New Roman"/>
          <w:sz w:val="24"/>
          <w:szCs w:val="24"/>
          <w:lang w:eastAsia="es-PE"/>
        </w:rPr>
        <w:t xml:space="preserve"> dinámicos, </w:t>
      </w:r>
      <w:r w:rsidR="00A576A6">
        <w:fldChar w:fldCharType="begin"/>
      </w:r>
      <w:r w:rsidR="00A576A6">
        <w:instrText xml:space="preserve"> HYPERLINK "http://es.wikipedia.org/wiki/Aplicaci%C3%B3n_web" \o "Aplicación web" </w:instrText>
      </w:r>
      <w:r w:rsidR="00A576A6">
        <w:fldChar w:fldCharType="separate"/>
      </w:r>
      <w:r w:rsidR="00F416F2" w:rsidRPr="00E340B4">
        <w:rPr>
          <w:rFonts w:ascii="Times New Roman" w:eastAsia="Times New Roman" w:hAnsi="Times New Roman" w:cs="Times New Roman"/>
          <w:sz w:val="24"/>
          <w:szCs w:val="24"/>
          <w:lang w:eastAsia="es-PE"/>
        </w:rPr>
        <w:t>aplicaciones web</w:t>
      </w:r>
      <w:r w:rsidR="00A576A6">
        <w:rPr>
          <w:rFonts w:ascii="Times New Roman" w:eastAsia="Times New Roman" w:hAnsi="Times New Roman" w:cs="Times New Roman"/>
          <w:sz w:val="24"/>
          <w:szCs w:val="24"/>
          <w:lang w:eastAsia="es-PE"/>
        </w:rPr>
        <w:fldChar w:fldCharType="end"/>
      </w:r>
      <w:r w:rsidR="00F416F2" w:rsidRPr="00E340B4">
        <w:rPr>
          <w:rFonts w:ascii="Times New Roman" w:eastAsia="Times New Roman" w:hAnsi="Times New Roman" w:cs="Times New Roman"/>
          <w:sz w:val="24"/>
          <w:szCs w:val="24"/>
          <w:lang w:eastAsia="es-PE"/>
        </w:rPr>
        <w:t xml:space="preserve"> y </w:t>
      </w:r>
      <w:r w:rsidR="00A576A6">
        <w:fldChar w:fldCharType="begin"/>
      </w:r>
      <w:r w:rsidR="00A576A6">
        <w:instrText xml:space="preserve"> HYPERLINK "http://es.wikipedia.org/wiki/Servicio_Web" \o "Servicio Web" </w:instrText>
      </w:r>
      <w:r w:rsidR="00A576A6">
        <w:fldChar w:fldCharType="separate"/>
      </w:r>
      <w:r w:rsidR="00F416F2" w:rsidRPr="00E340B4">
        <w:rPr>
          <w:rFonts w:ascii="Times New Roman" w:eastAsia="Times New Roman" w:hAnsi="Times New Roman" w:cs="Times New Roman"/>
          <w:sz w:val="24"/>
          <w:szCs w:val="24"/>
          <w:lang w:eastAsia="es-PE"/>
        </w:rPr>
        <w:t>servicios web</w:t>
      </w:r>
      <w:r w:rsidR="00A576A6">
        <w:rPr>
          <w:rFonts w:ascii="Times New Roman" w:eastAsia="Times New Roman" w:hAnsi="Times New Roman" w:cs="Times New Roman"/>
          <w:sz w:val="24"/>
          <w:szCs w:val="24"/>
          <w:lang w:eastAsia="es-PE"/>
        </w:rPr>
        <w:fldChar w:fldCharType="end"/>
      </w:r>
      <w:r w:rsidR="00F416F2" w:rsidRPr="00E340B4">
        <w:rPr>
          <w:rFonts w:ascii="Times New Roman" w:eastAsia="Times New Roman" w:hAnsi="Times New Roman" w:cs="Times New Roman"/>
          <w:sz w:val="24"/>
          <w:szCs w:val="24"/>
          <w:lang w:eastAsia="es-PE"/>
        </w:rPr>
        <w:t xml:space="preserve"> </w:t>
      </w:r>
      <w:r w:rsidR="00A576A6">
        <w:fldChar w:fldCharType="begin"/>
      </w:r>
      <w:r w:rsidR="00A576A6">
        <w:instrText xml:space="preserve"> HYPERLINK "http://es.wikipedia.org/wiki/XML" \o "XML" </w:instrText>
      </w:r>
      <w:r w:rsidR="00A576A6">
        <w:fldChar w:fldCharType="separate"/>
      </w:r>
      <w:r w:rsidR="00F416F2" w:rsidRPr="00E340B4">
        <w:rPr>
          <w:rFonts w:ascii="Times New Roman" w:eastAsia="Times New Roman" w:hAnsi="Times New Roman" w:cs="Times New Roman"/>
          <w:sz w:val="24"/>
          <w:szCs w:val="24"/>
          <w:lang w:eastAsia="es-PE"/>
        </w:rPr>
        <w:t>XML</w:t>
      </w:r>
      <w:r w:rsidR="00A576A6">
        <w:rPr>
          <w:rFonts w:ascii="Times New Roman" w:eastAsia="Times New Roman" w:hAnsi="Times New Roman" w:cs="Times New Roman"/>
          <w:sz w:val="24"/>
          <w:szCs w:val="24"/>
          <w:lang w:eastAsia="es-PE"/>
        </w:rPr>
        <w:fldChar w:fldCharType="end"/>
      </w:r>
      <w:r w:rsidR="00F416F2" w:rsidRPr="00E340B4">
        <w:rPr>
          <w:rFonts w:ascii="Times New Roman" w:eastAsia="Times New Roman" w:hAnsi="Times New Roman" w:cs="Times New Roman"/>
          <w:sz w:val="24"/>
          <w:szCs w:val="24"/>
          <w:lang w:eastAsia="es-PE"/>
        </w:rPr>
        <w:t>; tiene la capacidad de trabajar tanto en el lado del servidor como la del cliente (navegador) y acceso a datos como MySQL, SQLServer, Access, etc.</w:t>
      </w:r>
    </w:p>
    <w:p w14:paraId="68E8074C" w14:textId="77777777" w:rsidR="006955E9" w:rsidRPr="00282115" w:rsidRDefault="006955E9" w:rsidP="00C53122">
      <w:pPr>
        <w:spacing w:after="0" w:line="240" w:lineRule="auto"/>
        <w:ind w:left="360" w:firstLine="60"/>
        <w:jc w:val="both"/>
        <w:rPr>
          <w:rFonts w:ascii="Times New Roman" w:eastAsia="Times New Roman" w:hAnsi="Times New Roman" w:cs="Times New Roman"/>
          <w:sz w:val="24"/>
          <w:szCs w:val="24"/>
          <w:lang w:eastAsia="es-PE"/>
        </w:rPr>
      </w:pPr>
    </w:p>
    <w:p w14:paraId="286CCF1E" w14:textId="77777777" w:rsidR="00282115" w:rsidRPr="003C247C" w:rsidRDefault="00F416F2" w:rsidP="00C53122">
      <w:pPr>
        <w:pStyle w:val="Prrafodelista"/>
        <w:spacing w:after="0" w:line="240" w:lineRule="auto"/>
        <w:jc w:val="both"/>
        <w:rPr>
          <w:rFonts w:ascii="Times New Roman" w:eastAsia="Times New Roman" w:hAnsi="Times New Roman" w:cs="Times New Roman"/>
          <w:sz w:val="24"/>
          <w:szCs w:val="24"/>
          <w:lang w:eastAsia="es-PE"/>
        </w:rPr>
      </w:pPr>
      <w:r w:rsidRPr="00E340B4">
        <w:rPr>
          <w:rFonts w:ascii="Times New Roman" w:eastAsia="Times New Roman" w:hAnsi="Times New Roman" w:cs="Times New Roman"/>
          <w:sz w:val="24"/>
          <w:szCs w:val="24"/>
          <w:lang w:eastAsia="es-PE"/>
        </w:rPr>
        <w:t>ASP.NET forma parte de .NET Framework y al codificar las aplicaciones ASP.NET tiene acceso a las clases en .NET Framework. El código de las aplicaciones puede escribirse en cualquier lenguaje compatible con el Common Language Runtime (CLR), entre ellos Microsoft Visual Basic, C#, JScript .NET y J#</w:t>
      </w:r>
      <w:sdt>
        <w:sdtPr>
          <w:rPr>
            <w:lang w:eastAsia="es-PE"/>
          </w:rPr>
          <w:id w:val="-2134251182"/>
          <w:citation/>
        </w:sdtPr>
        <w:sdtContent>
          <w:r w:rsidR="007F5B09" w:rsidRPr="00E340B4">
            <w:rPr>
              <w:rFonts w:ascii="Times New Roman" w:eastAsia="Times New Roman" w:hAnsi="Times New Roman" w:cs="Times New Roman"/>
              <w:sz w:val="24"/>
              <w:szCs w:val="24"/>
              <w:lang w:eastAsia="es-PE"/>
            </w:rPr>
            <w:fldChar w:fldCharType="begin"/>
          </w:r>
          <w:r w:rsidR="00926512" w:rsidRPr="00E340B4">
            <w:rPr>
              <w:rFonts w:ascii="Times New Roman" w:eastAsia="Times New Roman" w:hAnsi="Times New Roman" w:cs="Times New Roman"/>
              <w:sz w:val="24"/>
              <w:szCs w:val="24"/>
              <w:lang w:eastAsia="es-PE"/>
            </w:rPr>
            <w:instrText xml:space="preserve">CITATION Ceballos01 \p 64 \l 10250 </w:instrText>
          </w:r>
          <w:r w:rsidR="007F5B09" w:rsidRPr="00E340B4">
            <w:rPr>
              <w:rFonts w:ascii="Times New Roman" w:eastAsia="Times New Roman" w:hAnsi="Times New Roman" w:cs="Times New Roman"/>
              <w:sz w:val="24"/>
              <w:szCs w:val="24"/>
              <w:lang w:eastAsia="es-PE"/>
            </w:rPr>
            <w:fldChar w:fldCharType="separate"/>
          </w:r>
          <w:r w:rsidR="00EA2BF1" w:rsidRPr="00E340B4">
            <w:rPr>
              <w:rFonts w:ascii="Times New Roman" w:eastAsia="Times New Roman" w:hAnsi="Times New Roman" w:cs="Times New Roman"/>
              <w:noProof/>
              <w:sz w:val="24"/>
              <w:szCs w:val="24"/>
              <w:lang w:eastAsia="es-PE"/>
            </w:rPr>
            <w:t xml:space="preserve"> (Ceballos Villach, 2008, pág. 64)</w:t>
          </w:r>
          <w:r w:rsidR="007F5B09" w:rsidRPr="00E340B4">
            <w:rPr>
              <w:rFonts w:ascii="Times New Roman" w:eastAsia="Times New Roman" w:hAnsi="Times New Roman" w:cs="Times New Roman"/>
              <w:sz w:val="24"/>
              <w:szCs w:val="24"/>
              <w:lang w:eastAsia="es-PE"/>
            </w:rPr>
            <w:fldChar w:fldCharType="end"/>
          </w:r>
        </w:sdtContent>
      </w:sdt>
      <w:r w:rsidRPr="00E340B4">
        <w:rPr>
          <w:rFonts w:ascii="Times New Roman" w:eastAsia="Times New Roman" w:hAnsi="Times New Roman" w:cs="Times New Roman"/>
          <w:sz w:val="24"/>
          <w:szCs w:val="24"/>
          <w:lang w:eastAsia="es-PE"/>
        </w:rPr>
        <w:t xml:space="preserve">. </w:t>
      </w:r>
    </w:p>
    <w:p w14:paraId="715289F0" w14:textId="77777777" w:rsidR="00282115" w:rsidRDefault="00282115" w:rsidP="00C53122">
      <w:pPr>
        <w:pStyle w:val="NormalWeb"/>
        <w:ind w:left="360"/>
        <w:jc w:val="both"/>
        <w:rPr>
          <w:lang w:val="es-ES"/>
        </w:rPr>
      </w:pPr>
    </w:p>
    <w:p w14:paraId="0682A671" w14:textId="77777777" w:rsidR="00F416F2" w:rsidRPr="00282115" w:rsidRDefault="00F416F2" w:rsidP="00C53122">
      <w:pPr>
        <w:pStyle w:val="NormalWeb"/>
        <w:ind w:left="720"/>
        <w:jc w:val="both"/>
        <w:rPr>
          <w:lang w:val="es-ES"/>
        </w:rPr>
      </w:pPr>
      <w:r w:rsidRPr="00282115">
        <w:rPr>
          <w:lang w:val="es-ES"/>
        </w:rPr>
        <w:t>ASP.NET incluye:</w:t>
      </w:r>
    </w:p>
    <w:p w14:paraId="5D37E00A" w14:textId="77777777" w:rsidR="00F416F2"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Marco de trabajo de página y controles.</w:t>
      </w:r>
    </w:p>
    <w:p w14:paraId="439AD92B" w14:textId="77777777" w:rsidR="00F416F2"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Compilador de ASP.NET.</w:t>
      </w:r>
    </w:p>
    <w:p w14:paraId="268A11ED" w14:textId="77777777" w:rsidR="00F416F2"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Infraestructura de seguridad.</w:t>
      </w:r>
    </w:p>
    <w:p w14:paraId="19DE79A2" w14:textId="77777777" w:rsidR="00F416F2"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Funciones de administración de estado.</w:t>
      </w:r>
    </w:p>
    <w:p w14:paraId="06ECE8BD" w14:textId="77777777" w:rsidR="00F416F2"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Configuración de la aplicación.</w:t>
      </w:r>
    </w:p>
    <w:p w14:paraId="49A94691" w14:textId="77777777" w:rsidR="00F416F2"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Supervisión de estado y características de rendimiento.</w:t>
      </w:r>
    </w:p>
    <w:p w14:paraId="7E051372" w14:textId="77777777" w:rsidR="00F416F2"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Capacidad de depuración.</w:t>
      </w:r>
    </w:p>
    <w:p w14:paraId="23C7F666" w14:textId="77777777" w:rsidR="006955E9"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 xml:space="preserve">Marco </w:t>
      </w:r>
      <w:r w:rsidR="006955E9" w:rsidRPr="00282115">
        <w:rPr>
          <w:rFonts w:ascii="Times New Roman" w:eastAsia="Times New Roman" w:hAnsi="Times New Roman" w:cs="Times New Roman"/>
          <w:sz w:val="24"/>
          <w:szCs w:val="24"/>
          <w:lang w:eastAsia="es-PE"/>
        </w:rPr>
        <w:t>de trabajo de servicios Web XML.</w:t>
      </w:r>
    </w:p>
    <w:p w14:paraId="494475CE" w14:textId="77777777" w:rsidR="006955E9"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Entorno de host extensible y administración del ciclo de vida de las aplicaciones.</w:t>
      </w:r>
    </w:p>
    <w:p w14:paraId="62683600" w14:textId="77777777" w:rsidR="00F416F2" w:rsidRPr="00282115" w:rsidRDefault="00F416F2" w:rsidP="00C53122">
      <w:pPr>
        <w:pStyle w:val="Prrafodelista"/>
        <w:numPr>
          <w:ilvl w:val="1"/>
          <w:numId w:val="18"/>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Entorno de diseñador extensible.</w:t>
      </w:r>
    </w:p>
    <w:p w14:paraId="52EC99DB" w14:textId="77777777" w:rsidR="00BE62AF" w:rsidRDefault="00BE62AF" w:rsidP="00C53122">
      <w:pPr>
        <w:pStyle w:val="Prrafodelista"/>
        <w:spacing w:after="0" w:line="240" w:lineRule="auto"/>
        <w:ind w:left="360"/>
        <w:jc w:val="both"/>
        <w:rPr>
          <w:rFonts w:ascii="Times New Roman" w:eastAsia="Times New Roman" w:hAnsi="Times New Roman" w:cs="Times New Roman"/>
          <w:sz w:val="24"/>
          <w:szCs w:val="24"/>
          <w:lang w:eastAsia="es-PE"/>
        </w:rPr>
      </w:pPr>
    </w:p>
    <w:p w14:paraId="59D74A10" w14:textId="77777777" w:rsidR="00282115" w:rsidRPr="00282115" w:rsidRDefault="00282115" w:rsidP="00C53122">
      <w:pPr>
        <w:pStyle w:val="Prrafodelista"/>
        <w:spacing w:after="0" w:line="240" w:lineRule="auto"/>
        <w:ind w:left="360"/>
        <w:jc w:val="both"/>
        <w:rPr>
          <w:rFonts w:ascii="Times New Roman" w:eastAsia="Times New Roman" w:hAnsi="Times New Roman" w:cs="Times New Roman"/>
          <w:sz w:val="24"/>
          <w:szCs w:val="24"/>
          <w:lang w:eastAsia="es-PE"/>
        </w:rPr>
      </w:pPr>
    </w:p>
    <w:p w14:paraId="33412A0B" w14:textId="77777777" w:rsidR="002F0F74" w:rsidRPr="00C53122" w:rsidRDefault="002F0F74" w:rsidP="00C53122">
      <w:pPr>
        <w:pStyle w:val="Prrafodelista"/>
        <w:numPr>
          <w:ilvl w:val="0"/>
          <w:numId w:val="17"/>
        </w:numPr>
        <w:spacing w:after="0" w:line="240" w:lineRule="auto"/>
        <w:jc w:val="both"/>
        <w:rPr>
          <w:rFonts w:ascii="Times New Roman" w:eastAsia="Times New Roman" w:hAnsi="Times New Roman" w:cs="Times New Roman"/>
          <w:b/>
          <w:lang w:eastAsia="es-PE"/>
        </w:rPr>
      </w:pPr>
      <w:r w:rsidRPr="008C5DA2">
        <w:rPr>
          <w:rFonts w:ascii="Times New Roman" w:hAnsi="Times New Roman" w:cs="Times New Roman"/>
          <w:b/>
          <w:bCs/>
          <w:lang w:val="en-US"/>
        </w:rPr>
        <w:t>Microsoft SQL Server.</w:t>
      </w:r>
    </w:p>
    <w:p w14:paraId="236EBD09" w14:textId="77777777" w:rsidR="00C53122" w:rsidRPr="008C5DA2" w:rsidRDefault="00C53122" w:rsidP="00C53122">
      <w:pPr>
        <w:pStyle w:val="Prrafodelista"/>
        <w:spacing w:after="0" w:line="240" w:lineRule="auto"/>
        <w:jc w:val="both"/>
        <w:rPr>
          <w:rFonts w:ascii="Times New Roman" w:eastAsia="Times New Roman" w:hAnsi="Times New Roman" w:cs="Times New Roman"/>
          <w:b/>
          <w:lang w:eastAsia="es-PE"/>
        </w:rPr>
      </w:pPr>
    </w:p>
    <w:p w14:paraId="65F6C6DA" w14:textId="77777777" w:rsidR="002F0F74" w:rsidRPr="00282115" w:rsidRDefault="002F0F74" w:rsidP="00C53122">
      <w:pPr>
        <w:pStyle w:val="Prrafodelista"/>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Es un sistema para la gestión de bases de datos creado por Microsoft el mismo que se basa en el modelo relacional. SQL Server utiliza como lenguajes de consulta T-SQL y ANSI SQL</w:t>
      </w:r>
      <w:sdt>
        <w:sdtPr>
          <w:rPr>
            <w:rFonts w:ascii="Times New Roman" w:eastAsia="Times New Roman" w:hAnsi="Times New Roman" w:cs="Times New Roman"/>
            <w:sz w:val="24"/>
            <w:szCs w:val="24"/>
            <w:lang w:eastAsia="es-PE"/>
          </w:rPr>
          <w:id w:val="1515490594"/>
          <w:citation/>
        </w:sdtPr>
        <w:sdtContent>
          <w:r w:rsidR="00273205" w:rsidRPr="00282115">
            <w:rPr>
              <w:rFonts w:ascii="Times New Roman" w:eastAsia="Times New Roman" w:hAnsi="Times New Roman" w:cs="Times New Roman"/>
              <w:sz w:val="24"/>
              <w:szCs w:val="24"/>
              <w:lang w:eastAsia="es-PE"/>
            </w:rPr>
            <w:fldChar w:fldCharType="begin"/>
          </w:r>
          <w:r w:rsidR="00926512" w:rsidRPr="00282115">
            <w:rPr>
              <w:rFonts w:ascii="Times New Roman" w:eastAsia="Times New Roman" w:hAnsi="Times New Roman" w:cs="Times New Roman"/>
              <w:sz w:val="24"/>
              <w:szCs w:val="24"/>
              <w:lang w:eastAsia="es-PE"/>
            </w:rPr>
            <w:instrText xml:space="preserve">CITATION Sabana01 \p 193 \l 10250 </w:instrText>
          </w:r>
          <w:r w:rsidR="00273205" w:rsidRPr="00282115">
            <w:rPr>
              <w:rFonts w:ascii="Times New Roman" w:eastAsia="Times New Roman" w:hAnsi="Times New Roman" w:cs="Times New Roman"/>
              <w:sz w:val="24"/>
              <w:szCs w:val="24"/>
              <w:lang w:eastAsia="es-PE"/>
            </w:rPr>
            <w:fldChar w:fldCharType="separate"/>
          </w:r>
          <w:r w:rsidR="00EA2BF1" w:rsidRPr="00282115">
            <w:rPr>
              <w:rFonts w:ascii="Times New Roman" w:eastAsia="Times New Roman" w:hAnsi="Times New Roman" w:cs="Times New Roman"/>
              <w:noProof/>
              <w:sz w:val="24"/>
              <w:szCs w:val="24"/>
              <w:lang w:eastAsia="es-PE"/>
            </w:rPr>
            <w:t xml:space="preserve"> (Sabana Mendoza, 2008, pág. 193)</w:t>
          </w:r>
          <w:r w:rsidR="00273205" w:rsidRPr="00282115">
            <w:rPr>
              <w:rFonts w:ascii="Times New Roman" w:eastAsia="Times New Roman" w:hAnsi="Times New Roman" w:cs="Times New Roman"/>
              <w:sz w:val="24"/>
              <w:szCs w:val="24"/>
              <w:lang w:eastAsia="es-PE"/>
            </w:rPr>
            <w:fldChar w:fldCharType="end"/>
          </w:r>
        </w:sdtContent>
      </w:sdt>
      <w:r w:rsidRPr="00282115">
        <w:rPr>
          <w:rFonts w:ascii="Times New Roman" w:eastAsia="Times New Roman" w:hAnsi="Times New Roman" w:cs="Times New Roman"/>
          <w:sz w:val="24"/>
          <w:szCs w:val="24"/>
          <w:lang w:eastAsia="es-PE"/>
        </w:rPr>
        <w:t xml:space="preserve">. </w:t>
      </w:r>
    </w:p>
    <w:p w14:paraId="473797C0" w14:textId="77777777" w:rsidR="0016262D" w:rsidRPr="00282115" w:rsidRDefault="0016262D" w:rsidP="00C53122">
      <w:pPr>
        <w:pStyle w:val="Prrafodelista"/>
        <w:spacing w:after="0" w:line="240" w:lineRule="auto"/>
        <w:ind w:left="360"/>
        <w:jc w:val="both"/>
        <w:rPr>
          <w:rFonts w:ascii="Times New Roman" w:eastAsia="Times New Roman" w:hAnsi="Times New Roman" w:cs="Times New Roman"/>
          <w:sz w:val="24"/>
          <w:szCs w:val="24"/>
          <w:lang w:eastAsia="es-PE"/>
        </w:rPr>
      </w:pPr>
    </w:p>
    <w:p w14:paraId="3AC57293" w14:textId="77777777" w:rsidR="002F0F74" w:rsidRPr="003C247C" w:rsidRDefault="002F0F74" w:rsidP="00C53122">
      <w:pPr>
        <w:pStyle w:val="Prrafodelista"/>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Características:</w:t>
      </w:r>
    </w:p>
    <w:p w14:paraId="43C9325E" w14:textId="77777777" w:rsidR="002F0F74" w:rsidRPr="00282115" w:rsidRDefault="002F0F74" w:rsidP="00C53122">
      <w:pPr>
        <w:pStyle w:val="Prrafodelista"/>
        <w:numPr>
          <w:ilvl w:val="1"/>
          <w:numId w:val="19"/>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Soporte de transacciones.</w:t>
      </w:r>
    </w:p>
    <w:p w14:paraId="189E0622" w14:textId="77777777" w:rsidR="002F0F74" w:rsidRPr="00282115" w:rsidRDefault="002F0F74" w:rsidP="00C53122">
      <w:pPr>
        <w:pStyle w:val="Prrafodelista"/>
        <w:numPr>
          <w:ilvl w:val="1"/>
          <w:numId w:val="19"/>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Escalabilidad, estabilidad y seguridad.</w:t>
      </w:r>
    </w:p>
    <w:p w14:paraId="015E12DC" w14:textId="77777777" w:rsidR="002F0F74" w:rsidRPr="00282115" w:rsidRDefault="002F0F74" w:rsidP="00C53122">
      <w:pPr>
        <w:pStyle w:val="Prrafodelista"/>
        <w:numPr>
          <w:ilvl w:val="1"/>
          <w:numId w:val="19"/>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Soporta procedimientos almacenados.</w:t>
      </w:r>
    </w:p>
    <w:p w14:paraId="1106207F" w14:textId="77777777" w:rsidR="002F0F74" w:rsidRPr="00282115" w:rsidRDefault="002F0F74" w:rsidP="00C53122">
      <w:pPr>
        <w:pStyle w:val="Prrafodelista"/>
        <w:numPr>
          <w:ilvl w:val="1"/>
          <w:numId w:val="19"/>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Incluye también un potente entorno gráfico de administración, que permite el uso de comandos DDL y DML gráficamente.</w:t>
      </w:r>
    </w:p>
    <w:p w14:paraId="33195FD0" w14:textId="77777777" w:rsidR="002F0F74" w:rsidRPr="00282115" w:rsidRDefault="002F0F74" w:rsidP="00C53122">
      <w:pPr>
        <w:pStyle w:val="Prrafodelista"/>
        <w:numPr>
          <w:ilvl w:val="1"/>
          <w:numId w:val="19"/>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lastRenderedPageBreak/>
        <w:t>Permite trabajar en modo cliente-servidor, donde la información y datos se alojan en el servidor y los terminales o clientes de la red sólo acceden a la información.</w:t>
      </w:r>
    </w:p>
    <w:p w14:paraId="6F7D6BF7" w14:textId="77777777" w:rsidR="0016262D" w:rsidRPr="00282115" w:rsidRDefault="002F0F74" w:rsidP="00C53122">
      <w:pPr>
        <w:pStyle w:val="Prrafodelista"/>
        <w:numPr>
          <w:ilvl w:val="1"/>
          <w:numId w:val="19"/>
        </w:numPr>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sz w:val="24"/>
          <w:szCs w:val="24"/>
          <w:lang w:eastAsia="es-PE"/>
        </w:rPr>
        <w:t>Además permite administrar información de otros servidores de datos.</w:t>
      </w:r>
    </w:p>
    <w:p w14:paraId="39A3CA2B" w14:textId="77777777" w:rsidR="002F0F74" w:rsidRDefault="002F0F74" w:rsidP="00E340B4">
      <w:pPr>
        <w:pStyle w:val="Prrafodelista"/>
        <w:spacing w:after="0" w:line="360" w:lineRule="auto"/>
        <w:ind w:left="360"/>
        <w:rPr>
          <w:rFonts w:ascii="Times New Roman" w:eastAsia="Times New Roman" w:hAnsi="Times New Roman" w:cs="Times New Roman"/>
          <w:color w:val="000000"/>
          <w:sz w:val="24"/>
          <w:szCs w:val="24"/>
          <w:lang w:eastAsia="es-PE"/>
        </w:rPr>
      </w:pPr>
    </w:p>
    <w:p w14:paraId="652B9CB5" w14:textId="77777777" w:rsidR="00C53122" w:rsidRPr="00282115" w:rsidRDefault="00C53122" w:rsidP="00E340B4">
      <w:pPr>
        <w:pStyle w:val="Prrafodelista"/>
        <w:spacing w:after="0" w:line="360" w:lineRule="auto"/>
        <w:ind w:left="360"/>
        <w:rPr>
          <w:rFonts w:ascii="Times New Roman" w:eastAsia="Times New Roman" w:hAnsi="Times New Roman" w:cs="Times New Roman"/>
          <w:color w:val="000000"/>
          <w:sz w:val="24"/>
          <w:szCs w:val="24"/>
          <w:lang w:eastAsia="es-PE"/>
        </w:rPr>
      </w:pPr>
    </w:p>
    <w:p w14:paraId="5B8FB759" w14:textId="77777777" w:rsidR="00F416F2" w:rsidRDefault="00F416F2" w:rsidP="00C53122">
      <w:pPr>
        <w:pStyle w:val="Ttulo3"/>
        <w:numPr>
          <w:ilvl w:val="1"/>
          <w:numId w:val="15"/>
        </w:numPr>
        <w:spacing w:line="240" w:lineRule="auto"/>
        <w:rPr>
          <w:rFonts w:ascii="Times New Roman" w:eastAsia="Times New Roman" w:hAnsi="Times New Roman" w:cs="Times New Roman"/>
          <w:color w:val="auto"/>
          <w:sz w:val="24"/>
          <w:szCs w:val="24"/>
          <w:lang w:eastAsia="es-PE"/>
        </w:rPr>
      </w:pPr>
      <w:bookmarkStart w:id="133" w:name="_Toc412395571"/>
      <w:bookmarkStart w:id="134" w:name="_Toc412455125"/>
      <w:r w:rsidRPr="00EE2905">
        <w:rPr>
          <w:rFonts w:ascii="Times New Roman" w:eastAsia="Times New Roman" w:hAnsi="Times New Roman" w:cs="Times New Roman"/>
          <w:color w:val="auto"/>
          <w:sz w:val="24"/>
          <w:szCs w:val="24"/>
          <w:lang w:eastAsia="es-PE"/>
        </w:rPr>
        <w:t>Estado del arte</w:t>
      </w:r>
      <w:bookmarkEnd w:id="133"/>
      <w:bookmarkEnd w:id="134"/>
    </w:p>
    <w:p w14:paraId="2BB1F5B3" w14:textId="77777777" w:rsidR="00C53122" w:rsidRDefault="00C53122" w:rsidP="00C53122">
      <w:pPr>
        <w:pStyle w:val="NormalWeb"/>
        <w:shd w:val="clear" w:color="auto" w:fill="FFFFFF"/>
        <w:jc w:val="both"/>
        <w:rPr>
          <w:lang w:val="es-ES"/>
        </w:rPr>
      </w:pPr>
    </w:p>
    <w:p w14:paraId="620C7617" w14:textId="77777777" w:rsidR="00F416F2" w:rsidRDefault="00F416F2" w:rsidP="00C53122">
      <w:pPr>
        <w:pStyle w:val="NormalWeb"/>
        <w:shd w:val="clear" w:color="auto" w:fill="FFFFFF"/>
        <w:jc w:val="both"/>
        <w:rPr>
          <w:lang w:val="es-ES"/>
        </w:rPr>
      </w:pPr>
      <w:r w:rsidRPr="00282115">
        <w:rPr>
          <w:lang w:val="es-ES"/>
        </w:rPr>
        <w:t>En este punto se  detallan los sistemas que cuentan con soluciones afines a la planteada</w:t>
      </w:r>
      <w:r w:rsidR="002F0F74" w:rsidRPr="00282115">
        <w:rPr>
          <w:lang w:val="es-ES"/>
        </w:rPr>
        <w:t xml:space="preserve"> en el presente proyecto</w:t>
      </w:r>
      <w:r w:rsidRPr="00282115">
        <w:rPr>
          <w:lang w:val="es-ES"/>
        </w:rPr>
        <w:t xml:space="preserve">.  </w:t>
      </w:r>
    </w:p>
    <w:p w14:paraId="131B29AC" w14:textId="77777777" w:rsidR="008C5DA2" w:rsidRDefault="008C5DA2" w:rsidP="00C53122">
      <w:pPr>
        <w:pStyle w:val="NormalWeb"/>
        <w:shd w:val="clear" w:color="auto" w:fill="FFFFFF"/>
        <w:jc w:val="both"/>
      </w:pPr>
    </w:p>
    <w:p w14:paraId="5527ACEF" w14:textId="77777777" w:rsidR="00C53122" w:rsidRPr="00282115" w:rsidRDefault="00C53122" w:rsidP="00C53122">
      <w:pPr>
        <w:pStyle w:val="NormalWeb"/>
        <w:shd w:val="clear" w:color="auto" w:fill="FFFFFF"/>
        <w:jc w:val="both"/>
      </w:pPr>
    </w:p>
    <w:p w14:paraId="141A72BF" w14:textId="77777777" w:rsidR="00014251" w:rsidRDefault="00014251" w:rsidP="00C53122">
      <w:pPr>
        <w:pStyle w:val="Prrafodelista"/>
        <w:numPr>
          <w:ilvl w:val="0"/>
          <w:numId w:val="22"/>
        </w:numPr>
        <w:spacing w:after="0" w:line="240" w:lineRule="auto"/>
        <w:rPr>
          <w:rFonts w:ascii="Times New Roman" w:eastAsia="Times New Roman" w:hAnsi="Times New Roman" w:cs="Times New Roman"/>
          <w:b/>
          <w:color w:val="000000"/>
          <w:lang w:eastAsia="es-PE"/>
        </w:rPr>
      </w:pPr>
      <w:r w:rsidRPr="008C5DA2">
        <w:rPr>
          <w:rFonts w:ascii="Times New Roman" w:eastAsia="Times New Roman" w:hAnsi="Times New Roman" w:cs="Times New Roman"/>
          <w:b/>
          <w:color w:val="000000"/>
          <w:lang w:eastAsia="es-PE"/>
        </w:rPr>
        <w:t>Reniec lanza una aplicación para tramites por el celular</w:t>
      </w:r>
    </w:p>
    <w:p w14:paraId="58D0EB84" w14:textId="77777777" w:rsidR="00C53122" w:rsidRPr="008C5DA2" w:rsidRDefault="00C53122" w:rsidP="00C53122">
      <w:pPr>
        <w:pStyle w:val="Prrafodelista"/>
        <w:spacing w:after="0" w:line="240" w:lineRule="auto"/>
        <w:rPr>
          <w:rFonts w:ascii="Times New Roman" w:eastAsia="Times New Roman" w:hAnsi="Times New Roman" w:cs="Times New Roman"/>
          <w:b/>
          <w:color w:val="000000"/>
          <w:lang w:eastAsia="es-PE"/>
        </w:rPr>
      </w:pPr>
    </w:p>
    <w:p w14:paraId="55B0B2E5" w14:textId="77777777" w:rsidR="00014251" w:rsidRPr="00282115" w:rsidRDefault="00014251" w:rsidP="00C53122">
      <w:pPr>
        <w:pStyle w:val="NormalWeb"/>
        <w:shd w:val="clear" w:color="auto" w:fill="FFFFFF"/>
        <w:spacing w:after="300"/>
        <w:ind w:left="708"/>
        <w:jc w:val="both"/>
      </w:pPr>
      <w:r w:rsidRPr="00282115">
        <w:t>Registro Nacional de Identificación y Estado Civil (</w:t>
      </w:r>
      <w:r w:rsidR="00211F37">
        <w:fldChar w:fldCharType="begin"/>
      </w:r>
      <w:r w:rsidR="00211F37">
        <w:instrText xml:space="preserve"> HYPERLINK "http://elcomercio.pe/noticias/reniec-518998?ref=nota_tecnologia&amp;ft=contenido" </w:instrText>
      </w:r>
      <w:r w:rsidR="00211F37">
        <w:fldChar w:fldCharType="separate"/>
      </w:r>
      <w:r w:rsidRPr="00282115">
        <w:rPr>
          <w:rStyle w:val="spellchecker-word-highlight"/>
        </w:rPr>
        <w:t>Reniec</w:t>
      </w:r>
      <w:r w:rsidR="00211F37">
        <w:rPr>
          <w:rStyle w:val="spellchecker-word-highlight"/>
        </w:rPr>
        <w:fldChar w:fldCharType="end"/>
      </w:r>
      <w:r w:rsidRPr="00282115">
        <w:t>) presentó una</w:t>
      </w:r>
      <w:r w:rsidRPr="00282115">
        <w:rPr>
          <w:rStyle w:val="apple-converted-space"/>
        </w:rPr>
        <w:t> </w:t>
      </w:r>
      <w:r w:rsidR="00A576A6">
        <w:fldChar w:fldCharType="begin"/>
      </w:r>
      <w:r w:rsidR="00A576A6">
        <w:instrText xml:space="preserve"> HYPERLINK "http://elcomercio.pe/noticias/aplicacion-movil-347773?ref=nota_tecnologia&amp;ft=contenido" </w:instrText>
      </w:r>
      <w:r w:rsidR="00A576A6">
        <w:fldChar w:fldCharType="separate"/>
      </w:r>
      <w:r w:rsidRPr="00282115">
        <w:rPr>
          <w:rStyle w:val="Hipervnculo"/>
          <w:color w:val="auto"/>
          <w:u w:val="none"/>
        </w:rPr>
        <w:t>aplicación</w:t>
      </w:r>
      <w:r w:rsidR="00A576A6">
        <w:rPr>
          <w:rStyle w:val="Hipervnculo"/>
          <w:color w:val="auto"/>
          <w:u w:val="none"/>
        </w:rPr>
        <w:fldChar w:fldCharType="end"/>
      </w:r>
      <w:r w:rsidRPr="00282115">
        <w:rPr>
          <w:rStyle w:val="apple-converted-space"/>
        </w:rPr>
        <w:t> </w:t>
      </w:r>
      <w:r w:rsidRPr="00282115">
        <w:t>para</w:t>
      </w:r>
      <w:r w:rsidRPr="00282115">
        <w:rPr>
          <w:rStyle w:val="apple-converted-space"/>
        </w:rPr>
        <w:t> </w:t>
      </w:r>
      <w:r w:rsidR="00A576A6">
        <w:fldChar w:fldCharType="begin"/>
      </w:r>
      <w:r w:rsidR="00A576A6">
        <w:instrText xml:space="preserve"> HYPERLINK "http://elcomercio.pe/noticias/dispositivos-moviles-406031?ref=nota_tecnologia&amp;ft=contenido" </w:instrText>
      </w:r>
      <w:r w:rsidR="00A576A6">
        <w:fldChar w:fldCharType="separate"/>
      </w:r>
      <w:r w:rsidRPr="00282115">
        <w:rPr>
          <w:rStyle w:val="Hipervnculo"/>
          <w:color w:val="auto"/>
          <w:u w:val="none"/>
        </w:rPr>
        <w:t>dispositivos móviles</w:t>
      </w:r>
      <w:r w:rsidR="00A576A6">
        <w:rPr>
          <w:rStyle w:val="Hipervnculo"/>
          <w:color w:val="auto"/>
          <w:u w:val="none"/>
        </w:rPr>
        <w:fldChar w:fldCharType="end"/>
      </w:r>
      <w:r w:rsidRPr="00282115">
        <w:rPr>
          <w:rStyle w:val="apple-converted-space"/>
        </w:rPr>
        <w:t> </w:t>
      </w:r>
      <w:r w:rsidRPr="00282115">
        <w:t>que</w:t>
      </w:r>
      <w:r w:rsidRPr="00282115">
        <w:rPr>
          <w:rStyle w:val="apple-converted-space"/>
        </w:rPr>
        <w:t> </w:t>
      </w:r>
      <w:r w:rsidRPr="00282115">
        <w:rPr>
          <w:rStyle w:val="Textoennegrita"/>
          <w:b w:val="0"/>
        </w:rPr>
        <w:t>permitirá a los usuarios realizar consultas y trámites desde su teléfono inteligente</w:t>
      </w:r>
      <w:r w:rsidRPr="00282115">
        <w:t>.</w:t>
      </w:r>
    </w:p>
    <w:p w14:paraId="76CBED28" w14:textId="77777777" w:rsidR="00014251" w:rsidRPr="00282115" w:rsidRDefault="00014251" w:rsidP="00C53122">
      <w:pPr>
        <w:pStyle w:val="NormalWeb"/>
        <w:shd w:val="clear" w:color="auto" w:fill="FFFFFF"/>
        <w:spacing w:after="300"/>
        <w:ind w:left="708"/>
        <w:jc w:val="both"/>
      </w:pPr>
      <w:r w:rsidRPr="00282115">
        <w:t>Gracias a esta nueva aplicación -llamada</w:t>
      </w:r>
      <w:r w:rsidRPr="00282115">
        <w:rPr>
          <w:rStyle w:val="apple-converted-space"/>
        </w:rPr>
        <w:t> </w:t>
      </w:r>
      <w:r w:rsidRPr="00282115">
        <w:rPr>
          <w:rStyle w:val="spellchecker-word-highlight"/>
        </w:rPr>
        <w:t>Reniec</w:t>
      </w:r>
      <w:r w:rsidRPr="00282115">
        <w:rPr>
          <w:rStyle w:val="apple-converted-space"/>
        </w:rPr>
        <w:t> </w:t>
      </w:r>
      <w:r w:rsidRPr="00282115">
        <w:t>Móvil-  los usuarios podrán consultar información relacionada con trámites del </w:t>
      </w:r>
      <w:r w:rsidRPr="00282115">
        <w:rPr>
          <w:rStyle w:val="apple-converted-space"/>
        </w:rPr>
        <w:t> </w:t>
      </w:r>
      <w:r w:rsidR="00A576A6">
        <w:fldChar w:fldCharType="begin"/>
      </w:r>
      <w:r w:rsidR="00A576A6">
        <w:instrText xml:space="preserve"> HYPERLINK "http://elcomercio.pe/noticias/dni-1467?ref=nota_tecnologia&amp;ft=contenido" </w:instrText>
      </w:r>
      <w:r w:rsidR="00A576A6">
        <w:fldChar w:fldCharType="separate"/>
      </w:r>
      <w:r w:rsidRPr="00282115">
        <w:rPr>
          <w:rStyle w:val="Hipervnculo"/>
          <w:color w:val="auto"/>
          <w:u w:val="none"/>
        </w:rPr>
        <w:t>DNI</w:t>
      </w:r>
      <w:r w:rsidR="00A576A6">
        <w:rPr>
          <w:rStyle w:val="Hipervnculo"/>
          <w:color w:val="auto"/>
          <w:u w:val="none"/>
        </w:rPr>
        <w:fldChar w:fldCharType="end"/>
      </w:r>
      <w:r w:rsidRPr="00282115">
        <w:t>, actas registrales, padrones electorales y ubicación de agencias.</w:t>
      </w:r>
    </w:p>
    <w:p w14:paraId="0855FBF0" w14:textId="77777777" w:rsidR="00014251" w:rsidRPr="00282115" w:rsidRDefault="00014251" w:rsidP="00C53122">
      <w:pPr>
        <w:pStyle w:val="NormalWeb"/>
        <w:shd w:val="clear" w:color="auto" w:fill="FFFFFF"/>
        <w:spacing w:after="300"/>
        <w:ind w:left="708"/>
        <w:jc w:val="both"/>
      </w:pPr>
      <w:r w:rsidRPr="00282115">
        <w:t>Además, los ciudadanos</w:t>
      </w:r>
      <w:r w:rsidRPr="00282115">
        <w:rPr>
          <w:rStyle w:val="apple-converted-space"/>
        </w:rPr>
        <w:t> </w:t>
      </w:r>
      <w:r w:rsidRPr="00282115">
        <w:rPr>
          <w:rStyle w:val="Textoennegrita"/>
          <w:b w:val="0"/>
        </w:rPr>
        <w:t>podrán saber cuántas personas existen con su mismo nombre y apellido (</w:t>
      </w:r>
      <w:r w:rsidR="00A576A6">
        <w:fldChar w:fldCharType="begin"/>
      </w:r>
      <w:r w:rsidR="00A576A6">
        <w:instrText xml:space="preserve"> HYPERLINK "http://elcomercio.pe/noticias/homonimia-319915?ref=nota_tecnologia&amp;ft=contenido" </w:instrText>
      </w:r>
      <w:r w:rsidR="00A576A6">
        <w:fldChar w:fldCharType="separate"/>
      </w:r>
      <w:r w:rsidRPr="00282115">
        <w:rPr>
          <w:rStyle w:val="Hipervnculo"/>
          <w:bCs/>
          <w:color w:val="auto"/>
          <w:u w:val="none"/>
        </w:rPr>
        <w:t>homonimia</w:t>
      </w:r>
      <w:r w:rsidR="00A576A6">
        <w:rPr>
          <w:rStyle w:val="Hipervnculo"/>
          <w:bCs/>
          <w:color w:val="auto"/>
          <w:u w:val="none"/>
        </w:rPr>
        <w:fldChar w:fldCharType="end"/>
      </w:r>
      <w:r w:rsidRPr="00282115">
        <w:rPr>
          <w:rStyle w:val="Textoennegrita"/>
          <w:b w:val="0"/>
        </w:rPr>
        <w:t>)</w:t>
      </w:r>
      <w:r w:rsidRPr="00282115">
        <w:t>, conocer en qué distrito les tocará votar en las próximas elecciones, así como realizar el trámite para el duplicado del documento de identidad (luego de haber pagado la tasa correspondiente).</w:t>
      </w:r>
    </w:p>
    <w:p w14:paraId="65AEE8F2" w14:textId="77777777" w:rsidR="00014251" w:rsidRPr="00282115" w:rsidRDefault="00014251" w:rsidP="00C53122">
      <w:pPr>
        <w:pStyle w:val="NormalWeb"/>
        <w:shd w:val="clear" w:color="auto" w:fill="FFFFFF"/>
        <w:spacing w:after="300"/>
        <w:ind w:left="708"/>
        <w:jc w:val="both"/>
      </w:pPr>
      <w:r w:rsidRPr="00282115">
        <w:t>Esta aplicación</w:t>
      </w:r>
      <w:r w:rsidRPr="00282115">
        <w:rPr>
          <w:rStyle w:val="apple-converted-space"/>
        </w:rPr>
        <w:t> </w:t>
      </w:r>
      <w:r w:rsidRPr="00282115">
        <w:rPr>
          <w:rStyle w:val="Textoennegrita"/>
          <w:b w:val="0"/>
        </w:rPr>
        <w:t>es parte de un plan de mejoramiento de servicios</w:t>
      </w:r>
      <w:r w:rsidR="00240092" w:rsidRPr="00282115">
        <w:rPr>
          <w:rStyle w:val="Textoennegrita"/>
          <w:b w:val="0"/>
        </w:rPr>
        <w:t xml:space="preserve"> </w:t>
      </w:r>
      <w:r w:rsidRPr="00282115">
        <w:t>que tiene como objetivo ahorrar tiempo y dinero a los usuarios. Se podrá utilizar en cualquier tableta o</w:t>
      </w:r>
      <w:r w:rsidRPr="00282115">
        <w:rPr>
          <w:rStyle w:val="apple-converted-space"/>
        </w:rPr>
        <w:t> </w:t>
      </w:r>
      <w:r w:rsidR="00240092" w:rsidRPr="00282115">
        <w:rPr>
          <w:rStyle w:val="spellchecker-word-highlight"/>
        </w:rPr>
        <w:t>Smartphone</w:t>
      </w:r>
      <w:r w:rsidRPr="00282115">
        <w:rPr>
          <w:rStyle w:val="apple-converted-space"/>
        </w:rPr>
        <w:t> </w:t>
      </w:r>
      <w:r w:rsidRPr="00282115">
        <w:t>del mercado</w:t>
      </w:r>
      <w:r w:rsidRPr="00282115">
        <w:rPr>
          <w:rStyle w:val="apple-converted-space"/>
        </w:rPr>
        <w:t> </w:t>
      </w:r>
      <w:r w:rsidRPr="00282115">
        <w:rPr>
          <w:rStyle w:val="Textoennegrita"/>
          <w:b w:val="0"/>
        </w:rPr>
        <w:t>que cuente con el sistema operativo</w:t>
      </w:r>
      <w:r w:rsidRPr="00282115">
        <w:rPr>
          <w:rStyle w:val="apple-converted-space"/>
          <w:bCs/>
        </w:rPr>
        <w:t> </w:t>
      </w:r>
      <w:r w:rsidR="00A576A6">
        <w:fldChar w:fldCharType="begin"/>
      </w:r>
      <w:r w:rsidR="00A576A6">
        <w:instrText xml:space="preserve"> HYPERLINK "http://elcomercio.pe/noticias/android-513512?ref=nota_tecnologia&amp;ft=contenido" </w:instrText>
      </w:r>
      <w:r w:rsidR="00A576A6">
        <w:fldChar w:fldCharType="separate"/>
      </w:r>
      <w:r w:rsidRPr="00282115">
        <w:rPr>
          <w:rStyle w:val="spellchecker-word-highlight"/>
          <w:bCs/>
        </w:rPr>
        <w:t>Android</w:t>
      </w:r>
      <w:r w:rsidR="00A576A6">
        <w:rPr>
          <w:rStyle w:val="spellchecker-word-highlight"/>
          <w:bCs/>
        </w:rPr>
        <w:fldChar w:fldCharType="end"/>
      </w:r>
      <w:r w:rsidRPr="00282115">
        <w:rPr>
          <w:rStyle w:val="apple-converted-space"/>
        </w:rPr>
        <w:t> </w:t>
      </w:r>
      <w:r w:rsidRPr="00282115">
        <w:t xml:space="preserve">(Google). </w:t>
      </w:r>
    </w:p>
    <w:p w14:paraId="022B860D" w14:textId="77777777" w:rsidR="00014251" w:rsidRDefault="00A576A6" w:rsidP="00C53122">
      <w:pPr>
        <w:pStyle w:val="NormalWeb"/>
        <w:shd w:val="clear" w:color="auto" w:fill="FFFFFF"/>
        <w:spacing w:after="300"/>
        <w:ind w:left="708"/>
        <w:jc w:val="both"/>
      </w:pPr>
      <w:r>
        <w:fldChar w:fldCharType="begin"/>
      </w:r>
      <w:r>
        <w:instrText xml:space="preserve"> HYPERLINK "http://elcomercio.pe/noticias/jorge-luis-yrivarren-lazo-280122?ref=nota_tecnologia&amp;ft=contenido" </w:instrText>
      </w:r>
      <w:r>
        <w:fldChar w:fldCharType="separate"/>
      </w:r>
      <w:r w:rsidR="00014251" w:rsidRPr="00282115">
        <w:rPr>
          <w:rStyle w:val="Hipervnculo"/>
          <w:color w:val="auto"/>
          <w:u w:val="none"/>
        </w:rPr>
        <w:t>Jorge</w:t>
      </w:r>
      <w:r w:rsidR="00014251" w:rsidRPr="00282115">
        <w:rPr>
          <w:rStyle w:val="apple-converted-space"/>
        </w:rPr>
        <w:t> </w:t>
      </w:r>
      <w:r w:rsidR="00014251" w:rsidRPr="00282115">
        <w:rPr>
          <w:rStyle w:val="spellchecker-word-highlight"/>
        </w:rPr>
        <w:t>Yrrivarren</w:t>
      </w:r>
      <w:r w:rsidR="00014251" w:rsidRPr="00282115">
        <w:rPr>
          <w:rStyle w:val="apple-converted-space"/>
        </w:rPr>
        <w:t> </w:t>
      </w:r>
      <w:r w:rsidR="00014251" w:rsidRPr="00282115">
        <w:rPr>
          <w:rStyle w:val="Hipervnculo"/>
          <w:color w:val="auto"/>
          <w:u w:val="none"/>
        </w:rPr>
        <w:t>Lazo</w:t>
      </w:r>
      <w:r>
        <w:rPr>
          <w:rStyle w:val="Hipervnculo"/>
          <w:color w:val="auto"/>
          <w:u w:val="none"/>
        </w:rPr>
        <w:fldChar w:fldCharType="end"/>
      </w:r>
      <w:r w:rsidR="00014251" w:rsidRPr="00282115">
        <w:t>, jefe Nacional del</w:t>
      </w:r>
      <w:r w:rsidR="00014251" w:rsidRPr="00282115">
        <w:rPr>
          <w:rStyle w:val="apple-converted-space"/>
        </w:rPr>
        <w:t> </w:t>
      </w:r>
      <w:r w:rsidR="00014251" w:rsidRPr="00282115">
        <w:rPr>
          <w:rStyle w:val="spellchecker-word-highlight"/>
        </w:rPr>
        <w:t>Reniec</w:t>
      </w:r>
      <w:r w:rsidR="00014251" w:rsidRPr="00282115">
        <w:t>, explicó se decidió crear esta ‘</w:t>
      </w:r>
      <w:r w:rsidR="00014251" w:rsidRPr="00282115">
        <w:rPr>
          <w:rStyle w:val="spellchecker-word-highlight"/>
        </w:rPr>
        <w:t>app</w:t>
      </w:r>
      <w:r w:rsidR="00014251" w:rsidRPr="00282115">
        <w:t>’ “luego de identificar cuáles eran los motivos principales del porque las personas llamaban a la línea de asistencia”.</w:t>
      </w:r>
    </w:p>
    <w:p w14:paraId="5AC2570B" w14:textId="77777777" w:rsidR="008124E3" w:rsidRDefault="008124E3" w:rsidP="00C53122">
      <w:pPr>
        <w:pStyle w:val="NormalWeb"/>
        <w:shd w:val="clear" w:color="auto" w:fill="FFFFFF"/>
        <w:spacing w:after="300"/>
        <w:ind w:left="708"/>
      </w:pPr>
    </w:p>
    <w:p w14:paraId="6C923549" w14:textId="77777777" w:rsidR="008124E3" w:rsidRDefault="008124E3" w:rsidP="00C53122">
      <w:pPr>
        <w:pStyle w:val="NormalWeb"/>
        <w:shd w:val="clear" w:color="auto" w:fill="FFFFFF"/>
        <w:spacing w:after="300"/>
        <w:ind w:left="708"/>
      </w:pPr>
    </w:p>
    <w:p w14:paraId="681FD615" w14:textId="77777777" w:rsidR="00B92F8B" w:rsidRDefault="00B92F8B" w:rsidP="00C53122">
      <w:pPr>
        <w:pStyle w:val="Prrafodelista"/>
        <w:autoSpaceDE w:val="0"/>
        <w:autoSpaceDN w:val="0"/>
        <w:adjustRightInd w:val="0"/>
        <w:spacing w:after="0" w:line="240" w:lineRule="auto"/>
        <w:ind w:left="708"/>
        <w:jc w:val="both"/>
        <w:rPr>
          <w:rFonts w:ascii="Times New Roman" w:hAnsi="Times New Roman" w:cs="Times New Roman"/>
          <w:b/>
          <w:sz w:val="24"/>
          <w:szCs w:val="24"/>
        </w:rPr>
      </w:pPr>
    </w:p>
    <w:p w14:paraId="2864C988" w14:textId="77777777" w:rsidR="00B92F8B" w:rsidRDefault="00B92F8B" w:rsidP="00C53122">
      <w:pPr>
        <w:pStyle w:val="Prrafodelista"/>
        <w:autoSpaceDE w:val="0"/>
        <w:autoSpaceDN w:val="0"/>
        <w:adjustRightInd w:val="0"/>
        <w:spacing w:after="0" w:line="240" w:lineRule="auto"/>
        <w:ind w:left="708"/>
        <w:jc w:val="both"/>
        <w:rPr>
          <w:rFonts w:ascii="Times New Roman" w:hAnsi="Times New Roman" w:cs="Times New Roman"/>
          <w:b/>
          <w:sz w:val="24"/>
          <w:szCs w:val="24"/>
        </w:rPr>
      </w:pPr>
    </w:p>
    <w:p w14:paraId="389018C0" w14:textId="77777777" w:rsidR="00014251" w:rsidRPr="008124E3" w:rsidRDefault="00014251" w:rsidP="00C53122">
      <w:pPr>
        <w:pStyle w:val="Prrafodelista"/>
        <w:autoSpaceDE w:val="0"/>
        <w:autoSpaceDN w:val="0"/>
        <w:adjustRightInd w:val="0"/>
        <w:spacing w:after="0" w:line="240" w:lineRule="auto"/>
        <w:ind w:left="708"/>
        <w:jc w:val="both"/>
        <w:rPr>
          <w:rFonts w:ascii="Times New Roman" w:hAnsi="Times New Roman" w:cs="Times New Roman"/>
          <w:b/>
          <w:sz w:val="24"/>
          <w:szCs w:val="24"/>
        </w:rPr>
      </w:pPr>
      <w:r w:rsidRPr="008124E3">
        <w:rPr>
          <w:rFonts w:ascii="Times New Roman" w:hAnsi="Times New Roman" w:cs="Times New Roman"/>
          <w:b/>
          <w:sz w:val="24"/>
          <w:szCs w:val="24"/>
        </w:rPr>
        <w:t>Objetivos</w:t>
      </w:r>
    </w:p>
    <w:p w14:paraId="0B124589" w14:textId="77777777" w:rsidR="00014251" w:rsidRPr="00282115" w:rsidRDefault="00014251" w:rsidP="00C53122">
      <w:pPr>
        <w:autoSpaceDE w:val="0"/>
        <w:autoSpaceDN w:val="0"/>
        <w:adjustRightInd w:val="0"/>
        <w:spacing w:after="0" w:line="240" w:lineRule="auto"/>
        <w:ind w:firstLine="708"/>
        <w:jc w:val="both"/>
        <w:rPr>
          <w:rFonts w:ascii="Times New Roman" w:hAnsi="Times New Roman" w:cs="Times New Roman"/>
          <w:sz w:val="24"/>
          <w:szCs w:val="24"/>
        </w:rPr>
      </w:pPr>
    </w:p>
    <w:p w14:paraId="57024CB2" w14:textId="77777777" w:rsidR="00014251" w:rsidRPr="00282115" w:rsidRDefault="00014251" w:rsidP="00C53122">
      <w:pPr>
        <w:pStyle w:val="Prrafodelista"/>
        <w:numPr>
          <w:ilvl w:val="2"/>
          <w:numId w:val="8"/>
        </w:numPr>
        <w:autoSpaceDE w:val="0"/>
        <w:autoSpaceDN w:val="0"/>
        <w:adjustRightInd w:val="0"/>
        <w:spacing w:after="0" w:line="240" w:lineRule="auto"/>
        <w:jc w:val="both"/>
        <w:rPr>
          <w:rFonts w:ascii="Times New Roman" w:hAnsi="Times New Roman" w:cs="Times New Roman"/>
          <w:sz w:val="24"/>
          <w:szCs w:val="24"/>
        </w:rPr>
      </w:pPr>
      <w:commentRangeStart w:id="135"/>
      <w:del w:id="136" w:author="Edwin Huamaní" w:date="2015-02-23T03:46:00Z">
        <w:r w:rsidRPr="00282115" w:rsidDel="00B4661A">
          <w:rPr>
            <w:rFonts w:ascii="Times New Roman" w:hAnsi="Times New Roman" w:cs="Times New Roman"/>
            <w:sz w:val="24"/>
            <w:szCs w:val="24"/>
          </w:rPr>
          <w:delText xml:space="preserve">Realizar aplicación </w:delText>
        </w:r>
      </w:del>
      <w:ins w:id="137" w:author="Edwin Huamaní" w:date="2015-02-23T03:46:00Z">
        <w:r w:rsidR="00B4661A">
          <w:rPr>
            <w:rFonts w:ascii="Times New Roman" w:hAnsi="Times New Roman" w:cs="Times New Roman"/>
            <w:sz w:val="24"/>
            <w:szCs w:val="24"/>
          </w:rPr>
          <w:t xml:space="preserve">Aplicación </w:t>
        </w:r>
      </w:ins>
      <w:del w:id="138" w:author="Edwin Huamaní" w:date="2015-02-23T03:46:00Z">
        <w:r w:rsidRPr="00282115" w:rsidDel="00B4661A">
          <w:rPr>
            <w:rFonts w:ascii="Times New Roman" w:hAnsi="Times New Roman" w:cs="Times New Roman"/>
            <w:sz w:val="24"/>
            <w:szCs w:val="24"/>
          </w:rPr>
          <w:delText xml:space="preserve">que </w:delText>
        </w:r>
      </w:del>
      <w:commentRangeEnd w:id="135"/>
      <w:r w:rsidR="00F474E7">
        <w:rPr>
          <w:rStyle w:val="Refdecomentario"/>
        </w:rPr>
        <w:commentReference w:id="135"/>
      </w:r>
      <w:del w:id="139" w:author="Edwin Huamaní" w:date="2015-02-23T03:46:00Z">
        <w:r w:rsidRPr="00282115" w:rsidDel="00B4661A">
          <w:rPr>
            <w:rFonts w:ascii="Times New Roman" w:hAnsi="Times New Roman" w:cs="Times New Roman"/>
            <w:sz w:val="24"/>
            <w:szCs w:val="24"/>
          </w:rPr>
          <w:delText xml:space="preserve">pueda ser </w:delText>
        </w:r>
      </w:del>
      <w:ins w:id="140" w:author="Edwin Huamaní" w:date="2015-02-23T03:46:00Z">
        <w:r w:rsidR="00B4661A">
          <w:rPr>
            <w:rFonts w:ascii="Times New Roman" w:hAnsi="Times New Roman" w:cs="Times New Roman"/>
            <w:sz w:val="24"/>
            <w:szCs w:val="24"/>
          </w:rPr>
          <w:t xml:space="preserve">para ser </w:t>
        </w:r>
      </w:ins>
      <w:r w:rsidRPr="00282115">
        <w:rPr>
          <w:rFonts w:ascii="Times New Roman" w:hAnsi="Times New Roman" w:cs="Times New Roman"/>
          <w:sz w:val="24"/>
          <w:szCs w:val="24"/>
        </w:rPr>
        <w:t>utilizad</w:t>
      </w:r>
      <w:ins w:id="141" w:author="Edwin Huamaní" w:date="2015-02-23T03:46:00Z">
        <w:r w:rsidR="00B4661A">
          <w:rPr>
            <w:rFonts w:ascii="Times New Roman" w:hAnsi="Times New Roman" w:cs="Times New Roman"/>
            <w:sz w:val="24"/>
            <w:szCs w:val="24"/>
          </w:rPr>
          <w:t>a</w:t>
        </w:r>
      </w:ins>
      <w:del w:id="142" w:author="Edwin Huamaní" w:date="2015-02-23T03:46:00Z">
        <w:r w:rsidRPr="00282115" w:rsidDel="00B4661A">
          <w:rPr>
            <w:rFonts w:ascii="Times New Roman" w:hAnsi="Times New Roman" w:cs="Times New Roman"/>
            <w:sz w:val="24"/>
            <w:szCs w:val="24"/>
          </w:rPr>
          <w:delText>o</w:delText>
        </w:r>
      </w:del>
      <w:r w:rsidRPr="00282115">
        <w:rPr>
          <w:rFonts w:ascii="Times New Roman" w:hAnsi="Times New Roman" w:cs="Times New Roman"/>
          <w:sz w:val="24"/>
          <w:szCs w:val="24"/>
        </w:rPr>
        <w:t xml:space="preserve"> por </w:t>
      </w:r>
      <w:del w:id="143" w:author="Edwin Huamaní" w:date="2015-02-23T03:46:00Z">
        <w:r w:rsidRPr="00282115" w:rsidDel="00B4661A">
          <w:rPr>
            <w:rFonts w:ascii="Times New Roman" w:hAnsi="Times New Roman" w:cs="Times New Roman"/>
            <w:sz w:val="24"/>
            <w:szCs w:val="24"/>
          </w:rPr>
          <w:delText xml:space="preserve">el común de </w:delText>
        </w:r>
      </w:del>
      <w:r w:rsidRPr="00282115">
        <w:rPr>
          <w:rFonts w:ascii="Times New Roman" w:hAnsi="Times New Roman" w:cs="Times New Roman"/>
          <w:sz w:val="24"/>
          <w:szCs w:val="24"/>
        </w:rPr>
        <w:t>los ciudadanos de manera fácil, amigable y comprensible.</w:t>
      </w:r>
    </w:p>
    <w:p w14:paraId="0E451DC9" w14:textId="77777777" w:rsidR="00014251" w:rsidRPr="00282115" w:rsidRDefault="00014251" w:rsidP="00C53122">
      <w:pPr>
        <w:pStyle w:val="Prrafodelista"/>
        <w:numPr>
          <w:ilvl w:val="2"/>
          <w:numId w:val="8"/>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Lograr la </w:t>
      </w:r>
      <w:r w:rsidR="00240092" w:rsidRPr="00282115">
        <w:rPr>
          <w:rFonts w:ascii="Times New Roman" w:hAnsi="Times New Roman" w:cs="Times New Roman"/>
          <w:sz w:val="24"/>
          <w:szCs w:val="24"/>
        </w:rPr>
        <w:t>interacción</w:t>
      </w:r>
      <w:r w:rsidRPr="00282115">
        <w:rPr>
          <w:rFonts w:ascii="Times New Roman" w:hAnsi="Times New Roman" w:cs="Times New Roman"/>
          <w:sz w:val="24"/>
          <w:szCs w:val="24"/>
        </w:rPr>
        <w:t xml:space="preserve"> constante de los ciudadanos.</w:t>
      </w:r>
    </w:p>
    <w:p w14:paraId="0C9468B0" w14:textId="77777777" w:rsidR="00014251" w:rsidRPr="00282115" w:rsidRDefault="00014251" w:rsidP="00C53122">
      <w:pPr>
        <w:pStyle w:val="Prrafodelista"/>
        <w:numPr>
          <w:ilvl w:val="2"/>
          <w:numId w:val="8"/>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Descentralizar la atención.</w:t>
      </w:r>
    </w:p>
    <w:p w14:paraId="3480D20C" w14:textId="77777777" w:rsidR="00014251" w:rsidRPr="00282115" w:rsidRDefault="00014251" w:rsidP="00C53122">
      <w:pPr>
        <w:pStyle w:val="Prrafodelista"/>
        <w:numPr>
          <w:ilvl w:val="2"/>
          <w:numId w:val="8"/>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Aumentar la capacidad de respuesta.</w:t>
      </w:r>
    </w:p>
    <w:p w14:paraId="4D06F358" w14:textId="77777777" w:rsidR="00014251" w:rsidRPr="00282115" w:rsidRDefault="00014251" w:rsidP="00C53122">
      <w:pPr>
        <w:pStyle w:val="Prrafodelista"/>
        <w:numPr>
          <w:ilvl w:val="2"/>
          <w:numId w:val="8"/>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Reducción de costos.</w:t>
      </w:r>
    </w:p>
    <w:p w14:paraId="1EB260C5" w14:textId="77777777" w:rsidR="00014251" w:rsidRDefault="00014251" w:rsidP="00C53122">
      <w:pPr>
        <w:pStyle w:val="Prrafodelista"/>
        <w:numPr>
          <w:ilvl w:val="2"/>
          <w:numId w:val="8"/>
        </w:numPr>
        <w:autoSpaceDE w:val="0"/>
        <w:autoSpaceDN w:val="0"/>
        <w:adjustRightInd w:val="0"/>
        <w:spacing w:after="0" w:line="240" w:lineRule="auto"/>
        <w:jc w:val="both"/>
        <w:rPr>
          <w:ins w:id="144" w:author="Edwin Huamaní" w:date="2015-02-23T03:46:00Z"/>
          <w:rFonts w:ascii="Times New Roman" w:hAnsi="Times New Roman" w:cs="Times New Roman"/>
          <w:sz w:val="24"/>
          <w:szCs w:val="24"/>
        </w:rPr>
      </w:pPr>
      <w:r w:rsidRPr="00282115">
        <w:rPr>
          <w:rFonts w:ascii="Times New Roman" w:hAnsi="Times New Roman" w:cs="Times New Roman"/>
          <w:sz w:val="24"/>
          <w:szCs w:val="24"/>
        </w:rPr>
        <w:t>Reducir tiempo de espera.</w:t>
      </w:r>
    </w:p>
    <w:p w14:paraId="3C372B53" w14:textId="77777777" w:rsidR="00B4661A" w:rsidRDefault="00B4661A">
      <w:pPr>
        <w:pStyle w:val="Prrafodelista"/>
        <w:autoSpaceDE w:val="0"/>
        <w:autoSpaceDN w:val="0"/>
        <w:adjustRightInd w:val="0"/>
        <w:spacing w:after="0" w:line="360" w:lineRule="auto"/>
        <w:ind w:left="2868"/>
        <w:jc w:val="both"/>
        <w:rPr>
          <w:rFonts w:ascii="Times New Roman" w:hAnsi="Times New Roman" w:cs="Times New Roman"/>
          <w:sz w:val="24"/>
          <w:szCs w:val="24"/>
        </w:rPr>
        <w:pPrChange w:id="145" w:author="Edwin Huamaní" w:date="2015-02-23T03:46:00Z">
          <w:pPr>
            <w:pStyle w:val="Prrafodelista"/>
            <w:numPr>
              <w:ilvl w:val="2"/>
              <w:numId w:val="8"/>
            </w:numPr>
            <w:autoSpaceDE w:val="0"/>
            <w:autoSpaceDN w:val="0"/>
            <w:adjustRightInd w:val="0"/>
            <w:spacing w:after="0" w:line="360" w:lineRule="auto"/>
            <w:ind w:left="2868" w:hanging="360"/>
            <w:jc w:val="both"/>
          </w:pPr>
        </w:pPrChange>
      </w:pPr>
    </w:p>
    <w:p w14:paraId="2B85ED1D" w14:textId="77777777" w:rsidR="008124E3" w:rsidRDefault="008124E3" w:rsidP="008124E3">
      <w:pPr>
        <w:pStyle w:val="Prrafodelista"/>
        <w:autoSpaceDE w:val="0"/>
        <w:autoSpaceDN w:val="0"/>
        <w:adjustRightInd w:val="0"/>
        <w:spacing w:after="0" w:line="360" w:lineRule="auto"/>
        <w:ind w:left="2868"/>
        <w:jc w:val="both"/>
        <w:rPr>
          <w:rFonts w:ascii="Times New Roman" w:hAnsi="Times New Roman" w:cs="Times New Roman"/>
          <w:sz w:val="24"/>
          <w:szCs w:val="24"/>
        </w:rPr>
      </w:pPr>
    </w:p>
    <w:p w14:paraId="4BE642D5" w14:textId="77777777" w:rsidR="008124E3" w:rsidRDefault="008124E3" w:rsidP="008124E3">
      <w:pPr>
        <w:pStyle w:val="Prrafodelista"/>
        <w:autoSpaceDE w:val="0"/>
        <w:autoSpaceDN w:val="0"/>
        <w:adjustRightInd w:val="0"/>
        <w:spacing w:after="0" w:line="360" w:lineRule="auto"/>
        <w:ind w:left="2868"/>
        <w:jc w:val="both"/>
        <w:rPr>
          <w:rFonts w:ascii="Times New Roman" w:hAnsi="Times New Roman" w:cs="Times New Roman"/>
          <w:sz w:val="24"/>
          <w:szCs w:val="24"/>
        </w:rPr>
      </w:pPr>
      <w:r w:rsidRPr="00282115">
        <w:rPr>
          <w:rFonts w:ascii="Times New Roman" w:eastAsia="Times New Roman" w:hAnsi="Times New Roman" w:cs="Times New Roman"/>
          <w:noProof/>
          <w:color w:val="000000"/>
          <w:sz w:val="24"/>
          <w:szCs w:val="24"/>
          <w:lang w:eastAsia="es-PE"/>
        </w:rPr>
        <w:drawing>
          <wp:anchor distT="0" distB="0" distL="114300" distR="114300" simplePos="0" relativeHeight="251665408" behindDoc="0" locked="0" layoutInCell="1" allowOverlap="1" wp14:anchorId="3BF85BFA" wp14:editId="29905696">
            <wp:simplePos x="0" y="0"/>
            <wp:positionH relativeFrom="column">
              <wp:posOffset>1417320</wp:posOffset>
            </wp:positionH>
            <wp:positionV relativeFrom="paragraph">
              <wp:posOffset>142875</wp:posOffset>
            </wp:positionV>
            <wp:extent cx="2447925" cy="3547382"/>
            <wp:effectExtent l="0" t="0" r="0" b="0"/>
            <wp:wrapNone/>
            <wp:docPr id="15" name="Imagen 15" descr="C:\Users\Edwin\AppData\Local\Microsoft\Windows\Temporary Internet Files\Content.Word\Screenshot_2015-01-29-01-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dwin\AppData\Local\Microsoft\Windows\Temporary Internet Files\Content.Word\Screenshot_2015-01-29-01-19-1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49382" cy="35494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EC24A" w14:textId="77777777" w:rsidR="008124E3" w:rsidRPr="00282115" w:rsidRDefault="008124E3" w:rsidP="008124E3">
      <w:pPr>
        <w:pStyle w:val="Prrafodelista"/>
        <w:autoSpaceDE w:val="0"/>
        <w:autoSpaceDN w:val="0"/>
        <w:adjustRightInd w:val="0"/>
        <w:spacing w:after="0" w:line="360" w:lineRule="auto"/>
        <w:ind w:left="2868"/>
        <w:jc w:val="both"/>
        <w:rPr>
          <w:rFonts w:ascii="Times New Roman" w:hAnsi="Times New Roman" w:cs="Times New Roman"/>
          <w:sz w:val="24"/>
          <w:szCs w:val="24"/>
        </w:rPr>
      </w:pPr>
    </w:p>
    <w:p w14:paraId="749073B6" w14:textId="77777777" w:rsidR="00014251" w:rsidRPr="00282115" w:rsidRDefault="00014251" w:rsidP="009C13D3">
      <w:pPr>
        <w:autoSpaceDE w:val="0"/>
        <w:autoSpaceDN w:val="0"/>
        <w:adjustRightInd w:val="0"/>
        <w:spacing w:after="0" w:line="360" w:lineRule="auto"/>
        <w:jc w:val="both"/>
        <w:rPr>
          <w:rFonts w:ascii="Times New Roman" w:hAnsi="Times New Roman" w:cs="Times New Roman"/>
          <w:sz w:val="24"/>
          <w:szCs w:val="24"/>
        </w:rPr>
      </w:pPr>
    </w:p>
    <w:p w14:paraId="64B3FD5C"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680B9028"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1EA6314A"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68BDA6CB"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4EB49B74"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01BC8597"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385D9A2B"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79F032D2"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0EDA92E9"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7242A86B" w14:textId="77777777" w:rsidR="00014251" w:rsidRDefault="00014251"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590611DC" w14:textId="77777777" w:rsidR="00C53122" w:rsidRDefault="00C53122"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58E7FC96" w14:textId="77777777" w:rsidR="00C53122" w:rsidRPr="00282115" w:rsidRDefault="00C53122"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0243FE6C" w14:textId="77777777" w:rsidR="00014251" w:rsidRPr="00282115" w:rsidRDefault="008124E3" w:rsidP="009C13D3">
      <w:pPr>
        <w:pStyle w:val="Prrafodelista"/>
        <w:spacing w:after="0" w:line="360" w:lineRule="auto"/>
        <w:ind w:left="0"/>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731968" behindDoc="0" locked="0" layoutInCell="1" allowOverlap="1" wp14:anchorId="48F4B9A8" wp14:editId="4F948C26">
                <wp:simplePos x="0" y="0"/>
                <wp:positionH relativeFrom="margin">
                  <wp:posOffset>1379220</wp:posOffset>
                </wp:positionH>
                <wp:positionV relativeFrom="paragraph">
                  <wp:posOffset>13970</wp:posOffset>
                </wp:positionV>
                <wp:extent cx="3067050" cy="314325"/>
                <wp:effectExtent l="0" t="0" r="0" b="9525"/>
                <wp:wrapNone/>
                <wp:docPr id="27" name="Cuadro de texto 27"/>
                <wp:cNvGraphicFramePr/>
                <a:graphic xmlns:a="http://schemas.openxmlformats.org/drawingml/2006/main">
                  <a:graphicData uri="http://schemas.microsoft.com/office/word/2010/wordprocessingShape">
                    <wps:wsp>
                      <wps:cNvSpPr txBox="1"/>
                      <wps:spPr>
                        <a:xfrm>
                          <a:off x="0" y="0"/>
                          <a:ext cx="30670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8DCE7C" w14:textId="77777777" w:rsidR="00A604EC" w:rsidRPr="003E4564" w:rsidRDefault="00A604EC" w:rsidP="008124E3">
                            <w:pPr>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01. </w:t>
                            </w:r>
                            <w:r>
                              <w:rPr>
                                <w:rFonts w:ascii="Times New Roman" w:eastAsia="Times New Roman" w:hAnsi="Times New Roman" w:cs="Times New Roman"/>
                                <w:b/>
                                <w:i/>
                                <w:color w:val="000000"/>
                                <w:lang w:eastAsia="es-PE"/>
                              </w:rPr>
                              <w:t xml:space="preserve">Reniec </w:t>
                            </w:r>
                            <w:r w:rsidRPr="003E4564">
                              <w:rPr>
                                <w:rFonts w:ascii="Times New Roman" w:eastAsia="Times New Roman" w:hAnsi="Times New Roman" w:cs="Times New Roman"/>
                                <w:b/>
                                <w:i/>
                                <w:color w:val="000000"/>
                                <w:lang w:eastAsia="es-PE"/>
                              </w:rPr>
                              <w:t>Pantalla de bienvenida</w:t>
                            </w:r>
                          </w:p>
                          <w:p w14:paraId="10373E72" w14:textId="77777777" w:rsidR="00A604EC" w:rsidRDefault="00A604EC" w:rsidP="008124E3">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F4B9A8" id="Cuadro de texto 27" o:spid="_x0000_s1027" type="#_x0000_t202" style="position:absolute;margin-left:108.6pt;margin-top:1.1pt;width:241.5pt;height:24.7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lGkgIAAJoFAAAOAAAAZHJzL2Uyb0RvYy54bWysVEtvGyEQvlfqf0Dc6/UrTmtlHbmOUlWy&#10;kqhJlTNmwUYFhgL2rvvrO7DrR9NcUvWyOzDfzDDfPK6uG6PJTvigwJZ00OtTIiyHStl1Sb8/3X74&#10;SEmIzFZMgxUl3YtAr2fv313VbiqGsAFdCU/QiQ3T2pV0E6ObFkXgG2FY6IETFpUSvGERj35dVJ7V&#10;6N3oYtjvT4oafOU8cBEC3t60SjrL/qUUPN5LGUQkuqT4tpi/Pn9X6VvMrth07ZnbKN49g/3DKwxT&#10;FoMeXd2wyMjWq79cGcU9BJCxx8EUIKXiIueA2Qz6L7J53DAnci5ITnBHmsL/c8vvdg+eqKqkw0tK&#10;LDNYo8WWVR5IJUgUTQSCGqSpdmGK6EeH+Nh8hgbLfbgPeJmyb6Q36Y95EdQj4fsjyeiKcLwc9SeX&#10;/QtUcdSNBuPR8CK5KU7Wzof4RYAhSSipxyJmbtluGWILPUBSsABaVbdK63xIjSMW2pMdw5LrmN+I&#10;zv9AaUvqkk5G+IxkZCGZt561TTcit04XLmXeZpiluNciYbT9JiRSlxN9JTbjXNhj/IxOKImh3mLY&#10;4U+veotxmwda5Mhg49HYKAs+Z59n7URZ9eNAmWzxWJuzvJMYm1WTe+bYACuo9tgXHtoBC47fKize&#10;koX4wDxOFNYbt0S8x4/UgORDJ1GyAf/rtfuEx0ZHLSU1TmhJw88t84IS/dXiCHwajMdppPNhfHE5&#10;xIM/16zONXZrFoAdMcB95HgWEz7qgyg9mGdcJvMUFVXMcoxd0ngQF7HdG7iMuJjPMwiH2LG4tI+O&#10;J9eJ5dSaT80z867r3zREd3CYZTZ90cYtNllamG8jSJV7PPHcstrxjwsgT0m3rNKGOT9n1Gmlzn4D&#10;AAD//wMAUEsDBBQABgAIAAAAIQB5BpdR3wAAAAgBAAAPAAAAZHJzL2Rvd25yZXYueG1sTI/NS8Qw&#10;EMXvgv9DGMGLuEm7rJXadBHxA7zt1g+8ZZuxLTaT0mTb+t87nvQ0b3iPN78ptovrxYRj6DxpSFYK&#10;BFLtbUeNhpfq4fIaRIiGrOk9oYZvDLAtT08Kk1s/0w6nfWwEl1DIjYY2xiGXMtQtOhNWfkBi79OP&#10;zkRex0ba0cxc7nqZKnUlnemIL7RmwLsW66/90Wn4uGjen8Py+DqvN+vh/mmqsjdbaX1+ttzegIi4&#10;xL8w/OIzOpTMdPBHskH0GtIkSznKggf7mVIsDho2SQayLOT/B8ofAAAA//8DAFBLAQItABQABgAI&#10;AAAAIQC2gziS/gAAAOEBAAATAAAAAAAAAAAAAAAAAAAAAABbQ29udGVudF9UeXBlc10ueG1sUEsB&#10;Ai0AFAAGAAgAAAAhADj9If/WAAAAlAEAAAsAAAAAAAAAAAAAAAAALwEAAF9yZWxzLy5yZWxzUEsB&#10;Ai0AFAAGAAgAAAAhAEEYCUaSAgAAmgUAAA4AAAAAAAAAAAAAAAAALgIAAGRycy9lMm9Eb2MueG1s&#10;UEsBAi0AFAAGAAgAAAAhAHkGl1HfAAAACAEAAA8AAAAAAAAAAAAAAAAA7AQAAGRycy9kb3ducmV2&#10;LnhtbFBLBQYAAAAABAAEAPMAAAD4BQAAAAA=&#10;" fillcolor="white [3201]" stroked="f" strokeweight=".5pt">
                <v:textbox>
                  <w:txbxContent>
                    <w:p w14:paraId="398DCE7C" w14:textId="77777777" w:rsidR="00A604EC" w:rsidRPr="003E4564" w:rsidRDefault="00A604EC" w:rsidP="008124E3">
                      <w:pPr>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01. </w:t>
                      </w:r>
                      <w:r>
                        <w:rPr>
                          <w:rFonts w:ascii="Times New Roman" w:eastAsia="Times New Roman" w:hAnsi="Times New Roman" w:cs="Times New Roman"/>
                          <w:b/>
                          <w:i/>
                          <w:color w:val="000000"/>
                          <w:lang w:eastAsia="es-PE"/>
                        </w:rPr>
                        <w:t xml:space="preserve">Reniec </w:t>
                      </w:r>
                      <w:r w:rsidRPr="003E4564">
                        <w:rPr>
                          <w:rFonts w:ascii="Times New Roman" w:eastAsia="Times New Roman" w:hAnsi="Times New Roman" w:cs="Times New Roman"/>
                          <w:b/>
                          <w:i/>
                          <w:color w:val="000000"/>
                          <w:lang w:eastAsia="es-PE"/>
                        </w:rPr>
                        <w:t>Pantalla de bienvenida</w:t>
                      </w:r>
                    </w:p>
                    <w:p w14:paraId="10373E72" w14:textId="77777777" w:rsidR="00A604EC" w:rsidRDefault="00A604EC" w:rsidP="008124E3">
                      <w:r>
                        <w:t>fig</w:t>
                      </w:r>
                    </w:p>
                  </w:txbxContent>
                </v:textbox>
                <w10:wrap anchorx="margin"/>
              </v:shape>
            </w:pict>
          </mc:Fallback>
        </mc:AlternateContent>
      </w:r>
      <w:r w:rsidR="00014251" w:rsidRPr="00282115">
        <w:rPr>
          <w:rFonts w:ascii="Times New Roman" w:eastAsia="Times New Roman" w:hAnsi="Times New Roman" w:cs="Times New Roman"/>
          <w:color w:val="000000"/>
          <w:sz w:val="24"/>
          <w:szCs w:val="24"/>
          <w:lang w:eastAsia="es-PE"/>
        </w:rPr>
        <w:t xml:space="preserve">         </w:t>
      </w:r>
      <w:r w:rsidR="00282115">
        <w:rPr>
          <w:rFonts w:ascii="Times New Roman" w:eastAsia="Times New Roman" w:hAnsi="Times New Roman" w:cs="Times New Roman"/>
          <w:color w:val="000000"/>
          <w:sz w:val="24"/>
          <w:szCs w:val="24"/>
          <w:lang w:eastAsia="es-PE"/>
        </w:rPr>
        <w:t xml:space="preserve">                               </w:t>
      </w:r>
    </w:p>
    <w:p w14:paraId="058417EE" w14:textId="77777777" w:rsidR="00014251" w:rsidRDefault="00014251"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3796BCC3" w14:textId="77777777" w:rsidR="00282115" w:rsidRDefault="00282115"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2CD45142" w14:textId="77777777" w:rsidR="008124E3" w:rsidRDefault="008124E3"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683E2605" w14:textId="77777777" w:rsidR="008124E3" w:rsidRDefault="008124E3"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33456DE0" w14:textId="77777777" w:rsidR="008124E3" w:rsidRDefault="008124E3"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0994FEF9" w14:textId="77777777" w:rsidR="008124E3" w:rsidRPr="00282115" w:rsidRDefault="008124E3" w:rsidP="009C13D3">
      <w:pPr>
        <w:pStyle w:val="Prrafodelista"/>
        <w:tabs>
          <w:tab w:val="center" w:pos="4960"/>
        </w:tabs>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r w:rsidRPr="00282115">
        <w:rPr>
          <w:rFonts w:ascii="Times New Roman" w:hAnsi="Times New Roman" w:cs="Times New Roman"/>
          <w:noProof/>
          <w:sz w:val="24"/>
          <w:szCs w:val="24"/>
          <w:lang w:eastAsia="es-PE"/>
        </w:rPr>
        <w:drawing>
          <wp:anchor distT="0" distB="0" distL="114300" distR="114300" simplePos="0" relativeHeight="251669504" behindDoc="0" locked="0" layoutInCell="1" allowOverlap="1" wp14:anchorId="164C8654" wp14:editId="10C9FC7E">
            <wp:simplePos x="0" y="0"/>
            <wp:positionH relativeFrom="column">
              <wp:posOffset>1341120</wp:posOffset>
            </wp:positionH>
            <wp:positionV relativeFrom="paragraph">
              <wp:posOffset>-382906</wp:posOffset>
            </wp:positionV>
            <wp:extent cx="2047240" cy="3248025"/>
            <wp:effectExtent l="0" t="0" r="0" b="9525"/>
            <wp:wrapNone/>
            <wp:docPr id="14" name="Imagen 14" descr="C:\Users\Edwin\AppData\Local\Microsoft\Windows\Temporary Internet Files\Content.Word\Screenshot_2015-01-29-01-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dwin\AppData\Local\Microsoft\Windows\Temporary Internet Files\Content.Word\Screenshot_2015-01-29-01-19-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1262" cy="32544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064CB5" w14:textId="77777777" w:rsidR="00014251" w:rsidRDefault="00014251"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p>
    <w:p w14:paraId="70B982B5" w14:textId="77777777" w:rsidR="00282115" w:rsidRDefault="00282115"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17D85A7C" w14:textId="77777777" w:rsidR="00282115" w:rsidRDefault="00282115"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6213FCEB" w14:textId="77777777" w:rsidR="00282115" w:rsidRDefault="00282115"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33DAB437" w14:textId="77777777" w:rsidR="00282115" w:rsidRDefault="00282115"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68406A95" w14:textId="77777777" w:rsidR="00282115" w:rsidRDefault="00282115"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0A45D6B6" w14:textId="77777777" w:rsidR="00282115" w:rsidRDefault="00282115"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344AABE8" w14:textId="77777777" w:rsidR="00282115" w:rsidRDefault="00282115"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2FB1A811" w14:textId="77777777" w:rsidR="00282115" w:rsidRDefault="00282115"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4D896446" w14:textId="77777777" w:rsidR="00282115" w:rsidRDefault="00282115" w:rsidP="009C13D3">
      <w:pPr>
        <w:pStyle w:val="Prrafodelista"/>
        <w:autoSpaceDE w:val="0"/>
        <w:autoSpaceDN w:val="0"/>
        <w:adjustRightInd w:val="0"/>
        <w:spacing w:after="0" w:line="360" w:lineRule="auto"/>
        <w:ind w:left="0"/>
        <w:jc w:val="both"/>
        <w:rPr>
          <w:rFonts w:ascii="Times New Roman" w:eastAsia="Times New Roman" w:hAnsi="Times New Roman" w:cs="Times New Roman"/>
          <w:color w:val="000000"/>
          <w:sz w:val="24"/>
          <w:szCs w:val="24"/>
          <w:lang w:eastAsia="es-PE"/>
        </w:rPr>
      </w:pPr>
    </w:p>
    <w:p w14:paraId="2AD8B1F0" w14:textId="77777777" w:rsidR="00282115" w:rsidRDefault="008124E3" w:rsidP="009C13D3">
      <w:pPr>
        <w:pStyle w:val="Prrafodelista"/>
        <w:spacing w:after="0" w:line="360" w:lineRule="auto"/>
        <w:ind w:left="0"/>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735040" behindDoc="0" locked="0" layoutInCell="1" allowOverlap="1" wp14:anchorId="2FE81530" wp14:editId="75819ABE">
                <wp:simplePos x="0" y="0"/>
                <wp:positionH relativeFrom="margin">
                  <wp:posOffset>1122045</wp:posOffset>
                </wp:positionH>
                <wp:positionV relativeFrom="paragraph">
                  <wp:posOffset>11430</wp:posOffset>
                </wp:positionV>
                <wp:extent cx="2781300" cy="314325"/>
                <wp:effectExtent l="0" t="0" r="0" b="9525"/>
                <wp:wrapNone/>
                <wp:docPr id="28" name="Cuadro de texto 28"/>
                <wp:cNvGraphicFramePr/>
                <a:graphic xmlns:a="http://schemas.openxmlformats.org/drawingml/2006/main">
                  <a:graphicData uri="http://schemas.microsoft.com/office/word/2010/wordprocessingShape">
                    <wps:wsp>
                      <wps:cNvSpPr txBox="1"/>
                      <wps:spPr>
                        <a:xfrm>
                          <a:off x="0" y="0"/>
                          <a:ext cx="27813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AA782" w14:textId="77777777" w:rsidR="00A604EC" w:rsidRPr="003E4564" w:rsidRDefault="00A604EC" w:rsidP="008124E3">
                            <w:pPr>
                              <w:pStyle w:val="Prrafodelista"/>
                              <w:spacing w:after="0" w:line="360" w:lineRule="auto"/>
                              <w:ind w:left="0"/>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02. </w:t>
                            </w:r>
                            <w:r>
                              <w:rPr>
                                <w:rFonts w:ascii="Times New Roman" w:eastAsia="Times New Roman" w:hAnsi="Times New Roman" w:cs="Times New Roman"/>
                                <w:b/>
                                <w:i/>
                                <w:color w:val="000000"/>
                                <w:lang w:eastAsia="es-PE"/>
                              </w:rPr>
                              <w:t xml:space="preserve">Reniec </w:t>
                            </w:r>
                            <w:r w:rsidRPr="003E4564">
                              <w:rPr>
                                <w:rFonts w:ascii="Times New Roman" w:eastAsia="Times New Roman" w:hAnsi="Times New Roman" w:cs="Times New Roman"/>
                                <w:b/>
                                <w:i/>
                                <w:color w:val="000000"/>
                                <w:lang w:eastAsia="es-PE"/>
                              </w:rPr>
                              <w:t xml:space="preserve">Pantalla de Funciones </w:t>
                            </w:r>
                          </w:p>
                          <w:p w14:paraId="2488FA99" w14:textId="77777777" w:rsidR="00A604EC" w:rsidRDefault="00A604EC" w:rsidP="008124E3">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E81530" id="Cuadro de texto 28" o:spid="_x0000_s1028" type="#_x0000_t202" style="position:absolute;margin-left:88.35pt;margin-top:.9pt;width:219pt;height:24.7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FKkgIAAJoFAAAOAAAAZHJzL2Uyb0RvYy54bWysVEtv2zAMvg/YfxB0X51XHwvqFFmKDgOK&#10;tlg69KzIUiNMEjVJiZ39+lKynWRdLx12sSnxIyl+fFxeNUaTrfBBgS3p8GRAibAcKmWfS/rj8ebT&#10;BSUhMlsxDVaUdCcCvZp9/HBZu6kYwRp0JTxBJzZMa1fSdYxuWhSBr4Vh4QScsKiU4A2LePTPReVZ&#10;jd6NLkaDwVlRg6+cBy5CwNvrVkln2b+Ugsd7KYOIRJcU3xbz1+fvKn2L2SWbPnvm1op3z2D/8ArD&#10;lMWge1fXLDKy8eovV0ZxDwFkPOFgCpBScZFzwGyGg1fZLNfMiZwLkhPcnqbw/9zyu+2DJ6oq6Qgr&#10;ZZnBGi02rPJAKkGiaCIQ1CBNtQtTRC8d4mPzBRosd38f8DJl30hv0h/zIqhHwnd7ktEV4Xg5Or8Y&#10;jgeo4qgbDyfj0WlyUxysnQ/xqwBDklBSj0XM3LLtbYgttIekYAG0qm6U1vmQGkcstCdbhiXXMb8R&#10;nf+B0pbUJT0bnw6yYwvJvPWsbXIjcut04VLmbYZZijstEkbb70IidTnRN2IzzoXdx8/ohJIY6j2G&#10;Hf7wqvcYt3mgRY4MNu6NjbLgc/Z51g6UVT97ymSLx9oc5Z3E2Kyatmf6BlhBtcO+8NAOWHD8RmHx&#10;blmID8zjRGG9cUvEe/xIDUg+dBIla/C/37pPeGx01FJS44SWNPzaMC8o0d8sjsDn4WSSRjofJqfn&#10;Izz4Y83qWGM3ZgHYEUPcR45nMeGj7kXpwTzhMpmnqKhilmPsksZeXMR2b+Ay4mI+zyAcYsfirV06&#10;nlwnllNrPjZPzLuuf9MQ3UE/y2z6qo1bbLK0MN9EkCr3eOK5ZbXjHxdAnpJuWaUNc3zOqMNKnb0A&#10;AAD//wMAUEsDBBQABgAIAAAAIQBJ1hpg3gAAAAgBAAAPAAAAZHJzL2Rvd25yZXYueG1sTI/NToRA&#10;EITvJr7DpE28GHdAXDDIsDHGn8Sbi7vG2yzTApHpIcws4NvbnvTWlapUf1VsFtuLCUffOVIQryIQ&#10;SLUzHTUK3qrHyxsQPmgyuneECr7Rw6Y8PSl0btxMrzhtQyO4hHyuFbQhDLmUvm7Rar9yAxJ7n260&#10;OrAcG2lGPXO57eVVFKXS6o74Q6sHvG+x/toerYKPi+b9xS9PuzlZJ8PD81Rle1MpdX623N2CCLiE&#10;vzD84jM6lMx0cEcyXvSsszTjKB+8gP00vmZ9ULCOE5BlIf8PKH8AAAD//wMAUEsBAi0AFAAGAAgA&#10;AAAhALaDOJL+AAAA4QEAABMAAAAAAAAAAAAAAAAAAAAAAFtDb250ZW50X1R5cGVzXS54bWxQSwEC&#10;LQAUAAYACAAAACEAOP0h/9YAAACUAQAACwAAAAAAAAAAAAAAAAAvAQAAX3JlbHMvLnJlbHNQSwEC&#10;LQAUAAYACAAAACEAwBBBSpICAACaBQAADgAAAAAAAAAAAAAAAAAuAgAAZHJzL2Uyb0RvYy54bWxQ&#10;SwECLQAUAAYACAAAACEASdYaYN4AAAAIAQAADwAAAAAAAAAAAAAAAADsBAAAZHJzL2Rvd25yZXYu&#10;eG1sUEsFBgAAAAAEAAQA8wAAAPcFAAAAAA==&#10;" fillcolor="white [3201]" stroked="f" strokeweight=".5pt">
                <v:textbox>
                  <w:txbxContent>
                    <w:p w14:paraId="27CAA782" w14:textId="77777777" w:rsidR="00A604EC" w:rsidRPr="003E4564" w:rsidRDefault="00A604EC" w:rsidP="008124E3">
                      <w:pPr>
                        <w:pStyle w:val="Prrafodelista"/>
                        <w:spacing w:after="0" w:line="360" w:lineRule="auto"/>
                        <w:ind w:left="0"/>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02. </w:t>
                      </w:r>
                      <w:r>
                        <w:rPr>
                          <w:rFonts w:ascii="Times New Roman" w:eastAsia="Times New Roman" w:hAnsi="Times New Roman" w:cs="Times New Roman"/>
                          <w:b/>
                          <w:i/>
                          <w:color w:val="000000"/>
                          <w:lang w:eastAsia="es-PE"/>
                        </w:rPr>
                        <w:t xml:space="preserve">Reniec </w:t>
                      </w:r>
                      <w:r w:rsidRPr="003E4564">
                        <w:rPr>
                          <w:rFonts w:ascii="Times New Roman" w:eastAsia="Times New Roman" w:hAnsi="Times New Roman" w:cs="Times New Roman"/>
                          <w:b/>
                          <w:i/>
                          <w:color w:val="000000"/>
                          <w:lang w:eastAsia="es-PE"/>
                        </w:rPr>
                        <w:t xml:space="preserve">Pantalla de Funciones </w:t>
                      </w:r>
                    </w:p>
                    <w:p w14:paraId="2488FA99" w14:textId="77777777" w:rsidR="00A604EC" w:rsidRDefault="00A604EC" w:rsidP="008124E3">
                      <w:r>
                        <w:t>fig</w:t>
                      </w:r>
                    </w:p>
                  </w:txbxContent>
                </v:textbox>
                <w10:wrap anchorx="margin"/>
              </v:shape>
            </w:pict>
          </mc:Fallback>
        </mc:AlternateContent>
      </w:r>
    </w:p>
    <w:p w14:paraId="562F1C3A" w14:textId="77777777" w:rsidR="00014251" w:rsidRPr="00282115" w:rsidRDefault="008124E3"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675648" behindDoc="0" locked="0" layoutInCell="1" allowOverlap="1" wp14:anchorId="081A4FBB" wp14:editId="74717134">
            <wp:simplePos x="0" y="0"/>
            <wp:positionH relativeFrom="column">
              <wp:posOffset>1312545</wp:posOffset>
            </wp:positionH>
            <wp:positionV relativeFrom="paragraph">
              <wp:posOffset>238125</wp:posOffset>
            </wp:positionV>
            <wp:extent cx="2058035" cy="3343275"/>
            <wp:effectExtent l="0" t="0" r="0" b="9525"/>
            <wp:wrapNone/>
            <wp:docPr id="17" name="Picture 17" descr="Screenshot_2015-01-29-01-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5-01-29-01-19-5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803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5AC751"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noProof/>
          <w:sz w:val="24"/>
          <w:szCs w:val="24"/>
          <w:lang w:eastAsia="es-PE"/>
        </w:rPr>
      </w:pPr>
    </w:p>
    <w:p w14:paraId="7D9D5DFE"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noProof/>
          <w:sz w:val="24"/>
          <w:szCs w:val="24"/>
          <w:lang w:eastAsia="es-PE"/>
        </w:rPr>
      </w:pPr>
    </w:p>
    <w:p w14:paraId="192BC4E0" w14:textId="77777777" w:rsidR="00014251" w:rsidRPr="00282115" w:rsidRDefault="00014251" w:rsidP="009C13D3">
      <w:pPr>
        <w:autoSpaceDE w:val="0"/>
        <w:autoSpaceDN w:val="0"/>
        <w:adjustRightInd w:val="0"/>
        <w:spacing w:after="0" w:line="360" w:lineRule="auto"/>
        <w:ind w:firstLine="708"/>
        <w:jc w:val="both"/>
        <w:rPr>
          <w:rFonts w:ascii="Times New Roman" w:hAnsi="Times New Roman" w:cs="Times New Roman"/>
          <w:sz w:val="24"/>
          <w:szCs w:val="24"/>
        </w:rPr>
      </w:pPr>
    </w:p>
    <w:p w14:paraId="3F2C728F"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27339FBB"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0283A33A"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0F1996D4"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63BC03AE"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3EE611B0"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1B4160DC"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362D9C2F"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0ECD7CC3"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7C37F577"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09D0D204" w14:textId="77777777" w:rsidR="00282115" w:rsidRDefault="008124E3" w:rsidP="009C13D3">
      <w:pPr>
        <w:pStyle w:val="Prrafodelista"/>
        <w:spacing w:after="0" w:line="360" w:lineRule="auto"/>
        <w:ind w:left="0"/>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738112" behindDoc="0" locked="0" layoutInCell="1" allowOverlap="1" wp14:anchorId="3F10C18A" wp14:editId="00DDA979">
                <wp:simplePos x="0" y="0"/>
                <wp:positionH relativeFrom="margin">
                  <wp:posOffset>969645</wp:posOffset>
                </wp:positionH>
                <wp:positionV relativeFrom="paragraph">
                  <wp:posOffset>12065</wp:posOffset>
                </wp:positionV>
                <wp:extent cx="3105150" cy="314325"/>
                <wp:effectExtent l="0" t="0" r="0" b="9525"/>
                <wp:wrapNone/>
                <wp:docPr id="29" name="Cuadro de texto 29"/>
                <wp:cNvGraphicFramePr/>
                <a:graphic xmlns:a="http://schemas.openxmlformats.org/drawingml/2006/main">
                  <a:graphicData uri="http://schemas.microsoft.com/office/word/2010/wordprocessingShape">
                    <wps:wsp>
                      <wps:cNvSpPr txBox="1"/>
                      <wps:spPr>
                        <a:xfrm>
                          <a:off x="0" y="0"/>
                          <a:ext cx="31051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CF535" w14:textId="032B93EE" w:rsidR="00A604EC" w:rsidRPr="003E4564" w:rsidRDefault="00A604EC" w:rsidP="008124E3">
                            <w:pPr>
                              <w:rPr>
                                <w:rFonts w:ascii="Times New Roman" w:eastAsia="Times New Roman" w:hAnsi="Times New Roman" w:cs="Times New Roman"/>
                                <w:b/>
                                <w:i/>
                                <w:color w:val="000000"/>
                                <w:lang w:eastAsia="es-PE"/>
                              </w:rPr>
                            </w:pPr>
                            <w:r>
                              <w:rPr>
                                <w:rFonts w:ascii="Times New Roman" w:eastAsia="Times New Roman" w:hAnsi="Times New Roman" w:cs="Times New Roman"/>
                                <w:b/>
                                <w:i/>
                                <w:color w:val="000000"/>
                                <w:lang w:eastAsia="es-PE"/>
                              </w:rPr>
                              <w:t>Fig. 03. Reniec</w:t>
                            </w:r>
                            <w:r w:rsidRPr="003E4564">
                              <w:rPr>
                                <w:rFonts w:ascii="Times New Roman" w:eastAsia="Times New Roman" w:hAnsi="Times New Roman" w:cs="Times New Roman"/>
                                <w:b/>
                                <w:i/>
                                <w:color w:val="000000"/>
                                <w:lang w:eastAsia="es-PE"/>
                              </w:rPr>
                              <w:t xml:space="preserve"> Pantalla de selección y búsqueda</w:t>
                            </w:r>
                          </w:p>
                          <w:p w14:paraId="7E27A520" w14:textId="77777777" w:rsidR="00A604EC" w:rsidRDefault="00A604EC" w:rsidP="008124E3">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10C18A" id="Cuadro de texto 29" o:spid="_x0000_s1029" type="#_x0000_t202" style="position:absolute;margin-left:76.35pt;margin-top:.95pt;width:244.5pt;height:24.7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ae/kwIAAJoFAAAOAAAAZHJzL2Uyb0RvYy54bWysVEtv2zAMvg/YfxB0Xxzn0a1BnSJLkWFA&#10;0RZLh54VWWqEyaImKbGzXz9KtpOs66XDLjYlfiTFj4+r66bSZC+cV2AKmg+GlAjDoVTmuaDfH1cf&#10;PlHiAzMl02BEQQ/C0+v5+3dXtZ2JEWxBl8IRdGL8rLYF3YZgZ1nm+VZUzA/ACoNKCa5iAY/uOSsd&#10;q9F7pbPRcHiR1eBK64AL7/H2plXSefIvpeDhXkovAtEFxbeF9HXpu4nfbH7FZs+O2a3i3TPYP7yi&#10;Yspg0KOrGxYY2Tn1l6tKcQceZBhwqDKQUnGRcsBs8uGLbNZbZkXKBcnx9kiT/39u+d3+wRFVFnR0&#10;SYlhFdZouWOlA1IKEkQTgKAGaaqtnyF6bREfms/QYLn7e4+XMftGuir+MS+CeiT8cCQZXRGOl+N8&#10;OM2nqOKoG+eT8Wga3WQna+t8+CKgIlEoqMMiJm7Z/taHFtpDYjAPWpUrpXU6xMYRS+3InmHJdUhv&#10;ROd/oLQhdUEvxviMaGQgmreetYk3IrVOFy5m3maYpHDQImK0+SYkUpcSfSU241yYY/yEjiiJod5i&#10;2OFPr3qLcZsHWqTIYMLRuFIGXMo+zdqJsvJHT5ls8Vibs7yjGJpNk3pm3DfABsoD9oWDdsC85SuF&#10;xbtlPjwwhxOF9cYtEe7xIzUg+dBJlGzB/XrtPuKx0VFLSY0TWlD/c8ecoER/NTgCl/lkEkc6HSbT&#10;jyM8uHPN5lxjdtUSsCNy3EeWJzHig+5F6aB6wmWyiFFRxQzH2AUNvbgM7d7AZcTFYpFAOMSWhVuz&#10;tjy6jizH1nxsnpizXf/GIbqDfpbZ7EUbt9hoaWCxCyBV6vHIc8tqxz8ugDQl3bKKG+b8nFCnlTr/&#10;DQAA//8DAFBLAwQUAAYACAAAACEAWoyiuN8AAAAIAQAADwAAAGRycy9kb3ducmV2LnhtbEyPwU7D&#10;MBBE70j8g7VIXFDrpG1aCHEqhIBK3GgKiJsbL0lEvI5iNwl/z3KC2z7NaHYm2062FQP2vnGkIJ5H&#10;IJBKZxqqFByKx9k1CB80Gd06QgXf6GGbn59lOjVupBcc9qESHEI+1QrqELpUSl/WaLWfuw6JtU/X&#10;Wx0Y+0qaXo8cblu5iKK1tLoh/lDrDu9rLL/2J6vg46p6f/bT0+u4TJbdw24oNm+mUOryYrq7BRFw&#10;Cn9m+K3P1SHnTkd3IuNFy5wsNmzl4wYE6+tVzHxUkMQrkHkm/w/IfwAAAP//AwBQSwECLQAUAAYA&#10;CAAAACEAtoM4kv4AAADhAQAAEwAAAAAAAAAAAAAAAAAAAAAAW0NvbnRlbnRfVHlwZXNdLnhtbFBL&#10;AQItABQABgAIAAAAIQA4/SH/1gAAAJQBAAALAAAAAAAAAAAAAAAAAC8BAABfcmVscy8ucmVsc1BL&#10;AQItABQABgAIAAAAIQDYeae/kwIAAJoFAAAOAAAAAAAAAAAAAAAAAC4CAABkcnMvZTJvRG9jLnht&#10;bFBLAQItABQABgAIAAAAIQBajKK43wAAAAgBAAAPAAAAAAAAAAAAAAAAAO0EAABkcnMvZG93bnJl&#10;di54bWxQSwUGAAAAAAQABADzAAAA+QUAAAAA&#10;" fillcolor="white [3201]" stroked="f" strokeweight=".5pt">
                <v:textbox>
                  <w:txbxContent>
                    <w:p w14:paraId="1A0CF535" w14:textId="032B93EE" w:rsidR="00A604EC" w:rsidRPr="003E4564" w:rsidRDefault="00A604EC" w:rsidP="008124E3">
                      <w:pPr>
                        <w:rPr>
                          <w:rFonts w:ascii="Times New Roman" w:eastAsia="Times New Roman" w:hAnsi="Times New Roman" w:cs="Times New Roman"/>
                          <w:b/>
                          <w:i/>
                          <w:color w:val="000000"/>
                          <w:lang w:eastAsia="es-PE"/>
                        </w:rPr>
                      </w:pPr>
                      <w:r>
                        <w:rPr>
                          <w:rFonts w:ascii="Times New Roman" w:eastAsia="Times New Roman" w:hAnsi="Times New Roman" w:cs="Times New Roman"/>
                          <w:b/>
                          <w:i/>
                          <w:color w:val="000000"/>
                          <w:lang w:eastAsia="es-PE"/>
                        </w:rPr>
                        <w:t>Fig. 03. Reniec</w:t>
                      </w:r>
                      <w:r w:rsidRPr="003E4564">
                        <w:rPr>
                          <w:rFonts w:ascii="Times New Roman" w:eastAsia="Times New Roman" w:hAnsi="Times New Roman" w:cs="Times New Roman"/>
                          <w:b/>
                          <w:i/>
                          <w:color w:val="000000"/>
                          <w:lang w:eastAsia="es-PE"/>
                        </w:rPr>
                        <w:t xml:space="preserve"> Pantalla de selección y búsqueda</w:t>
                      </w:r>
                    </w:p>
                    <w:p w14:paraId="7E27A520" w14:textId="77777777" w:rsidR="00A604EC" w:rsidRDefault="00A604EC" w:rsidP="008124E3">
                      <w:r>
                        <w:t>fig</w:t>
                      </w:r>
                    </w:p>
                  </w:txbxContent>
                </v:textbox>
                <w10:wrap anchorx="margin"/>
              </v:shape>
            </w:pict>
          </mc:Fallback>
        </mc:AlternateContent>
      </w:r>
    </w:p>
    <w:p w14:paraId="2B1599A1" w14:textId="77777777" w:rsidR="00014251" w:rsidRP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 xml:space="preserve">                                  </w:t>
      </w:r>
    </w:p>
    <w:p w14:paraId="76B37579" w14:textId="77777777" w:rsidR="00014251" w:rsidRDefault="00014251" w:rsidP="009C13D3">
      <w:pPr>
        <w:autoSpaceDE w:val="0"/>
        <w:autoSpaceDN w:val="0"/>
        <w:adjustRightInd w:val="0"/>
        <w:spacing w:after="0" w:line="360" w:lineRule="auto"/>
        <w:ind w:firstLine="708"/>
        <w:jc w:val="both"/>
        <w:rPr>
          <w:rFonts w:ascii="Times New Roman" w:hAnsi="Times New Roman" w:cs="Times New Roman"/>
          <w:sz w:val="24"/>
          <w:szCs w:val="24"/>
        </w:rPr>
      </w:pPr>
    </w:p>
    <w:p w14:paraId="5DAEA7CE"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106865A0" w14:textId="77777777" w:rsidR="00282115" w:rsidRDefault="008124E3" w:rsidP="009C13D3">
      <w:pPr>
        <w:autoSpaceDE w:val="0"/>
        <w:autoSpaceDN w:val="0"/>
        <w:adjustRightInd w:val="0"/>
        <w:spacing w:after="0" w:line="360" w:lineRule="auto"/>
        <w:ind w:firstLine="708"/>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679744" behindDoc="0" locked="0" layoutInCell="1" allowOverlap="1" wp14:anchorId="52BB2E5E" wp14:editId="71EEBAD1">
            <wp:simplePos x="0" y="0"/>
            <wp:positionH relativeFrom="column">
              <wp:posOffset>1398270</wp:posOffset>
            </wp:positionH>
            <wp:positionV relativeFrom="paragraph">
              <wp:posOffset>-1905</wp:posOffset>
            </wp:positionV>
            <wp:extent cx="2152650" cy="3032125"/>
            <wp:effectExtent l="0" t="0" r="0" b="0"/>
            <wp:wrapNone/>
            <wp:docPr id="16" name="Picture 16" descr="Screenshot_2015-01-29-01-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5-01-29-01-20-0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2650" cy="3032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F7229"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3B9B49DD"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4F6D7B40"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361E2988"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3E2C13BC"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3BFDD828"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145A4D9A"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675FC2F7"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5FC77C82"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03006DF5" w14:textId="77777777" w:rsidR="00282115" w:rsidRDefault="00282115" w:rsidP="009C13D3">
      <w:pPr>
        <w:autoSpaceDE w:val="0"/>
        <w:autoSpaceDN w:val="0"/>
        <w:adjustRightInd w:val="0"/>
        <w:spacing w:after="0" w:line="360" w:lineRule="auto"/>
        <w:ind w:firstLine="708"/>
        <w:jc w:val="both"/>
        <w:rPr>
          <w:rFonts w:ascii="Times New Roman" w:hAnsi="Times New Roman" w:cs="Times New Roman"/>
          <w:sz w:val="24"/>
          <w:szCs w:val="24"/>
        </w:rPr>
      </w:pPr>
    </w:p>
    <w:p w14:paraId="4287049B" w14:textId="77777777" w:rsidR="00282115" w:rsidRPr="00282115" w:rsidRDefault="008124E3" w:rsidP="009C13D3">
      <w:pPr>
        <w:autoSpaceDE w:val="0"/>
        <w:autoSpaceDN w:val="0"/>
        <w:adjustRightInd w:val="0"/>
        <w:spacing w:after="0" w:line="360" w:lineRule="auto"/>
        <w:ind w:firstLine="708"/>
        <w:jc w:val="both"/>
        <w:rPr>
          <w:rFonts w:ascii="Times New Roman" w:hAnsi="Times New Roman" w:cs="Times New Roman"/>
          <w:sz w:val="24"/>
          <w:szCs w:val="24"/>
        </w:rPr>
      </w:pPr>
      <w:r>
        <w:rPr>
          <w:noProof/>
          <w:lang w:eastAsia="es-PE"/>
        </w:rPr>
        <mc:AlternateContent>
          <mc:Choice Requires="wps">
            <w:drawing>
              <wp:anchor distT="0" distB="0" distL="114300" distR="114300" simplePos="0" relativeHeight="251742208" behindDoc="0" locked="0" layoutInCell="1" allowOverlap="1" wp14:anchorId="6E81D417" wp14:editId="05B2736A">
                <wp:simplePos x="0" y="0"/>
                <wp:positionH relativeFrom="margin">
                  <wp:posOffset>1303019</wp:posOffset>
                </wp:positionH>
                <wp:positionV relativeFrom="paragraph">
                  <wp:posOffset>192405</wp:posOffset>
                </wp:positionV>
                <wp:extent cx="2638425" cy="314325"/>
                <wp:effectExtent l="0" t="0" r="9525" b="9525"/>
                <wp:wrapNone/>
                <wp:docPr id="33" name="Cuadro de texto 33"/>
                <wp:cNvGraphicFramePr/>
                <a:graphic xmlns:a="http://schemas.openxmlformats.org/drawingml/2006/main">
                  <a:graphicData uri="http://schemas.microsoft.com/office/word/2010/wordprocessingShape">
                    <wps:wsp>
                      <wps:cNvSpPr txBox="1"/>
                      <wps:spPr>
                        <a:xfrm>
                          <a:off x="0" y="0"/>
                          <a:ext cx="26384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26CBA" w14:textId="77777777" w:rsidR="00A604EC" w:rsidRPr="003E4564" w:rsidRDefault="00A604EC" w:rsidP="008124E3">
                            <w:pPr>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04. </w:t>
                            </w:r>
                            <w:r>
                              <w:rPr>
                                <w:rFonts w:ascii="Times New Roman" w:eastAsia="Times New Roman" w:hAnsi="Times New Roman" w:cs="Times New Roman"/>
                                <w:b/>
                                <w:i/>
                                <w:color w:val="000000"/>
                                <w:lang w:eastAsia="es-PE"/>
                              </w:rPr>
                              <w:t xml:space="preserve">Reniec </w:t>
                            </w:r>
                            <w:r w:rsidRPr="003E4564">
                              <w:rPr>
                                <w:rFonts w:ascii="Times New Roman" w:eastAsia="Times New Roman" w:hAnsi="Times New Roman" w:cs="Times New Roman"/>
                                <w:b/>
                                <w:i/>
                                <w:color w:val="000000"/>
                                <w:lang w:eastAsia="es-PE"/>
                              </w:rPr>
                              <w:t>Pantalla de Resultados</w:t>
                            </w:r>
                          </w:p>
                          <w:p w14:paraId="0931CE60" w14:textId="77777777" w:rsidR="00A604EC" w:rsidRDefault="00A604EC" w:rsidP="008124E3">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81D417" id="Cuadro de texto 33" o:spid="_x0000_s1030" type="#_x0000_t202" style="position:absolute;left:0;text-align:left;margin-left:102.6pt;margin-top:15.15pt;width:207.75pt;height:24.7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lxkwIAAJoFAAAOAAAAZHJzL2Uyb0RvYy54bWysVEtv2zAMvg/YfxB0X51n1wV1iixFhgFF&#10;W6wdelZkqREmiZqkxM5+/SjZTrKulw672JT4kRQ/Pi6vGqPJTvigwJZ0eDagRFgOlbLPJf3+uPpw&#10;QUmIzFZMgxUl3YtAr+bv313WbiZGsAFdCU/QiQ2z2pV0E6ObFUXgG2FYOAMnLColeMMiHv1zUXlW&#10;o3eji9FgcF7U4CvngYsQ8Pa6VdJ59i+l4PFOyiAi0SXFt8X89fm7Tt9ifslmz565jeLdM9g/vMIw&#10;ZTHowdU1i4xsvfrLlVHcQwAZzziYAqRUXOQcMJvh4EU2DxvmRM4FyQnuQFP4f2757e7eE1WVdDym&#10;xDKDNVpuWeWBVIJE0UQgqEGaahdmiH5wiI/NZ2iw3P19wMuUfSO9SX/Mi6AeCd8fSEZXhOPl6Hx8&#10;MRlNKeGoGw8nY5TRfXG0dj7ELwIMSUJJPRYxc8t2NyG20B6SggXQqloprfMhNY5Yak92DEuuY34j&#10;Ov8DpS2pS3o+ng6yYwvJvPWsbXIjcut04VLmbYZZinstEkbbb0IidTnRV2IzzoU9xM/ohJIY6i2G&#10;Hf74qrcYt3mgRY4MNh6MjbLgc/Z51o6UVT96ymSLx9qc5J3E2Kyb3DOTvgHWUO2xLzy0AxYcXyks&#10;3g0L8Z55nChsBdwS8Q4/UgOSD51EyQb8r9fuEx4bHbWU1DihJQ0/t8wLSvRXiyPwaTiZpJHOh8n0&#10;4wgP/lSzPtXYrVkCdsQQ95HjWUz4qHtRejBPuEwWKSqqmOUYu6SxF5ex3Ru4jLhYLDIIh9ixeGMf&#10;HE+uE8upNR+bJ+Zd179piG6hn2U2e9HGLTZZWlhsI0iVezzx3LLa8Y8LIE9Jt6zShjk9Z9Rxpc5/&#10;AwAA//8DAFBLAwQUAAYACAAAACEAD9JgK+EAAAAJAQAADwAAAGRycy9kb3ducmV2LnhtbEyPy07D&#10;MBBF90j8gzVIbBC1SdQHIZMKIR5SdzQ8xM6NhyQiHkexm4S/x6xgObpH957Jt7PtxEiDbx0jXC0U&#10;COLKmZZrhJfy4XIDwgfNRneOCeGbPGyL05NcZ8ZN/EzjPtQilrDPNEITQp9J6auGrPYL1xPH7NMN&#10;Vod4DrU0g55iue1kotRKWt1yXGh0T3cNVV/7o0X4uKjfd35+fJ3SZdrfP43l+s2UiOdn8+0NiEBz&#10;+IPhVz+qQxGdDu7IxosOIVHLJKIIqUpBRGCVqDWIA8L6egOyyOX/D4ofAAAA//8DAFBLAQItABQA&#10;BgAIAAAAIQC2gziS/gAAAOEBAAATAAAAAAAAAAAAAAAAAAAAAABbQ29udGVudF9UeXBlc10ueG1s&#10;UEsBAi0AFAAGAAgAAAAhADj9If/WAAAAlAEAAAsAAAAAAAAAAAAAAAAALwEAAF9yZWxzLy5yZWxz&#10;UEsBAi0AFAAGAAgAAAAhAEU8uXGTAgAAmgUAAA4AAAAAAAAAAAAAAAAALgIAAGRycy9lMm9Eb2Mu&#10;eG1sUEsBAi0AFAAGAAgAAAAhAA/SYCvhAAAACQEAAA8AAAAAAAAAAAAAAAAA7QQAAGRycy9kb3du&#10;cmV2LnhtbFBLBQYAAAAABAAEAPMAAAD7BQAAAAA=&#10;" fillcolor="white [3201]" stroked="f" strokeweight=".5pt">
                <v:textbox>
                  <w:txbxContent>
                    <w:p w14:paraId="03A26CBA" w14:textId="77777777" w:rsidR="00A604EC" w:rsidRPr="003E4564" w:rsidRDefault="00A604EC" w:rsidP="008124E3">
                      <w:pPr>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04. </w:t>
                      </w:r>
                      <w:r>
                        <w:rPr>
                          <w:rFonts w:ascii="Times New Roman" w:eastAsia="Times New Roman" w:hAnsi="Times New Roman" w:cs="Times New Roman"/>
                          <w:b/>
                          <w:i/>
                          <w:color w:val="000000"/>
                          <w:lang w:eastAsia="es-PE"/>
                        </w:rPr>
                        <w:t xml:space="preserve">Reniec </w:t>
                      </w:r>
                      <w:r w:rsidRPr="003E4564">
                        <w:rPr>
                          <w:rFonts w:ascii="Times New Roman" w:eastAsia="Times New Roman" w:hAnsi="Times New Roman" w:cs="Times New Roman"/>
                          <w:b/>
                          <w:i/>
                          <w:color w:val="000000"/>
                          <w:lang w:eastAsia="es-PE"/>
                        </w:rPr>
                        <w:t>Pantalla de Resultados</w:t>
                      </w:r>
                    </w:p>
                    <w:p w14:paraId="0931CE60" w14:textId="77777777" w:rsidR="00A604EC" w:rsidRDefault="00A604EC" w:rsidP="008124E3">
                      <w:r>
                        <w:t>fig</w:t>
                      </w:r>
                    </w:p>
                  </w:txbxContent>
                </v:textbox>
                <w10:wrap anchorx="margin"/>
              </v:shape>
            </w:pict>
          </mc:Fallback>
        </mc:AlternateContent>
      </w:r>
    </w:p>
    <w:p w14:paraId="50C8756B" w14:textId="77777777" w:rsidR="00014251" w:rsidRPr="00282115" w:rsidRDefault="00282115" w:rsidP="009C13D3">
      <w:pPr>
        <w:pStyle w:val="Prrafodelista"/>
        <w:spacing w:after="0" w:line="360" w:lineRule="auto"/>
        <w:ind w:left="0"/>
        <w:rPr>
          <w:rFonts w:ascii="Times New Roman" w:hAnsi="Times New Roman" w:cs="Times New Roman"/>
          <w:sz w:val="24"/>
          <w:szCs w:val="24"/>
          <w:lang w:eastAsia="es-ES"/>
        </w:rPr>
      </w:pPr>
      <w:r>
        <w:rPr>
          <w:rFonts w:ascii="Times New Roman" w:eastAsia="Times New Roman" w:hAnsi="Times New Roman" w:cs="Times New Roman"/>
          <w:color w:val="000000"/>
          <w:sz w:val="24"/>
          <w:szCs w:val="24"/>
          <w:lang w:eastAsia="es-PE"/>
        </w:rPr>
        <w:t xml:space="preserve">                                          </w:t>
      </w:r>
    </w:p>
    <w:p w14:paraId="354D62D0" w14:textId="77777777" w:rsidR="00014251" w:rsidRDefault="00014251" w:rsidP="00C53122">
      <w:pPr>
        <w:spacing w:line="240" w:lineRule="auto"/>
        <w:rPr>
          <w:rFonts w:ascii="Times New Roman" w:hAnsi="Times New Roman" w:cs="Times New Roman"/>
          <w:sz w:val="24"/>
          <w:szCs w:val="24"/>
          <w:lang w:eastAsia="es-ES"/>
        </w:rPr>
      </w:pPr>
    </w:p>
    <w:p w14:paraId="7B9F807C" w14:textId="77777777" w:rsidR="00B92F8B" w:rsidRDefault="00B92F8B" w:rsidP="00C53122">
      <w:pPr>
        <w:spacing w:line="240" w:lineRule="auto"/>
        <w:rPr>
          <w:rFonts w:ascii="Times New Roman" w:hAnsi="Times New Roman" w:cs="Times New Roman"/>
          <w:sz w:val="24"/>
          <w:szCs w:val="24"/>
          <w:lang w:eastAsia="es-ES"/>
        </w:rPr>
      </w:pPr>
    </w:p>
    <w:p w14:paraId="74D49057" w14:textId="77777777" w:rsidR="00282115" w:rsidRPr="00282115" w:rsidRDefault="00282115" w:rsidP="00C53122">
      <w:pPr>
        <w:spacing w:line="240" w:lineRule="auto"/>
        <w:rPr>
          <w:rFonts w:ascii="Times New Roman" w:hAnsi="Times New Roman" w:cs="Times New Roman"/>
          <w:sz w:val="24"/>
          <w:szCs w:val="24"/>
          <w:lang w:eastAsia="es-ES"/>
        </w:rPr>
      </w:pPr>
    </w:p>
    <w:p w14:paraId="19B23E16" w14:textId="77777777" w:rsidR="00014251" w:rsidRDefault="00014251" w:rsidP="00C53122">
      <w:pPr>
        <w:pStyle w:val="Prrafodelista"/>
        <w:numPr>
          <w:ilvl w:val="0"/>
          <w:numId w:val="22"/>
        </w:numPr>
        <w:spacing w:after="0" w:line="240" w:lineRule="auto"/>
        <w:rPr>
          <w:rFonts w:ascii="Times New Roman" w:eastAsia="Times New Roman" w:hAnsi="Times New Roman" w:cs="Times New Roman"/>
          <w:b/>
          <w:color w:val="000000"/>
          <w:lang w:eastAsia="es-PE"/>
        </w:rPr>
      </w:pPr>
      <w:r w:rsidRPr="008124E3">
        <w:rPr>
          <w:rFonts w:ascii="Times New Roman" w:eastAsia="Times New Roman" w:hAnsi="Times New Roman" w:cs="Times New Roman"/>
          <w:b/>
          <w:color w:val="000000"/>
          <w:lang w:eastAsia="es-PE"/>
        </w:rPr>
        <w:t xml:space="preserve">Sedapal lanzo una aplicación móvil para consultar saldos </w:t>
      </w:r>
    </w:p>
    <w:p w14:paraId="2B3F9D4E" w14:textId="77777777" w:rsidR="00C53122" w:rsidRPr="008124E3" w:rsidRDefault="00C53122" w:rsidP="00C53122">
      <w:pPr>
        <w:pStyle w:val="Prrafodelista"/>
        <w:spacing w:after="0" w:line="240" w:lineRule="auto"/>
        <w:rPr>
          <w:rFonts w:ascii="Times New Roman" w:eastAsia="Times New Roman" w:hAnsi="Times New Roman" w:cs="Times New Roman"/>
          <w:b/>
          <w:color w:val="000000"/>
          <w:lang w:eastAsia="es-PE"/>
        </w:rPr>
      </w:pPr>
    </w:p>
    <w:p w14:paraId="66049BCB" w14:textId="77777777" w:rsidR="00014251" w:rsidRPr="00854F5C" w:rsidRDefault="00014251" w:rsidP="00C53122">
      <w:pPr>
        <w:pStyle w:val="Prrafodelista"/>
        <w:shd w:val="clear" w:color="auto" w:fill="FFFFFF"/>
        <w:spacing w:after="300" w:line="240" w:lineRule="auto"/>
        <w:ind w:left="708"/>
        <w:jc w:val="both"/>
        <w:rPr>
          <w:rFonts w:ascii="Times New Roman" w:eastAsia="Times New Roman" w:hAnsi="Times New Roman" w:cs="Times New Roman"/>
          <w:sz w:val="24"/>
          <w:szCs w:val="24"/>
          <w:lang w:eastAsia="es-PE"/>
        </w:rPr>
      </w:pPr>
      <w:r w:rsidRPr="00854F5C">
        <w:rPr>
          <w:rFonts w:ascii="Times New Roman" w:eastAsia="Times New Roman" w:hAnsi="Times New Roman" w:cs="Times New Roman"/>
          <w:sz w:val="24"/>
          <w:szCs w:val="24"/>
          <w:lang w:eastAsia="es-PE"/>
        </w:rPr>
        <w:t xml:space="preserve">Sedapal móvil es el aplicativo gratuito que permite realizar consultas de los servicios las 24 horas del día, a través del </w:t>
      </w:r>
      <w:r w:rsidR="00110037" w:rsidRPr="00854F5C">
        <w:rPr>
          <w:rFonts w:ascii="Times New Roman" w:eastAsia="Times New Roman" w:hAnsi="Times New Roman" w:cs="Times New Roman"/>
          <w:sz w:val="24"/>
          <w:szCs w:val="24"/>
          <w:lang w:eastAsia="es-PE"/>
        </w:rPr>
        <w:t>Smartphone</w:t>
      </w:r>
      <w:r w:rsidRPr="00854F5C">
        <w:rPr>
          <w:rFonts w:ascii="Times New Roman" w:eastAsia="Times New Roman" w:hAnsi="Times New Roman" w:cs="Times New Roman"/>
          <w:sz w:val="24"/>
          <w:szCs w:val="24"/>
          <w:lang w:eastAsia="es-PE"/>
        </w:rPr>
        <w:t xml:space="preserve"> o </w:t>
      </w:r>
      <w:r w:rsidR="00110037" w:rsidRPr="00854F5C">
        <w:rPr>
          <w:rFonts w:ascii="Times New Roman" w:eastAsia="Times New Roman" w:hAnsi="Times New Roman" w:cs="Times New Roman"/>
          <w:sz w:val="24"/>
          <w:szCs w:val="24"/>
          <w:lang w:eastAsia="es-PE"/>
        </w:rPr>
        <w:t>Tablet</w:t>
      </w:r>
      <w:r w:rsidRPr="00854F5C">
        <w:rPr>
          <w:rFonts w:ascii="Times New Roman" w:eastAsia="Times New Roman" w:hAnsi="Times New Roman" w:cs="Times New Roman"/>
          <w:sz w:val="24"/>
          <w:szCs w:val="24"/>
          <w:lang w:eastAsia="es-PE"/>
        </w:rPr>
        <w:t>, </w:t>
      </w:r>
      <w:r w:rsidRPr="00854F5C">
        <w:rPr>
          <w:rFonts w:ascii="Times New Roman" w:eastAsia="Times New Roman" w:hAnsi="Times New Roman" w:cs="Times New Roman"/>
          <w:bCs/>
          <w:sz w:val="24"/>
          <w:szCs w:val="24"/>
          <w:lang w:eastAsia="es-PE"/>
        </w:rPr>
        <w:t>ahorrando tiempo y dinero</w:t>
      </w:r>
      <w:r w:rsidRPr="00854F5C">
        <w:rPr>
          <w:rFonts w:ascii="Times New Roman" w:eastAsia="Times New Roman" w:hAnsi="Times New Roman" w:cs="Times New Roman"/>
          <w:sz w:val="24"/>
          <w:szCs w:val="24"/>
          <w:lang w:eastAsia="es-PE"/>
        </w:rPr>
        <w:t>, al evitar realizar llamadas telefónicas o desplazamientos innecesarios hasta las oficinas comerciales descentralizadas.</w:t>
      </w:r>
    </w:p>
    <w:p w14:paraId="59D9B7BA" w14:textId="77777777" w:rsidR="00014251" w:rsidRPr="00854F5C" w:rsidRDefault="00014251" w:rsidP="00C53122">
      <w:pPr>
        <w:pStyle w:val="Prrafodelista"/>
        <w:shd w:val="clear" w:color="auto" w:fill="FFFFFF"/>
        <w:spacing w:after="300" w:line="240" w:lineRule="auto"/>
        <w:ind w:left="708"/>
        <w:jc w:val="both"/>
        <w:rPr>
          <w:rFonts w:ascii="Times New Roman" w:eastAsia="Times New Roman" w:hAnsi="Times New Roman" w:cs="Times New Roman"/>
          <w:sz w:val="24"/>
          <w:szCs w:val="24"/>
          <w:lang w:eastAsia="es-PE"/>
        </w:rPr>
      </w:pPr>
      <w:r w:rsidRPr="00854F5C">
        <w:rPr>
          <w:rFonts w:ascii="Times New Roman" w:eastAsia="Times New Roman" w:hAnsi="Times New Roman" w:cs="Times New Roman"/>
          <w:sz w:val="24"/>
          <w:szCs w:val="24"/>
          <w:lang w:eastAsia="es-PE"/>
        </w:rPr>
        <w:t>Por ahora, la app está </w:t>
      </w:r>
      <w:r w:rsidRPr="00854F5C">
        <w:rPr>
          <w:rFonts w:ascii="Times New Roman" w:eastAsia="Times New Roman" w:hAnsi="Times New Roman" w:cs="Times New Roman"/>
          <w:bCs/>
          <w:sz w:val="24"/>
          <w:szCs w:val="24"/>
          <w:lang w:eastAsia="es-PE"/>
        </w:rPr>
        <w:t>disponible solo para dispositivos Android,</w:t>
      </w:r>
      <w:r w:rsidRPr="00854F5C">
        <w:rPr>
          <w:rFonts w:ascii="Times New Roman" w:eastAsia="Times New Roman" w:hAnsi="Times New Roman" w:cs="Times New Roman"/>
          <w:sz w:val="24"/>
          <w:szCs w:val="24"/>
          <w:lang w:eastAsia="es-PE"/>
        </w:rPr>
        <w:t xml:space="preserve"> pero se estima que en una segunda etapa “Sedapal móvil” alcanzará a </w:t>
      </w:r>
      <w:r w:rsidR="00110037" w:rsidRPr="00854F5C">
        <w:rPr>
          <w:rFonts w:ascii="Times New Roman" w:eastAsia="Times New Roman" w:hAnsi="Times New Roman" w:cs="Times New Roman"/>
          <w:sz w:val="24"/>
          <w:szCs w:val="24"/>
          <w:lang w:eastAsia="es-PE"/>
        </w:rPr>
        <w:t>Smartphone</w:t>
      </w:r>
      <w:r w:rsidRPr="00854F5C">
        <w:rPr>
          <w:rFonts w:ascii="Times New Roman" w:eastAsia="Times New Roman" w:hAnsi="Times New Roman" w:cs="Times New Roman"/>
          <w:sz w:val="24"/>
          <w:szCs w:val="24"/>
          <w:lang w:eastAsia="es-PE"/>
        </w:rPr>
        <w:t xml:space="preserve"> y </w:t>
      </w:r>
      <w:r w:rsidR="00110037" w:rsidRPr="00854F5C">
        <w:rPr>
          <w:rFonts w:ascii="Times New Roman" w:eastAsia="Times New Roman" w:hAnsi="Times New Roman" w:cs="Times New Roman"/>
          <w:sz w:val="24"/>
          <w:szCs w:val="24"/>
          <w:lang w:eastAsia="es-PE"/>
        </w:rPr>
        <w:t>tabletas</w:t>
      </w:r>
      <w:r w:rsidRPr="00854F5C">
        <w:rPr>
          <w:rFonts w:ascii="Times New Roman" w:eastAsia="Times New Roman" w:hAnsi="Times New Roman" w:cs="Times New Roman"/>
          <w:sz w:val="24"/>
          <w:szCs w:val="24"/>
          <w:lang w:eastAsia="es-PE"/>
        </w:rPr>
        <w:t xml:space="preserve"> con plataforma Apple.</w:t>
      </w:r>
    </w:p>
    <w:p w14:paraId="106A3383" w14:textId="77777777" w:rsidR="00014251" w:rsidRPr="00854F5C" w:rsidRDefault="00014251" w:rsidP="00C53122">
      <w:pPr>
        <w:pStyle w:val="Prrafodelista"/>
        <w:shd w:val="clear" w:color="auto" w:fill="FFFFFF"/>
        <w:spacing w:after="300" w:line="240" w:lineRule="auto"/>
        <w:ind w:left="708"/>
        <w:jc w:val="both"/>
        <w:rPr>
          <w:rFonts w:ascii="Times New Roman" w:eastAsia="Times New Roman" w:hAnsi="Times New Roman" w:cs="Times New Roman"/>
          <w:sz w:val="24"/>
          <w:szCs w:val="24"/>
          <w:lang w:eastAsia="es-PE"/>
        </w:rPr>
      </w:pPr>
      <w:r w:rsidRPr="00854F5C">
        <w:rPr>
          <w:rFonts w:ascii="Times New Roman" w:eastAsia="Times New Roman" w:hAnsi="Times New Roman" w:cs="Times New Roman"/>
          <w:sz w:val="24"/>
          <w:szCs w:val="24"/>
          <w:lang w:eastAsia="es-PE"/>
        </w:rPr>
        <w:t>El aplicativo permite conocer la facturación por consumo de agua potable,</w:t>
      </w:r>
      <w:r w:rsidRPr="00854F5C">
        <w:rPr>
          <w:rFonts w:ascii="Times New Roman" w:eastAsia="Times New Roman" w:hAnsi="Times New Roman" w:cs="Times New Roman"/>
          <w:bCs/>
          <w:sz w:val="24"/>
          <w:szCs w:val="24"/>
          <w:lang w:eastAsia="es-PE"/>
        </w:rPr>
        <w:t> saldos pendientes, fechas de vencimiento, cortes del servicio por razones de mantenimiento tanto preventivo como correctivo</w:t>
      </w:r>
      <w:r w:rsidRPr="00854F5C">
        <w:rPr>
          <w:rFonts w:ascii="Times New Roman" w:eastAsia="Times New Roman" w:hAnsi="Times New Roman" w:cs="Times New Roman"/>
          <w:sz w:val="24"/>
          <w:szCs w:val="24"/>
          <w:lang w:eastAsia="es-PE"/>
        </w:rPr>
        <w:t>, </w:t>
      </w:r>
      <w:r w:rsidRPr="00854F5C">
        <w:rPr>
          <w:rFonts w:ascii="Times New Roman" w:eastAsia="Times New Roman" w:hAnsi="Times New Roman" w:cs="Times New Roman"/>
          <w:bCs/>
          <w:sz w:val="24"/>
          <w:szCs w:val="24"/>
          <w:lang w:eastAsia="es-PE"/>
        </w:rPr>
        <w:t>así    como la fecha y hora de su solución</w:t>
      </w:r>
      <w:r w:rsidRPr="00854F5C">
        <w:rPr>
          <w:rFonts w:ascii="Times New Roman" w:eastAsia="Times New Roman" w:hAnsi="Times New Roman" w:cs="Times New Roman"/>
          <w:sz w:val="24"/>
          <w:szCs w:val="24"/>
          <w:lang w:eastAsia="es-PE"/>
        </w:rPr>
        <w:t>. Además, el usuario puede realizar consultas sobre las oficinas de atención que tiene la empresa y visualizar su ubicación geográfica a través de Google.maps.</w:t>
      </w:r>
    </w:p>
    <w:p w14:paraId="5546F35E" w14:textId="77777777" w:rsidR="00014251" w:rsidRDefault="00014251" w:rsidP="00C53122">
      <w:pPr>
        <w:pStyle w:val="Prrafodelista"/>
        <w:shd w:val="clear" w:color="auto" w:fill="FFFFFF"/>
        <w:spacing w:after="300" w:line="240" w:lineRule="auto"/>
        <w:ind w:left="708"/>
        <w:jc w:val="both"/>
        <w:rPr>
          <w:rFonts w:ascii="Times New Roman" w:eastAsia="Times New Roman" w:hAnsi="Times New Roman" w:cs="Times New Roman"/>
          <w:sz w:val="24"/>
          <w:szCs w:val="24"/>
          <w:lang w:eastAsia="es-PE"/>
        </w:rPr>
      </w:pPr>
      <w:r w:rsidRPr="00854F5C">
        <w:rPr>
          <w:rFonts w:ascii="Times New Roman" w:eastAsia="Times New Roman" w:hAnsi="Times New Roman" w:cs="Times New Roman"/>
          <w:sz w:val="24"/>
          <w:szCs w:val="24"/>
          <w:lang w:eastAsia="es-PE"/>
        </w:rPr>
        <w:t xml:space="preserve">“Desde su lanzamiento, 6 mil 500 usuarios ya utilizan el aplicativo SEDAPAL Móvil, habiéndose  realizado 70 mil transacciones. Las opciones más usadas, son las de consulta de deuda y la ubicación geográfica de </w:t>
      </w:r>
      <w:r w:rsidRPr="00854F5C">
        <w:rPr>
          <w:rFonts w:ascii="Times New Roman" w:eastAsia="Times New Roman" w:hAnsi="Times New Roman" w:cs="Times New Roman"/>
          <w:sz w:val="24"/>
          <w:szCs w:val="24"/>
          <w:lang w:eastAsia="es-PE"/>
        </w:rPr>
        <w:lastRenderedPageBreak/>
        <w:t>nuestras oficinas comerciales en todo Lima y Callao”, informó el Ing. Arturo Parra, Jefe de Tecnologías de la Información y Comunicaciones, de SEDAPAL.</w:t>
      </w:r>
    </w:p>
    <w:p w14:paraId="1DF341A1" w14:textId="77777777" w:rsidR="008124E3" w:rsidRPr="00854F5C" w:rsidRDefault="008124E3" w:rsidP="00C53122">
      <w:pPr>
        <w:pStyle w:val="Prrafodelista"/>
        <w:shd w:val="clear" w:color="auto" w:fill="FFFFFF"/>
        <w:spacing w:after="300" w:line="240" w:lineRule="auto"/>
        <w:ind w:left="708"/>
        <w:jc w:val="both"/>
        <w:rPr>
          <w:rFonts w:ascii="Times New Roman" w:eastAsia="Times New Roman" w:hAnsi="Times New Roman" w:cs="Times New Roman"/>
          <w:sz w:val="24"/>
          <w:szCs w:val="24"/>
          <w:lang w:eastAsia="es-PE"/>
        </w:rPr>
      </w:pPr>
    </w:p>
    <w:p w14:paraId="18298738" w14:textId="77777777" w:rsidR="00A9030B" w:rsidRDefault="008124E3" w:rsidP="00C53122">
      <w:pPr>
        <w:autoSpaceDE w:val="0"/>
        <w:autoSpaceDN w:val="0"/>
        <w:adjustRightInd w:val="0"/>
        <w:spacing w:after="0" w:line="240" w:lineRule="auto"/>
        <w:ind w:left="708"/>
        <w:jc w:val="both"/>
        <w:rPr>
          <w:rFonts w:ascii="Times New Roman" w:hAnsi="Times New Roman" w:cs="Times New Roman"/>
          <w:b/>
          <w:sz w:val="24"/>
          <w:szCs w:val="24"/>
        </w:rPr>
      </w:pPr>
      <w:r>
        <w:rPr>
          <w:rFonts w:ascii="Times New Roman" w:hAnsi="Times New Roman" w:cs="Times New Roman"/>
          <w:b/>
          <w:sz w:val="24"/>
          <w:szCs w:val="24"/>
        </w:rPr>
        <w:t>Objetivos</w:t>
      </w:r>
    </w:p>
    <w:p w14:paraId="71BE7355" w14:textId="77777777" w:rsidR="008124E3" w:rsidRPr="008124E3" w:rsidRDefault="008124E3" w:rsidP="00C53122">
      <w:pPr>
        <w:autoSpaceDE w:val="0"/>
        <w:autoSpaceDN w:val="0"/>
        <w:adjustRightInd w:val="0"/>
        <w:spacing w:after="0" w:line="240" w:lineRule="auto"/>
        <w:ind w:left="708"/>
        <w:jc w:val="both"/>
        <w:rPr>
          <w:rFonts w:ascii="Times New Roman" w:hAnsi="Times New Roman" w:cs="Times New Roman"/>
          <w:b/>
          <w:sz w:val="24"/>
          <w:szCs w:val="24"/>
        </w:rPr>
      </w:pPr>
    </w:p>
    <w:p w14:paraId="325B74A6" w14:textId="77777777" w:rsidR="00A9030B" w:rsidRPr="00282115" w:rsidRDefault="00A9030B" w:rsidP="00C53122">
      <w:pPr>
        <w:pStyle w:val="Prrafodelista"/>
        <w:numPr>
          <w:ilvl w:val="2"/>
          <w:numId w:val="23"/>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Ahorrar tiempo y dinero, evitando llamadas innecesarias.</w:t>
      </w:r>
    </w:p>
    <w:p w14:paraId="7996C603" w14:textId="77777777" w:rsidR="00A9030B" w:rsidRPr="00282115" w:rsidRDefault="0067089B" w:rsidP="00C53122">
      <w:pPr>
        <w:pStyle w:val="Prrafodelista"/>
        <w:numPr>
          <w:ilvl w:val="2"/>
          <w:numId w:val="23"/>
        </w:numPr>
        <w:autoSpaceDE w:val="0"/>
        <w:autoSpaceDN w:val="0"/>
        <w:adjustRightInd w:val="0"/>
        <w:spacing w:after="0" w:line="240" w:lineRule="auto"/>
        <w:jc w:val="both"/>
        <w:rPr>
          <w:rFonts w:ascii="Times New Roman" w:hAnsi="Times New Roman" w:cs="Times New Roman"/>
          <w:sz w:val="24"/>
          <w:szCs w:val="24"/>
        </w:rPr>
      </w:pPr>
      <w:commentRangeStart w:id="146"/>
      <w:del w:id="147" w:author="Edwin Huamaní" w:date="2015-02-23T03:47:00Z">
        <w:r w:rsidRPr="00282115" w:rsidDel="00B4661A">
          <w:rPr>
            <w:rFonts w:ascii="Times New Roman" w:hAnsi="Times New Roman" w:cs="Times New Roman"/>
            <w:sz w:val="24"/>
            <w:szCs w:val="24"/>
          </w:rPr>
          <w:delText>Resolver mayor</w:delText>
        </w:r>
        <w:commentRangeEnd w:id="146"/>
        <w:r w:rsidR="00F474E7" w:rsidDel="00B4661A">
          <w:rPr>
            <w:rStyle w:val="Refdecomentario"/>
          </w:rPr>
          <w:commentReference w:id="146"/>
        </w:r>
        <w:r w:rsidRPr="00282115" w:rsidDel="00B4661A">
          <w:rPr>
            <w:rFonts w:ascii="Times New Roman" w:hAnsi="Times New Roman" w:cs="Times New Roman"/>
            <w:sz w:val="24"/>
            <w:szCs w:val="24"/>
          </w:rPr>
          <w:delText xml:space="preserve"> </w:delText>
        </w:r>
      </w:del>
      <w:ins w:id="148" w:author="Edwin Huamaní" w:date="2015-02-23T03:47:00Z">
        <w:r w:rsidR="00B4661A">
          <w:rPr>
            <w:rFonts w:ascii="Times New Roman" w:hAnsi="Times New Roman" w:cs="Times New Roman"/>
            <w:sz w:val="24"/>
            <w:szCs w:val="24"/>
          </w:rPr>
          <w:t xml:space="preserve">Incrementar la </w:t>
        </w:r>
      </w:ins>
      <w:r w:rsidRPr="00282115">
        <w:rPr>
          <w:rFonts w:ascii="Times New Roman" w:hAnsi="Times New Roman" w:cs="Times New Roman"/>
          <w:sz w:val="24"/>
          <w:szCs w:val="24"/>
        </w:rPr>
        <w:t>cantidad de consultas</w:t>
      </w:r>
      <w:ins w:id="149" w:author="Edwin Huamaní" w:date="2015-02-23T03:48:00Z">
        <w:r w:rsidR="00B4661A">
          <w:rPr>
            <w:rFonts w:ascii="Times New Roman" w:hAnsi="Times New Roman" w:cs="Times New Roman"/>
            <w:sz w:val="24"/>
            <w:szCs w:val="24"/>
          </w:rPr>
          <w:t xml:space="preserve"> resueltas</w:t>
        </w:r>
      </w:ins>
      <w:r w:rsidR="00A9030B" w:rsidRPr="00282115">
        <w:rPr>
          <w:rFonts w:ascii="Times New Roman" w:hAnsi="Times New Roman" w:cs="Times New Roman"/>
          <w:sz w:val="24"/>
          <w:szCs w:val="24"/>
        </w:rPr>
        <w:t>.</w:t>
      </w:r>
    </w:p>
    <w:p w14:paraId="28376CC2" w14:textId="77777777" w:rsidR="00A9030B" w:rsidRPr="00282115" w:rsidRDefault="0067089B" w:rsidP="00C53122">
      <w:pPr>
        <w:pStyle w:val="Prrafodelista"/>
        <w:numPr>
          <w:ilvl w:val="2"/>
          <w:numId w:val="23"/>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Registrar a sus usuarios</w:t>
      </w:r>
      <w:r w:rsidR="00A9030B" w:rsidRPr="00282115">
        <w:rPr>
          <w:rFonts w:ascii="Times New Roman" w:hAnsi="Times New Roman" w:cs="Times New Roman"/>
          <w:sz w:val="24"/>
          <w:szCs w:val="24"/>
        </w:rPr>
        <w:t>.</w:t>
      </w:r>
    </w:p>
    <w:p w14:paraId="71541821" w14:textId="77777777" w:rsidR="00A9030B" w:rsidRPr="00282115" w:rsidRDefault="0067089B" w:rsidP="00C53122">
      <w:pPr>
        <w:pStyle w:val="Prrafodelista"/>
        <w:numPr>
          <w:ilvl w:val="2"/>
          <w:numId w:val="23"/>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Facilitar información concreta y de importancia para cada usuario</w:t>
      </w:r>
      <w:r w:rsidR="00A9030B" w:rsidRPr="00282115">
        <w:rPr>
          <w:rFonts w:ascii="Times New Roman" w:hAnsi="Times New Roman" w:cs="Times New Roman"/>
          <w:sz w:val="24"/>
          <w:szCs w:val="24"/>
        </w:rPr>
        <w:t>.</w:t>
      </w:r>
    </w:p>
    <w:p w14:paraId="422E9908" w14:textId="77777777" w:rsidR="00A9030B" w:rsidRPr="00282115" w:rsidRDefault="00CD0E34" w:rsidP="00C53122">
      <w:pPr>
        <w:pStyle w:val="Prrafodelista"/>
        <w:numPr>
          <w:ilvl w:val="2"/>
          <w:numId w:val="23"/>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Compartir y dar a conocer información de locales en todo el Perú</w:t>
      </w:r>
      <w:r w:rsidR="00A9030B" w:rsidRPr="00282115">
        <w:rPr>
          <w:rFonts w:ascii="Times New Roman" w:hAnsi="Times New Roman" w:cs="Times New Roman"/>
          <w:sz w:val="24"/>
          <w:szCs w:val="24"/>
        </w:rPr>
        <w:t>.</w:t>
      </w:r>
    </w:p>
    <w:p w14:paraId="10B1A93E" w14:textId="77777777" w:rsidR="00A9030B" w:rsidRPr="00282115" w:rsidRDefault="00A9030B" w:rsidP="00C53122">
      <w:pPr>
        <w:pStyle w:val="Prrafodelista"/>
        <w:shd w:val="clear" w:color="auto" w:fill="FFFFFF"/>
        <w:spacing w:after="300" w:line="240" w:lineRule="auto"/>
        <w:ind w:left="0"/>
        <w:rPr>
          <w:rFonts w:ascii="Times New Roman" w:eastAsia="Times New Roman" w:hAnsi="Times New Roman" w:cs="Times New Roman"/>
          <w:color w:val="555555"/>
          <w:sz w:val="24"/>
          <w:szCs w:val="24"/>
          <w:lang w:eastAsia="es-PE"/>
        </w:rPr>
      </w:pPr>
    </w:p>
    <w:p w14:paraId="0AB66121" w14:textId="77777777" w:rsidR="00F416F2" w:rsidRPr="00282115" w:rsidRDefault="008124E3" w:rsidP="009C13D3">
      <w:pPr>
        <w:spacing w:after="0" w:line="360" w:lineRule="auto"/>
        <w:jc w:val="center"/>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745280" behindDoc="0" locked="0" layoutInCell="1" allowOverlap="1" wp14:anchorId="2A026321" wp14:editId="38A1B69D">
                <wp:simplePos x="0" y="0"/>
                <wp:positionH relativeFrom="margin">
                  <wp:posOffset>1428750</wp:posOffset>
                </wp:positionH>
                <wp:positionV relativeFrom="paragraph">
                  <wp:posOffset>3030220</wp:posOffset>
                </wp:positionV>
                <wp:extent cx="2438400" cy="314325"/>
                <wp:effectExtent l="0" t="0" r="0" b="9525"/>
                <wp:wrapNone/>
                <wp:docPr id="34" name="Cuadro de texto 34"/>
                <wp:cNvGraphicFramePr/>
                <a:graphic xmlns:a="http://schemas.openxmlformats.org/drawingml/2006/main">
                  <a:graphicData uri="http://schemas.microsoft.com/office/word/2010/wordprocessingShape">
                    <wps:wsp>
                      <wps:cNvSpPr txBox="1"/>
                      <wps:spPr>
                        <a:xfrm>
                          <a:off x="0" y="0"/>
                          <a:ext cx="2438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464048" w14:textId="77777777" w:rsidR="00A604EC" w:rsidRPr="003E4564" w:rsidRDefault="00A604EC" w:rsidP="008124E3">
                            <w:pPr>
                              <w:pStyle w:val="Prrafodelista"/>
                              <w:spacing w:after="0" w:line="360" w:lineRule="auto"/>
                              <w:ind w:left="0"/>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05. Sedapal Pantalla de Inicio </w:t>
                            </w:r>
                          </w:p>
                          <w:p w14:paraId="071CD503" w14:textId="77777777" w:rsidR="00A604EC" w:rsidRDefault="00A604EC" w:rsidP="008124E3">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026321" id="Cuadro de texto 34" o:spid="_x0000_s1031" type="#_x0000_t202" style="position:absolute;left:0;text-align:left;margin-left:112.5pt;margin-top:238.6pt;width:192pt;height:24.75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difkQIAAJoFAAAOAAAAZHJzL2Uyb0RvYy54bWysVEtvGyEQvlfqf0Dcm/VjnaZW1pHryFWl&#10;KImaVDljFmJUYChg77q/vgO7fjTNJVUvuwPzzTfM8/KqNZpshQ8KbEWHZwNKhOVQK/tc0e+Pyw8X&#10;lITIbM00WFHRnQj0avb+3WXjpmIEa9C18ARJbJg2rqLrGN20KAJfC8PCGThhUSnBGxbx6J+L2rMG&#10;2Y0uRoPBedGAr50HLkLA2+tOSWeZX0rB452UQUSiK4pvi/nr83eVvsXskk2fPXNrxftnsH94hWHK&#10;otMD1TWLjGy8+ovKKO4hgIxnHEwBUioucgwYzXDwIpqHNXMix4LJCe6QpvD/aPnt9t4TVVd0XFJi&#10;mcEaLTas9kBqQaJoIxDUYJoaF6aIfnCIj+1naLHc+/uAlyn6VnqT/hgXQT0mfHdIMlIRjpejcnxR&#10;DlDFUTceluPRJNEUR2vnQ/wiwJAkVNRjEXNu2fYmxA66hyRnAbSql0rrfEiNIxbaky3DkuuY34jk&#10;f6C0JU1Fz8eTQSa2kMw7Zm0Tjcit07tLkXcRZinutEgYbb8JianLgb7im3Eu7MF/RieURFdvMezx&#10;x1e9xbiLAy2yZ7DxYGyUBZ+jz7N2TFn9Y58y2eGxNidxJzG2qzb3TK5cullBvcO+8NANWHB8qbB4&#10;NyzEe+ZxorDeuCXiHX6kBkw+9BIla/C/XrtPeGx01FLS4IRWNPzcMC8o0V8tjsCnYVmmkc6HcvJx&#10;hAd/qlmdauzGLAA7Yoj7yPEsJnzUe1F6ME+4TObJK6qY5ei7onEvLmK3N3AZcTGfZxAOsWPxxj44&#10;nqhTllNrPrZPzLu+f9MQ3cJ+ltn0RRt32GRpYb6JIFXu8WNW+/zjAshT0i+rtGFOzxl1XKmz3wAA&#10;AP//AwBQSwMEFAAGAAgAAAAhAKGKha3iAAAACwEAAA8AAABkcnMvZG93bnJldi54bWxMj81OhEAQ&#10;hO8mvsOkTbwYd5AVUKTZGKNu4s3Fn3ibZVogMj2EmQV8e8eTHqurUv1VsVlMLyYaXWcZ4WIVgSCu&#10;re64QXipHs6vQDivWKveMiF8k4NNeXxUqFzbmZ9p2vlGhBJ2uUJovR9yKV3dklFuZQfi4H3a0Sgf&#10;5NhIPao5lJtexlGUSqM6Dh9aNdBdS/XX7mAQPs6a9ye3PL7O62Q93G+nKnvTFeLpyXJ7A8LT4v/C&#10;8Isf0KEMTHt7YO1EjxDHSdjiES6zLAYREml0HS57hCROM5BlIf9vKH8AAAD//wMAUEsBAi0AFAAG&#10;AAgAAAAhALaDOJL+AAAA4QEAABMAAAAAAAAAAAAAAAAAAAAAAFtDb250ZW50X1R5cGVzXS54bWxQ&#10;SwECLQAUAAYACAAAACEAOP0h/9YAAACUAQAACwAAAAAAAAAAAAAAAAAvAQAAX3JlbHMvLnJlbHNQ&#10;SwECLQAUAAYACAAAACEALdXYn5ECAACaBQAADgAAAAAAAAAAAAAAAAAuAgAAZHJzL2Uyb0RvYy54&#10;bWxQSwECLQAUAAYACAAAACEAoYqFreIAAAALAQAADwAAAAAAAAAAAAAAAADrBAAAZHJzL2Rvd25y&#10;ZXYueG1sUEsFBgAAAAAEAAQA8wAAAPoFAAAAAA==&#10;" fillcolor="white [3201]" stroked="f" strokeweight=".5pt">
                <v:textbox>
                  <w:txbxContent>
                    <w:p w14:paraId="29464048" w14:textId="77777777" w:rsidR="00A604EC" w:rsidRPr="003E4564" w:rsidRDefault="00A604EC" w:rsidP="008124E3">
                      <w:pPr>
                        <w:pStyle w:val="Prrafodelista"/>
                        <w:spacing w:after="0" w:line="360" w:lineRule="auto"/>
                        <w:ind w:left="0"/>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05. Sedapal Pantalla de Inicio </w:t>
                      </w:r>
                    </w:p>
                    <w:p w14:paraId="071CD503" w14:textId="77777777" w:rsidR="00A604EC" w:rsidRDefault="00A604EC" w:rsidP="008124E3">
                      <w:r>
                        <w:t>fig</w:t>
                      </w:r>
                    </w:p>
                  </w:txbxContent>
                </v:textbox>
                <w10:wrap anchorx="margin"/>
              </v:shape>
            </w:pict>
          </mc:Fallback>
        </mc:AlternateContent>
      </w:r>
      <w:r w:rsidR="00014251" w:rsidRPr="00282115">
        <w:rPr>
          <w:rFonts w:ascii="Times New Roman" w:hAnsi="Times New Roman" w:cs="Times New Roman"/>
          <w:noProof/>
          <w:sz w:val="24"/>
          <w:szCs w:val="24"/>
          <w:lang w:eastAsia="es-PE"/>
        </w:rPr>
        <w:drawing>
          <wp:inline distT="0" distB="0" distL="0" distR="0" wp14:anchorId="2EE785C5" wp14:editId="03039D27">
            <wp:extent cx="2075815" cy="2970530"/>
            <wp:effectExtent l="0" t="0" r="635" b="1270"/>
            <wp:docPr id="18" name="Picture 18" descr="C:\Users\Edwinh\AppData\Local\Microsoft\Windows\Temporary Internet Files\Content.Word\Screenshot_2015-01-29-02-1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Edwinh\AppData\Local\Microsoft\Windows\Temporary Internet Files\Content.Word\Screenshot_2015-01-29-02-10-4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5815" cy="2970530"/>
                    </a:xfrm>
                    <a:prstGeom prst="rect">
                      <a:avLst/>
                    </a:prstGeom>
                    <a:noFill/>
                    <a:ln>
                      <a:noFill/>
                    </a:ln>
                  </pic:spPr>
                </pic:pic>
              </a:graphicData>
            </a:graphic>
          </wp:inline>
        </w:drawing>
      </w:r>
    </w:p>
    <w:p w14:paraId="11B8EBE8" w14:textId="77777777" w:rsidR="006C60D6" w:rsidRPr="00282115" w:rsidRDefault="00014251"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r w:rsidR="00282115">
        <w:rPr>
          <w:rFonts w:ascii="Times New Roman" w:eastAsia="Times New Roman" w:hAnsi="Times New Roman" w:cs="Times New Roman"/>
          <w:color w:val="000000"/>
          <w:sz w:val="24"/>
          <w:szCs w:val="24"/>
          <w:lang w:eastAsia="es-PE"/>
        </w:rPr>
        <w:t xml:space="preserve">                 </w:t>
      </w:r>
      <w:r w:rsidRPr="00282115">
        <w:rPr>
          <w:rFonts w:ascii="Times New Roman" w:eastAsia="Times New Roman" w:hAnsi="Times New Roman" w:cs="Times New Roman"/>
          <w:color w:val="000000"/>
          <w:sz w:val="24"/>
          <w:szCs w:val="24"/>
          <w:lang w:eastAsia="es-PE"/>
        </w:rPr>
        <w:t xml:space="preserve"> </w:t>
      </w:r>
    </w:p>
    <w:p w14:paraId="7E3EF09B" w14:textId="77777777" w:rsidR="00282115" w:rsidRDefault="006C60D6"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p>
    <w:p w14:paraId="42828EAE" w14:textId="77777777" w:rsidR="00C53122" w:rsidRDefault="00C53122"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25A87EC8" w14:textId="77777777" w:rsidR="00C53122" w:rsidRDefault="00C53122"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C1482C4" w14:textId="77777777" w:rsidR="00C53122" w:rsidRDefault="00C53122"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9E97750" w14:textId="77777777" w:rsidR="00C53122" w:rsidRDefault="00C53122"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1C93174D" w14:textId="77777777" w:rsidR="00C53122" w:rsidRDefault="00C53122"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FA15588" w14:textId="77777777" w:rsidR="00282115" w:rsidRDefault="008124E3"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noProof/>
          <w:color w:val="555555"/>
          <w:sz w:val="24"/>
          <w:szCs w:val="24"/>
          <w:lang w:eastAsia="es-PE"/>
        </w:rPr>
        <w:lastRenderedPageBreak/>
        <w:drawing>
          <wp:anchor distT="0" distB="0" distL="114300" distR="114300" simplePos="0" relativeHeight="251685888" behindDoc="0" locked="0" layoutInCell="1" allowOverlap="1" wp14:anchorId="3CB098B1" wp14:editId="5DDE88A1">
            <wp:simplePos x="0" y="0"/>
            <wp:positionH relativeFrom="column">
              <wp:posOffset>1512570</wp:posOffset>
            </wp:positionH>
            <wp:positionV relativeFrom="paragraph">
              <wp:posOffset>217170</wp:posOffset>
            </wp:positionV>
            <wp:extent cx="2019300" cy="2943225"/>
            <wp:effectExtent l="0" t="0" r="0" b="9525"/>
            <wp:wrapNone/>
            <wp:docPr id="21" name="Picture 21" descr="C:\Users\Edwinh\AppData\Local\Microsoft\Windows\Temporary Internet Files\Content.Word\Screenshot_2015-01-29-02-1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dwinh\AppData\Local\Microsoft\Windows\Temporary Internet Files\Content.Word\Screenshot_2015-01-29-02-16-3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9300"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5B198B"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70EFF336"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052596D"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323D7959"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7B65217F"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71C300FE"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6109F3DA"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55DCDB78"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14DC6C4E" w14:textId="77777777" w:rsidR="006C60D6" w:rsidRDefault="006C60D6"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p>
    <w:p w14:paraId="67339A6A" w14:textId="77777777" w:rsidR="008124E3" w:rsidRDefault="008124E3"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1B7C98C" w14:textId="77777777" w:rsidR="008124E3" w:rsidRDefault="008124E3"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2BBCF0F" w14:textId="77777777" w:rsidR="008124E3" w:rsidRPr="00282115" w:rsidRDefault="000C577D" w:rsidP="009C13D3">
      <w:pPr>
        <w:pStyle w:val="Prrafodelista"/>
        <w:spacing w:after="0" w:line="360" w:lineRule="auto"/>
        <w:ind w:left="0"/>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748352" behindDoc="0" locked="0" layoutInCell="1" allowOverlap="1" wp14:anchorId="3D2C8086" wp14:editId="6F4B6E11">
                <wp:simplePos x="0" y="0"/>
                <wp:positionH relativeFrom="margin">
                  <wp:posOffset>1036320</wp:posOffset>
                </wp:positionH>
                <wp:positionV relativeFrom="paragraph">
                  <wp:posOffset>69215</wp:posOffset>
                </wp:positionV>
                <wp:extent cx="3219450" cy="32385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32194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1518F5" w14:textId="77777777" w:rsidR="00A604EC" w:rsidRPr="003E4564" w:rsidRDefault="00A604EC" w:rsidP="000C577D">
                            <w:pPr>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06. </w:t>
                            </w:r>
                            <w:r>
                              <w:rPr>
                                <w:rFonts w:ascii="Times New Roman" w:eastAsia="Times New Roman" w:hAnsi="Times New Roman" w:cs="Times New Roman"/>
                                <w:b/>
                                <w:i/>
                                <w:color w:val="000000"/>
                                <w:lang w:eastAsia="es-PE"/>
                              </w:rPr>
                              <w:t xml:space="preserve">Sedapal </w:t>
                            </w:r>
                            <w:r w:rsidRPr="003E4564">
                              <w:rPr>
                                <w:rFonts w:ascii="Times New Roman" w:eastAsia="Times New Roman" w:hAnsi="Times New Roman" w:cs="Times New Roman"/>
                                <w:b/>
                                <w:i/>
                                <w:color w:val="000000"/>
                                <w:lang w:eastAsia="es-PE"/>
                              </w:rPr>
                              <w:t>Pantalla de Registro de Usuario</w:t>
                            </w:r>
                          </w:p>
                          <w:p w14:paraId="576B3F1A" w14:textId="77777777" w:rsidR="00A604EC" w:rsidRDefault="00A604EC" w:rsidP="000C57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8086" id="Cuadro de texto 35" o:spid="_x0000_s1032" type="#_x0000_t202" style="position:absolute;margin-left:81.6pt;margin-top:5.45pt;width:253.5pt;height:25.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43QkgIAAJoFAAAOAAAAZHJzL2Uyb0RvYy54bWysVEtPGzEQvlfqf7B8L5sXFCI2KA2iqoQA&#10;NVScHa9NrNoe13aym/56xt7dJKVcqHrZHXu+mfF887i8aowmW+GDAlvS4cmAEmE5VMo+l/TH482n&#10;c0pCZLZiGqwo6U4EejX7+OGydlMxgjXoSniCTmyY1q6k6xjdtCgCXwvDwgk4YVEpwRsW8eifi8qz&#10;Gr0bXYwGg7OiBl85D1yEgLfXrZLOsn8pBY/3UgYRiS4pvi3mr8/fVfoWs0s2ffbMrRXvnsH+4RWG&#10;KYtB966uWWRk49VfroziHgLIeMLBFCCl4iLngNkMB6+yWa6ZEzkXJCe4PU3h/7nld9sHT1RV0vEp&#10;JZYZrNFiwyoPpBIkiiYCQQ3SVLswRfTSIT42X6DBcvf3AS9T9o30Jv0xL4J6JHy3JxldEY6X49Hw&#10;YnKKKo668Wh8jjK6Lw7Wzof4VYAhSSipxyJmbtn2NsQW2kNSsABaVTdK63xIjSMW2pMtw5LrmN+I&#10;zv9AaUvqkp6NMXQyspDMW8/aphuRW6cLlzJvM8xS3GmRMNp+FxKpy4m+EZtxLuw+fkYnlMRQ7zHs&#10;8IdXvce4zQMtcmSwcW9slAWfs8+zdqCs+tlTJls81uYo7yTGZtXknjnrG2AF1Q77wkM7YMHxG4XF&#10;u2UhPjCPE4X1xi0R7/EjNSD50EmUrMH/fus+4bHRUUtJjRNa0vBrw7ygRH+zOAIXw8kkjXQ+TE4/&#10;j/DgjzWrY43dmAVgRwxxHzmexYSPuhelB/OEy2SeoqKKWY6xSxp7cRHbvYHLiIv5PINwiB2Lt3bp&#10;eHKdWE6t+dg8Me+6/k1DdAf9LLPpqzZuscnSwnwTQarc44nnltWOf1wAeUq6ZZU2zPE5ow4rdfYC&#10;AAD//wMAUEsDBBQABgAIAAAAIQDkkK6b3wAAAAkBAAAPAAAAZHJzL2Rvd25yZXYueG1sTI9LT8Mw&#10;EITvSPwHa5G4IGq3ESkNcSqEeEi90fAQNzdekoh4HcVuEv49ywluM7uj2W/z7ew6MeIQWk8algsF&#10;AqnytqVaw0v5cHkNIkRD1nSeUMM3BtgWpye5yayf6BnHfawFl1DIjIYmxj6TMlQNOhMWvkfi3acf&#10;nIlsh1rawUxc7jq5UiqVzrTEFxrT412D1df+6DR8XNTvuzA/vk7JVdLfP43l+s2WWp+fzbc3ICLO&#10;8S8Mv/iMDgUzHfyRbBAd+zRZcZSF2oDgQLpWPDiwWG5AFrn8/0HxAwAA//8DAFBLAQItABQABgAI&#10;AAAAIQC2gziS/gAAAOEBAAATAAAAAAAAAAAAAAAAAAAAAABbQ29udGVudF9UeXBlc10ueG1sUEsB&#10;Ai0AFAAGAAgAAAAhADj9If/WAAAAlAEAAAsAAAAAAAAAAAAAAAAALwEAAF9yZWxzLy5yZWxzUEsB&#10;Ai0AFAAGAAgAAAAhAHLfjdCSAgAAmgUAAA4AAAAAAAAAAAAAAAAALgIAAGRycy9lMm9Eb2MueG1s&#10;UEsBAi0AFAAGAAgAAAAhAOSQrpvfAAAACQEAAA8AAAAAAAAAAAAAAAAA7AQAAGRycy9kb3ducmV2&#10;LnhtbFBLBQYAAAAABAAEAPMAAAD4BQAAAAA=&#10;" fillcolor="white [3201]" stroked="f" strokeweight=".5pt">
                <v:textbox>
                  <w:txbxContent>
                    <w:p w14:paraId="2F1518F5" w14:textId="77777777" w:rsidR="00A604EC" w:rsidRPr="003E4564" w:rsidRDefault="00A604EC" w:rsidP="000C577D">
                      <w:pPr>
                        <w:rPr>
                          <w:rFonts w:ascii="Times New Roman" w:eastAsia="Times New Roman" w:hAnsi="Times New Roman" w:cs="Times New Roman"/>
                          <w:b/>
                          <w:i/>
                          <w:color w:val="000000"/>
                          <w:lang w:eastAsia="es-PE"/>
                        </w:rPr>
                      </w:pPr>
                      <w:r w:rsidRPr="003E4564">
                        <w:rPr>
                          <w:rFonts w:ascii="Times New Roman" w:eastAsia="Times New Roman" w:hAnsi="Times New Roman" w:cs="Times New Roman"/>
                          <w:b/>
                          <w:i/>
                          <w:color w:val="000000"/>
                          <w:lang w:eastAsia="es-PE"/>
                        </w:rPr>
                        <w:t xml:space="preserve">Fig. 06. </w:t>
                      </w:r>
                      <w:r>
                        <w:rPr>
                          <w:rFonts w:ascii="Times New Roman" w:eastAsia="Times New Roman" w:hAnsi="Times New Roman" w:cs="Times New Roman"/>
                          <w:b/>
                          <w:i/>
                          <w:color w:val="000000"/>
                          <w:lang w:eastAsia="es-PE"/>
                        </w:rPr>
                        <w:t xml:space="preserve">Sedapal </w:t>
                      </w:r>
                      <w:r w:rsidRPr="003E4564">
                        <w:rPr>
                          <w:rFonts w:ascii="Times New Roman" w:eastAsia="Times New Roman" w:hAnsi="Times New Roman" w:cs="Times New Roman"/>
                          <w:b/>
                          <w:i/>
                          <w:color w:val="000000"/>
                          <w:lang w:eastAsia="es-PE"/>
                        </w:rPr>
                        <w:t>Pantalla de Registro de Usuario</w:t>
                      </w:r>
                    </w:p>
                    <w:p w14:paraId="576B3F1A" w14:textId="77777777" w:rsidR="00A604EC" w:rsidRDefault="00A604EC" w:rsidP="000C577D"/>
                  </w:txbxContent>
                </v:textbox>
                <w10:wrap anchorx="margin"/>
              </v:shape>
            </w:pict>
          </mc:Fallback>
        </mc:AlternateContent>
      </w:r>
    </w:p>
    <w:p w14:paraId="3A034C10" w14:textId="77777777" w:rsidR="006C60D6" w:rsidRPr="00282115" w:rsidRDefault="006C60D6"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r w:rsidR="00282115">
        <w:rPr>
          <w:rFonts w:ascii="Times New Roman" w:eastAsia="Times New Roman" w:hAnsi="Times New Roman" w:cs="Times New Roman"/>
          <w:color w:val="000000"/>
          <w:sz w:val="24"/>
          <w:szCs w:val="24"/>
          <w:lang w:eastAsia="es-PE"/>
        </w:rPr>
        <w:t xml:space="preserve">               </w:t>
      </w:r>
      <w:r w:rsidRPr="00282115">
        <w:rPr>
          <w:rFonts w:ascii="Times New Roman" w:eastAsia="Times New Roman" w:hAnsi="Times New Roman" w:cs="Times New Roman"/>
          <w:color w:val="000000"/>
          <w:sz w:val="24"/>
          <w:szCs w:val="24"/>
          <w:lang w:eastAsia="es-PE"/>
        </w:rPr>
        <w:t xml:space="preserve">   </w:t>
      </w:r>
    </w:p>
    <w:p w14:paraId="2B89E4F2" w14:textId="77777777" w:rsidR="006C60D6" w:rsidRPr="00282115" w:rsidRDefault="006C60D6"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6420D74D" w14:textId="77777777" w:rsidR="006C60D6" w:rsidRDefault="006C60D6"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p>
    <w:p w14:paraId="5AF09870" w14:textId="77777777" w:rsidR="00282115" w:rsidRDefault="000C577D"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hAnsi="Times New Roman" w:cs="Times New Roman"/>
          <w:noProof/>
          <w:sz w:val="24"/>
          <w:szCs w:val="24"/>
          <w:lang w:eastAsia="es-PE"/>
        </w:rPr>
        <w:drawing>
          <wp:anchor distT="0" distB="0" distL="114300" distR="114300" simplePos="0" relativeHeight="251693056" behindDoc="0" locked="0" layoutInCell="1" allowOverlap="1" wp14:anchorId="3BCA76C4" wp14:editId="613B08F4">
            <wp:simplePos x="0" y="0"/>
            <wp:positionH relativeFrom="column">
              <wp:posOffset>1407795</wp:posOffset>
            </wp:positionH>
            <wp:positionV relativeFrom="paragraph">
              <wp:posOffset>7620</wp:posOffset>
            </wp:positionV>
            <wp:extent cx="1864995" cy="2903855"/>
            <wp:effectExtent l="0" t="0" r="1905" b="0"/>
            <wp:wrapNone/>
            <wp:docPr id="22" name="Picture 22" descr="C:\Users\Edwinh\AppData\Local\Microsoft\Windows\Temporary Internet Files\Content.Word\Screenshot_2015-01-29-02-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dwinh\AppData\Local\Microsoft\Windows\Temporary Internet Files\Content.Word\Screenshot_2015-01-29-02-20-1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4995" cy="2903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4D701"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98924CB"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2D555B03"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3E913EB5"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651F7D91"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04211F63"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05BDC82C"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5CB50418"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276AEAD5"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BBFA640"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1259B9EC" w14:textId="77777777" w:rsidR="00282115" w:rsidRDefault="000C577D" w:rsidP="009C13D3">
      <w:pPr>
        <w:pStyle w:val="Prrafodelista"/>
        <w:spacing w:after="0" w:line="360" w:lineRule="auto"/>
        <w:ind w:left="0"/>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760640" behindDoc="0" locked="0" layoutInCell="1" allowOverlap="1" wp14:anchorId="30D36AFC" wp14:editId="39BC0011">
                <wp:simplePos x="0" y="0"/>
                <wp:positionH relativeFrom="margin">
                  <wp:posOffset>988060</wp:posOffset>
                </wp:positionH>
                <wp:positionV relativeFrom="paragraph">
                  <wp:posOffset>87630</wp:posOffset>
                </wp:positionV>
                <wp:extent cx="3057525" cy="314325"/>
                <wp:effectExtent l="0" t="0" r="9525" b="9525"/>
                <wp:wrapNone/>
                <wp:docPr id="36" name="Cuadro de texto 36"/>
                <wp:cNvGraphicFramePr/>
                <a:graphic xmlns:a="http://schemas.openxmlformats.org/drawingml/2006/main">
                  <a:graphicData uri="http://schemas.microsoft.com/office/word/2010/wordprocessingShape">
                    <wps:wsp>
                      <wps:cNvSpPr txBox="1"/>
                      <wps:spPr>
                        <a:xfrm>
                          <a:off x="0" y="0"/>
                          <a:ext cx="30575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3E70AF" w14:textId="77777777" w:rsidR="00A604EC" w:rsidRPr="00874592" w:rsidRDefault="00A604EC" w:rsidP="000C577D">
                            <w:pPr>
                              <w:rPr>
                                <w:rFonts w:ascii="Times New Roman" w:hAnsi="Times New Roman" w:cs="Times New Roman"/>
                                <w:b/>
                                <w:i/>
                              </w:rPr>
                            </w:pPr>
                            <w:r w:rsidRPr="00874592">
                              <w:rPr>
                                <w:rFonts w:ascii="Times New Roman" w:eastAsia="Times New Roman" w:hAnsi="Times New Roman" w:cs="Times New Roman"/>
                                <w:b/>
                                <w:i/>
                                <w:color w:val="000000"/>
                                <w:lang w:eastAsia="es-PE"/>
                              </w:rPr>
                              <w:t xml:space="preserve">Fig. 07. </w:t>
                            </w:r>
                            <w:r>
                              <w:rPr>
                                <w:rFonts w:ascii="Times New Roman" w:eastAsia="Times New Roman" w:hAnsi="Times New Roman" w:cs="Times New Roman"/>
                                <w:b/>
                                <w:i/>
                                <w:color w:val="000000"/>
                                <w:lang w:eastAsia="es-PE"/>
                              </w:rPr>
                              <w:t xml:space="preserve">Sedapal </w:t>
                            </w:r>
                            <w:r w:rsidRPr="00874592">
                              <w:rPr>
                                <w:rFonts w:ascii="Times New Roman" w:eastAsia="Times New Roman" w:hAnsi="Times New Roman" w:cs="Times New Roman"/>
                                <w:b/>
                                <w:i/>
                                <w:color w:val="000000"/>
                                <w:lang w:eastAsia="es-PE"/>
                              </w:rPr>
                              <w:t>Pantalla de Consulta de deuda</w:t>
                            </w:r>
                          </w:p>
                          <w:p w14:paraId="5975AD75" w14:textId="77777777" w:rsidR="00A604EC" w:rsidRDefault="00A604EC" w:rsidP="000C57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D36AFC" id="Cuadro de texto 36" o:spid="_x0000_s1033" type="#_x0000_t202" style="position:absolute;margin-left:77.8pt;margin-top:6.9pt;width:240.75pt;height:24.7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w11kwIAAJoFAAAOAAAAZHJzL2Uyb0RvYy54bWysVEtv2zAMvg/YfxB0X51nuwV1iixFhwFF&#10;WywdelZkqREmiZqkxM5+/SjZTrKulw672JT4kRQ/Pi6vGqPJTvigwJZ0eDagRFgOlbLPJf3+ePPh&#10;IyUhMlsxDVaUdC8CvZq/f3dZu5kYwQZ0JTxBJzbMalfSTYxuVhSBb4Rh4QycsKiU4A2LePTPReVZ&#10;jd6NLkaDwXlRg6+cBy5CwNvrVknn2b+Ugsd7KYOIRJcU3xbz1+fvOn2L+SWbPXvmNop3z2D/8ArD&#10;lMWgB1fXLDKy9eovV0ZxDwFkPONgCpBScZFzwGyGgxfZrDbMiZwLkhPcgabw/9zyu92DJ6oq6fic&#10;EssM1mi5ZZUHUgkSRROBoAZpql2YIXrlEB+bz9Bgufv7gJcp+0Z6k/6YF0E9Er4/kIyuCMfL8WB6&#10;MR1NKeGoGw8nY5TRfXG0dj7ELwIMSUJJPRYxc8t2tyG20B6SggXQqrpRWudDahyx1J7sGJZcx/xG&#10;dP4HSltSl/R8PB1kxxaSeetZ2+RG5NbpwqXM2wyzFPdaJIy234RE6nKir8RmnAt7iJ/RCSUx1FsM&#10;O/zxVW8xbvNAixwZbDwYG2XB5+zzrB0pq370lMkWj7U5yTuJsVk3uWcu+gZYQ7XHvvDQDlhw/EZh&#10;8W5ZiA/M40RhK+CWiPf4kRqQfOgkSjbgf712n/DY6KilpMYJLWn4uWVeUKK/WhyBT8PJJI10Pkym&#10;FyM8+FPN+lRjt2YJ2BFD3EeOZzHho+5F6cE84TJZpKioYpZj7JLGXlzGdm/gMuJiscggHGLH4q1d&#10;OZ5cJ5ZTaz42T8y7rn/TEN1BP8ts9qKNW2yytLDYRpAq93jiuWW14x8XQJ6SblmlDXN6zqjjSp3/&#10;BgAA//8DAFBLAwQUAAYACAAAACEAvxr7VN4AAAAJAQAADwAAAGRycy9kb3ducmV2LnhtbEyPS0/D&#10;MBCE70j8B2uRuCDqFCspCnEqhHhI3Gh4iJsbL0lEvI5iNwn/nu0JbjPaT7MzxXZxvZhwDJ0nDetV&#10;AgKp9rajRsNr9XB5DSJEQ9b0nlDDDwbYlqcnhcmtn+kFp11sBIdQyI2GNsYhlzLULToTVn5A4tuX&#10;H52JbMdG2tHMHO56eZUkmXSmI/7QmgHvWqy/dwen4fOi+XgOy+PbrFI13D9N1ebdVlqfny23NyAi&#10;LvEPhmN9rg4ld9r7A9kgevZpmjHKQvEEBjK1WYPYH4UCWRby/4LyFwAA//8DAFBLAQItABQABgAI&#10;AAAAIQC2gziS/gAAAOEBAAATAAAAAAAAAAAAAAAAAAAAAABbQ29udGVudF9UeXBlc10ueG1sUEsB&#10;Ai0AFAAGAAgAAAAhADj9If/WAAAAlAEAAAsAAAAAAAAAAAAAAAAALwEAAF9yZWxzLy5yZWxzUEsB&#10;Ai0AFAAGAAgAAAAhALqnDXWTAgAAmgUAAA4AAAAAAAAAAAAAAAAALgIAAGRycy9lMm9Eb2MueG1s&#10;UEsBAi0AFAAGAAgAAAAhAL8a+1TeAAAACQEAAA8AAAAAAAAAAAAAAAAA7QQAAGRycy9kb3ducmV2&#10;LnhtbFBLBQYAAAAABAAEAPMAAAD4BQAAAAA=&#10;" fillcolor="white [3201]" stroked="f" strokeweight=".5pt">
                <v:textbox>
                  <w:txbxContent>
                    <w:p w14:paraId="3F3E70AF" w14:textId="77777777" w:rsidR="00A604EC" w:rsidRPr="00874592" w:rsidRDefault="00A604EC" w:rsidP="000C577D">
                      <w:pPr>
                        <w:rPr>
                          <w:rFonts w:ascii="Times New Roman" w:hAnsi="Times New Roman" w:cs="Times New Roman"/>
                          <w:b/>
                          <w:i/>
                        </w:rPr>
                      </w:pPr>
                      <w:r w:rsidRPr="00874592">
                        <w:rPr>
                          <w:rFonts w:ascii="Times New Roman" w:eastAsia="Times New Roman" w:hAnsi="Times New Roman" w:cs="Times New Roman"/>
                          <w:b/>
                          <w:i/>
                          <w:color w:val="000000"/>
                          <w:lang w:eastAsia="es-PE"/>
                        </w:rPr>
                        <w:t xml:space="preserve">Fig. 07. </w:t>
                      </w:r>
                      <w:r>
                        <w:rPr>
                          <w:rFonts w:ascii="Times New Roman" w:eastAsia="Times New Roman" w:hAnsi="Times New Roman" w:cs="Times New Roman"/>
                          <w:b/>
                          <w:i/>
                          <w:color w:val="000000"/>
                          <w:lang w:eastAsia="es-PE"/>
                        </w:rPr>
                        <w:t xml:space="preserve">Sedapal </w:t>
                      </w:r>
                      <w:r w:rsidRPr="00874592">
                        <w:rPr>
                          <w:rFonts w:ascii="Times New Roman" w:eastAsia="Times New Roman" w:hAnsi="Times New Roman" w:cs="Times New Roman"/>
                          <w:b/>
                          <w:i/>
                          <w:color w:val="000000"/>
                          <w:lang w:eastAsia="es-PE"/>
                        </w:rPr>
                        <w:t>Pantalla de Consulta de deuda</w:t>
                      </w:r>
                    </w:p>
                    <w:p w14:paraId="5975AD75" w14:textId="77777777" w:rsidR="00A604EC" w:rsidRDefault="00A604EC" w:rsidP="000C577D"/>
                  </w:txbxContent>
                </v:textbox>
                <w10:wrap anchorx="margin"/>
              </v:shape>
            </w:pict>
          </mc:Fallback>
        </mc:AlternateContent>
      </w:r>
    </w:p>
    <w:p w14:paraId="173E4FF4"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12981BB6" w14:textId="77777777" w:rsidR="00E83546" w:rsidRDefault="00E83546"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C8E067A" w14:textId="77777777" w:rsidR="00282115" w:rsidRPr="00282115" w:rsidRDefault="000C577D"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hAnsi="Times New Roman" w:cs="Times New Roman"/>
          <w:noProof/>
          <w:sz w:val="24"/>
          <w:szCs w:val="24"/>
          <w:lang w:eastAsia="es-PE"/>
        </w:rPr>
        <w:lastRenderedPageBreak/>
        <w:drawing>
          <wp:anchor distT="0" distB="0" distL="114300" distR="114300" simplePos="0" relativeHeight="251701248" behindDoc="0" locked="0" layoutInCell="1" allowOverlap="1" wp14:anchorId="7C5B60B1" wp14:editId="5899624E">
            <wp:simplePos x="0" y="0"/>
            <wp:positionH relativeFrom="column">
              <wp:posOffset>1464945</wp:posOffset>
            </wp:positionH>
            <wp:positionV relativeFrom="paragraph">
              <wp:posOffset>219075</wp:posOffset>
            </wp:positionV>
            <wp:extent cx="1961803" cy="3159760"/>
            <wp:effectExtent l="0" t="0" r="635" b="2540"/>
            <wp:wrapNone/>
            <wp:docPr id="24" name="Picture 24" descr="C:\Users\Edwinh\AppData\Local\Microsoft\Windows\Temporary Internet Files\Content.Word\Screenshot_2015-01-29-02-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dwinh\AppData\Local\Microsoft\Windows\Temporary Internet Files\Content.Word\Screenshot_2015-01-29-02-19-5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1803"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9B510E" w14:textId="77777777" w:rsidR="006C60D6" w:rsidRPr="00282115" w:rsidRDefault="006C60D6"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r w:rsidR="00282115">
        <w:rPr>
          <w:rFonts w:ascii="Times New Roman" w:eastAsia="Times New Roman" w:hAnsi="Times New Roman" w:cs="Times New Roman"/>
          <w:color w:val="000000"/>
          <w:sz w:val="24"/>
          <w:szCs w:val="24"/>
          <w:lang w:eastAsia="es-PE"/>
        </w:rPr>
        <w:t xml:space="preserve">                  </w:t>
      </w:r>
    </w:p>
    <w:p w14:paraId="04818505" w14:textId="77777777" w:rsidR="00014251" w:rsidRPr="00282115" w:rsidRDefault="00014251"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77D8B8E6" w14:textId="77777777" w:rsidR="00014251" w:rsidRPr="00282115" w:rsidRDefault="00014251"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503A5693" w14:textId="77777777" w:rsidR="00014251" w:rsidRPr="00282115" w:rsidRDefault="00014251"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69182B87" w14:textId="77777777" w:rsidR="00014251" w:rsidRDefault="006C60D6"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p>
    <w:p w14:paraId="5F4AC9FC"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5333B09F"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010BA912"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3761BAD5"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3B494610"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05119A19"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0F517319" w14:textId="77777777" w:rsidR="00282115" w:rsidRDefault="00282115" w:rsidP="009C13D3">
      <w:pPr>
        <w:pStyle w:val="Prrafodelista"/>
        <w:spacing w:after="0" w:line="360" w:lineRule="auto"/>
        <w:ind w:left="0"/>
        <w:rPr>
          <w:rFonts w:ascii="Times New Roman" w:eastAsia="Times New Roman" w:hAnsi="Times New Roman" w:cs="Times New Roman"/>
          <w:color w:val="000000"/>
          <w:sz w:val="24"/>
          <w:szCs w:val="24"/>
          <w:lang w:eastAsia="es-PE"/>
        </w:rPr>
      </w:pPr>
    </w:p>
    <w:p w14:paraId="42B93A88" w14:textId="77777777" w:rsidR="00282115" w:rsidRPr="00282115" w:rsidRDefault="000C577D" w:rsidP="009C13D3">
      <w:pPr>
        <w:pStyle w:val="Prrafodelista"/>
        <w:spacing w:after="0" w:line="360" w:lineRule="auto"/>
        <w:ind w:left="0"/>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763712" behindDoc="0" locked="0" layoutInCell="1" allowOverlap="1" wp14:anchorId="0F5D3BDB" wp14:editId="06CDFB28">
                <wp:simplePos x="0" y="0"/>
                <wp:positionH relativeFrom="margin">
                  <wp:posOffset>798195</wp:posOffset>
                </wp:positionH>
                <wp:positionV relativeFrom="paragraph">
                  <wp:posOffset>12065</wp:posOffset>
                </wp:positionV>
                <wp:extent cx="3448050" cy="314325"/>
                <wp:effectExtent l="0" t="0" r="0" b="9525"/>
                <wp:wrapNone/>
                <wp:docPr id="37" name="Cuadro de texto 37"/>
                <wp:cNvGraphicFramePr/>
                <a:graphic xmlns:a="http://schemas.openxmlformats.org/drawingml/2006/main">
                  <a:graphicData uri="http://schemas.microsoft.com/office/word/2010/wordprocessingShape">
                    <wps:wsp>
                      <wps:cNvSpPr txBox="1"/>
                      <wps:spPr>
                        <a:xfrm>
                          <a:off x="0" y="0"/>
                          <a:ext cx="34480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F0B23" w14:textId="77777777" w:rsidR="00A604EC" w:rsidRPr="00874592" w:rsidRDefault="00A604EC" w:rsidP="000C577D">
                            <w:pPr>
                              <w:rPr>
                                <w:rFonts w:ascii="Times New Roman" w:hAnsi="Times New Roman" w:cs="Times New Roman"/>
                                <w:b/>
                                <w:i/>
                              </w:rPr>
                            </w:pPr>
                            <w:r w:rsidRPr="00874592">
                              <w:rPr>
                                <w:rFonts w:ascii="Times New Roman" w:eastAsia="Times New Roman" w:hAnsi="Times New Roman" w:cs="Times New Roman"/>
                                <w:b/>
                                <w:i/>
                                <w:color w:val="000000"/>
                                <w:lang w:eastAsia="es-PE"/>
                              </w:rPr>
                              <w:t>Fig. 08. Sedapal Pantalla de Consulta de Lugar de Pago</w:t>
                            </w:r>
                          </w:p>
                          <w:p w14:paraId="582B1142" w14:textId="77777777" w:rsidR="00A604EC" w:rsidRDefault="00A604EC" w:rsidP="000C577D">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5D3BDB" id="Cuadro de texto 37" o:spid="_x0000_s1034" type="#_x0000_t202" style="position:absolute;margin-left:62.85pt;margin-top:.95pt;width:271.5pt;height:24.7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WkwIAAJoFAAAOAAAAZHJzL2Uyb0RvYy54bWysVEtPGzEQvlfqf7B8L5sXkEZsUBpEVQkB&#10;KlScHa9NrNoe13aym/56xt7dJKVcqHrZHXu+mfF887i4bIwmW+GDAlvS4cmAEmE5VMo+l/TH4/Wn&#10;KSUhMlsxDVaUdCcCvZx//HBRu5kYwRp0JTxBJzbMalfSdYxuVhSBr4Vh4QScsKiU4A2LePTPReVZ&#10;jd6NLkaDwVlRg6+cBy5CwNurVknn2b+Ugsc7KYOIRJcU3xbz1+fvKn2L+QWbPXvm1op3z2D/8ArD&#10;lMWge1dXLDKy8eovV0ZxDwFkPOFgCpBScZFzwGyGg1fZPKyZEzkXJCe4PU3h/7nlt9t7T1RV0vE5&#10;JZYZrNFywyoPpBIkiiYCQQ3SVLswQ/SDQ3xsvkCD5e7vA16m7BvpTfpjXgT1SPhuTzK6Ihwvx5PJ&#10;dHCKKo668XAyHp0mN8XB2vkQvwowJAkl9VjEzC3b3oTYQntIChZAq+paaZ0PqXHEUnuyZVhyHfMb&#10;0fkfKG1JXdKzMT4jGVlI5q1nbdONyK3ThUuZtxlmKe60SBhtvwuJ1OVE34jNOBd2Hz+jE0piqPcY&#10;dvjDq95j3OaBFjky2Lg3NsqCz9nnWTtQVv3sKZMtHmtzlHcSY7Nqcs9M+wZYQbXDvvDQDlhw/Fph&#10;8W5YiPfM40RhvXFLxDv8SA1IPnQSJWvwv9+6T3hsdNRSUuOEljT82jAvKNHfLI7A5+FkkkY6Hyan&#10;5yM8+GPN6lhjN2YJ2BFD3EeOZzHho+5F6cE84TJZpKioYpZj7JLGXlzGdm/gMuJiscggHGLH4o19&#10;cDy5Tiyn1nxsnph3Xf+mIbqFfpbZ7FUbt9hkaWGxiSBV7vHEc8tqxz8ugDwl3bJKG+b4nFGHlTp/&#10;AQAA//8DAFBLAwQUAAYACAAAACEAr1dveN8AAAAIAQAADwAAAGRycy9kb3ducmV2LnhtbEyPwU7D&#10;MBBE70j8g7VIXFDrtCVpCXEqhIBK3GgKiJsbL0lEvI5iNwl/z3KC2z7NaHYm2062FQP2vnGkYDGP&#10;QCCVzjRUKTgUj7MNCB80Gd06QgXf6GGbn59lOjVupBcc9qESHEI+1QrqELpUSl/WaLWfuw6JtU/X&#10;Wx0Y+0qaXo8cblu5jKJEWt0Qf6h1h/c1ll/7k1XwcVW9P/vp6XVcxavuYTcU6zdTKHV5Md3dggg4&#10;hT8z/Nbn6pBzp6M7kfGiZV7Ga7bycQOC9STZMB8VxItrkHkm/w/IfwAAAP//AwBQSwECLQAUAAYA&#10;CAAAACEAtoM4kv4AAADhAQAAEwAAAAAAAAAAAAAAAAAAAAAAW0NvbnRlbnRfVHlwZXNdLnhtbFBL&#10;AQItABQABgAIAAAAIQA4/SH/1gAAAJQBAAALAAAAAAAAAAAAAAAAAC8BAABfcmVscy8ucmVsc1BL&#10;AQItABQABgAIAAAAIQD8//GWkwIAAJoFAAAOAAAAAAAAAAAAAAAAAC4CAABkcnMvZTJvRG9jLnht&#10;bFBLAQItABQABgAIAAAAIQCvV2943wAAAAgBAAAPAAAAAAAAAAAAAAAAAO0EAABkcnMvZG93bnJl&#10;di54bWxQSwUGAAAAAAQABADzAAAA+QUAAAAA&#10;" fillcolor="white [3201]" stroked="f" strokeweight=".5pt">
                <v:textbox>
                  <w:txbxContent>
                    <w:p w14:paraId="2C0F0B23" w14:textId="77777777" w:rsidR="00A604EC" w:rsidRPr="00874592" w:rsidRDefault="00A604EC" w:rsidP="000C577D">
                      <w:pPr>
                        <w:rPr>
                          <w:rFonts w:ascii="Times New Roman" w:hAnsi="Times New Roman" w:cs="Times New Roman"/>
                          <w:b/>
                          <w:i/>
                        </w:rPr>
                      </w:pPr>
                      <w:r w:rsidRPr="00874592">
                        <w:rPr>
                          <w:rFonts w:ascii="Times New Roman" w:eastAsia="Times New Roman" w:hAnsi="Times New Roman" w:cs="Times New Roman"/>
                          <w:b/>
                          <w:i/>
                          <w:color w:val="000000"/>
                          <w:lang w:eastAsia="es-PE"/>
                        </w:rPr>
                        <w:t>Fig. 08. Sedapal Pantalla de Consulta de Lugar de Pago</w:t>
                      </w:r>
                    </w:p>
                    <w:p w14:paraId="582B1142" w14:textId="77777777" w:rsidR="00A604EC" w:rsidRDefault="00A604EC" w:rsidP="000C577D">
                      <w:r>
                        <w:t>fig</w:t>
                      </w:r>
                    </w:p>
                  </w:txbxContent>
                </v:textbox>
                <w10:wrap anchorx="margin"/>
              </v:shape>
            </w:pict>
          </mc:Fallback>
        </mc:AlternateContent>
      </w:r>
    </w:p>
    <w:p w14:paraId="570752F0" w14:textId="77777777" w:rsidR="00570194" w:rsidRPr="00282115" w:rsidRDefault="006C60D6" w:rsidP="009C13D3">
      <w:pPr>
        <w:pStyle w:val="Prrafodelista"/>
        <w:spacing w:after="0" w:line="360" w:lineRule="auto"/>
        <w:ind w:left="0"/>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r w:rsidR="00282115">
        <w:rPr>
          <w:rFonts w:ascii="Times New Roman" w:eastAsia="Times New Roman" w:hAnsi="Times New Roman" w:cs="Times New Roman"/>
          <w:color w:val="000000"/>
          <w:sz w:val="24"/>
          <w:szCs w:val="24"/>
          <w:lang w:eastAsia="es-PE"/>
        </w:rPr>
        <w:t xml:space="preserve">                     </w:t>
      </w:r>
      <w:r w:rsidRPr="00282115">
        <w:rPr>
          <w:rFonts w:ascii="Times New Roman" w:eastAsia="Times New Roman" w:hAnsi="Times New Roman" w:cs="Times New Roman"/>
          <w:color w:val="000000"/>
          <w:sz w:val="24"/>
          <w:szCs w:val="24"/>
          <w:lang w:eastAsia="es-PE"/>
        </w:rPr>
        <w:t xml:space="preserve">  </w:t>
      </w:r>
    </w:p>
    <w:p w14:paraId="3BABEE60" w14:textId="016DFD21" w:rsidR="00C53122" w:rsidRPr="00282115" w:rsidRDefault="00C53122" w:rsidP="009C13D3">
      <w:pPr>
        <w:autoSpaceDE w:val="0"/>
        <w:autoSpaceDN w:val="0"/>
        <w:adjustRightInd w:val="0"/>
        <w:spacing w:after="0" w:line="360" w:lineRule="auto"/>
        <w:jc w:val="both"/>
        <w:rPr>
          <w:rFonts w:ascii="Times New Roman" w:hAnsi="Times New Roman" w:cs="Times New Roman"/>
          <w:sz w:val="24"/>
          <w:szCs w:val="24"/>
        </w:rPr>
      </w:pPr>
    </w:p>
    <w:p w14:paraId="28802608" w14:textId="4D19DB7D" w:rsidR="00F416F2" w:rsidRPr="00EE2905" w:rsidRDefault="00C53122" w:rsidP="00C53122">
      <w:pPr>
        <w:pStyle w:val="Ttulo3"/>
        <w:numPr>
          <w:ilvl w:val="1"/>
          <w:numId w:val="15"/>
        </w:numPr>
        <w:spacing w:line="240" w:lineRule="auto"/>
        <w:rPr>
          <w:rFonts w:ascii="Times New Roman" w:eastAsia="Times New Roman" w:hAnsi="Times New Roman" w:cs="Times New Roman"/>
          <w:color w:val="000000"/>
          <w:sz w:val="24"/>
          <w:szCs w:val="24"/>
          <w:lang w:eastAsia="es-PE"/>
        </w:rPr>
      </w:pPr>
      <w:bookmarkStart w:id="150" w:name="_Toc412395572"/>
      <w:bookmarkStart w:id="151" w:name="_Toc412455126"/>
      <w:r>
        <w:rPr>
          <w:rFonts w:ascii="Times New Roman" w:eastAsia="Times New Roman" w:hAnsi="Times New Roman" w:cs="Times New Roman"/>
          <w:color w:val="000000"/>
          <w:sz w:val="24"/>
          <w:szCs w:val="24"/>
          <w:lang w:eastAsia="es-PE"/>
        </w:rPr>
        <w:t xml:space="preserve"> </w:t>
      </w:r>
      <w:r w:rsidR="00F416F2" w:rsidRPr="00EE2905">
        <w:rPr>
          <w:rFonts w:ascii="Times New Roman" w:eastAsia="Times New Roman" w:hAnsi="Times New Roman" w:cs="Times New Roman"/>
          <w:color w:val="000000"/>
          <w:sz w:val="24"/>
          <w:szCs w:val="24"/>
          <w:lang w:eastAsia="es-PE"/>
        </w:rPr>
        <w:t xml:space="preserve">Plan del </w:t>
      </w:r>
      <w:r w:rsidR="00C3694E" w:rsidRPr="00EE2905">
        <w:rPr>
          <w:rFonts w:ascii="Times New Roman" w:eastAsia="Times New Roman" w:hAnsi="Times New Roman" w:cs="Times New Roman"/>
          <w:color w:val="000000"/>
          <w:sz w:val="24"/>
          <w:szCs w:val="24"/>
          <w:lang w:eastAsia="es-PE"/>
        </w:rPr>
        <w:t>Proyecto</w:t>
      </w:r>
      <w:bookmarkEnd w:id="150"/>
      <w:bookmarkEnd w:id="151"/>
    </w:p>
    <w:p w14:paraId="49A80021" w14:textId="77777777" w:rsidR="00C53122" w:rsidRDefault="00C53122" w:rsidP="00C53122">
      <w:pPr>
        <w:pStyle w:val="Prrafodelista"/>
        <w:spacing w:after="0" w:line="240" w:lineRule="auto"/>
        <w:ind w:left="0"/>
        <w:jc w:val="both"/>
        <w:rPr>
          <w:rFonts w:ascii="Times New Roman" w:eastAsia="Times New Roman" w:hAnsi="Times New Roman" w:cs="Times New Roman"/>
          <w:color w:val="000000"/>
          <w:sz w:val="24"/>
          <w:szCs w:val="24"/>
          <w:lang w:eastAsia="es-PE"/>
        </w:rPr>
      </w:pPr>
    </w:p>
    <w:p w14:paraId="447EA82D" w14:textId="77777777" w:rsidR="00DA2266" w:rsidRPr="00282115" w:rsidRDefault="00F416F2" w:rsidP="00C53122">
      <w:pPr>
        <w:pStyle w:val="Prrafodelista"/>
        <w:spacing w:after="0" w:line="240" w:lineRule="auto"/>
        <w:ind w:left="0"/>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En este punto planificaremos </w:t>
      </w:r>
      <w:ins w:id="152" w:author="Edwin Huamaní" w:date="2015-02-23T03:50:00Z">
        <w:r w:rsidR="00B4661A">
          <w:rPr>
            <w:rFonts w:ascii="Times New Roman" w:eastAsia="Times New Roman" w:hAnsi="Times New Roman" w:cs="Times New Roman"/>
            <w:color w:val="000000"/>
            <w:sz w:val="24"/>
            <w:szCs w:val="24"/>
            <w:lang w:eastAsia="es-PE"/>
          </w:rPr>
          <w:t>el orden de la documentación</w:t>
        </w:r>
      </w:ins>
      <w:del w:id="153" w:author="Edwin Huamaní" w:date="2015-02-23T03:49:00Z">
        <w:r w:rsidRPr="00282115" w:rsidDel="00B4661A">
          <w:rPr>
            <w:rFonts w:ascii="Times New Roman" w:eastAsia="Times New Roman" w:hAnsi="Times New Roman" w:cs="Times New Roman"/>
            <w:color w:val="000000"/>
            <w:sz w:val="24"/>
            <w:szCs w:val="24"/>
            <w:lang w:eastAsia="es-PE"/>
          </w:rPr>
          <w:delText xml:space="preserve">las </w:delText>
        </w:r>
        <w:commentRangeStart w:id="154"/>
        <w:r w:rsidRPr="00282115" w:rsidDel="00B4661A">
          <w:rPr>
            <w:rFonts w:ascii="Times New Roman" w:eastAsia="Times New Roman" w:hAnsi="Times New Roman" w:cs="Times New Roman"/>
            <w:color w:val="000000"/>
            <w:sz w:val="24"/>
            <w:szCs w:val="24"/>
            <w:lang w:eastAsia="es-PE"/>
          </w:rPr>
          <w:delText>tareas  que se establecen</w:delText>
        </w:r>
        <w:commentRangeEnd w:id="154"/>
        <w:r w:rsidR="00F474E7" w:rsidDel="00B4661A">
          <w:rPr>
            <w:rStyle w:val="Refdecomentario"/>
          </w:rPr>
          <w:commentReference w:id="154"/>
        </w:r>
        <w:r w:rsidRPr="00282115" w:rsidDel="00B4661A">
          <w:rPr>
            <w:rFonts w:ascii="Times New Roman" w:eastAsia="Times New Roman" w:hAnsi="Times New Roman" w:cs="Times New Roman"/>
            <w:color w:val="000000"/>
            <w:sz w:val="24"/>
            <w:szCs w:val="24"/>
            <w:lang w:eastAsia="es-PE"/>
          </w:rPr>
          <w:delText xml:space="preserve"> </w:delText>
        </w:r>
      </w:del>
      <w:del w:id="155" w:author="Edwin Huamaní" w:date="2015-02-23T03:50:00Z">
        <w:r w:rsidRPr="00282115" w:rsidDel="00B4661A">
          <w:rPr>
            <w:rFonts w:ascii="Times New Roman" w:eastAsia="Times New Roman" w:hAnsi="Times New Roman" w:cs="Times New Roman"/>
            <w:color w:val="000000"/>
            <w:sz w:val="24"/>
            <w:szCs w:val="24"/>
            <w:lang w:eastAsia="es-PE"/>
          </w:rPr>
          <w:delText>y</w:delText>
        </w:r>
      </w:del>
      <w:ins w:id="156" w:author="Edwin Huamaní" w:date="2015-02-23T03:50:00Z">
        <w:r w:rsidR="00B4661A">
          <w:rPr>
            <w:rFonts w:ascii="Times New Roman" w:eastAsia="Times New Roman" w:hAnsi="Times New Roman" w:cs="Times New Roman"/>
            <w:color w:val="000000"/>
            <w:sz w:val="24"/>
            <w:szCs w:val="24"/>
            <w:lang w:eastAsia="es-PE"/>
          </w:rPr>
          <w:t xml:space="preserve"> que</w:t>
        </w:r>
      </w:ins>
      <w:r w:rsidRPr="00282115">
        <w:rPr>
          <w:rFonts w:ascii="Times New Roman" w:eastAsia="Times New Roman" w:hAnsi="Times New Roman" w:cs="Times New Roman"/>
          <w:color w:val="000000"/>
          <w:sz w:val="24"/>
          <w:szCs w:val="24"/>
          <w:lang w:eastAsia="es-PE"/>
        </w:rPr>
        <w:t xml:space="preserve"> se desarrollara</w:t>
      </w:r>
      <w:del w:id="157" w:author="Edwin Huamaní" w:date="2015-02-23T03:50:00Z">
        <w:r w:rsidRPr="00282115" w:rsidDel="00B4661A">
          <w:rPr>
            <w:rFonts w:ascii="Times New Roman" w:eastAsia="Times New Roman" w:hAnsi="Times New Roman" w:cs="Times New Roman"/>
            <w:color w:val="000000"/>
            <w:sz w:val="24"/>
            <w:szCs w:val="24"/>
            <w:lang w:eastAsia="es-PE"/>
          </w:rPr>
          <w:delText>n</w:delText>
        </w:r>
      </w:del>
      <w:r w:rsidRPr="00282115">
        <w:rPr>
          <w:rFonts w:ascii="Times New Roman" w:eastAsia="Times New Roman" w:hAnsi="Times New Roman" w:cs="Times New Roman"/>
          <w:color w:val="000000"/>
          <w:sz w:val="24"/>
          <w:szCs w:val="24"/>
          <w:lang w:eastAsia="es-PE"/>
        </w:rPr>
        <w:t xml:space="preserve"> a lo largo del proyecto, </w:t>
      </w:r>
      <w:r w:rsidR="00DA2266" w:rsidRPr="00282115">
        <w:rPr>
          <w:rFonts w:ascii="Times New Roman" w:eastAsia="Times New Roman" w:hAnsi="Times New Roman" w:cs="Times New Roman"/>
          <w:color w:val="000000"/>
          <w:sz w:val="24"/>
          <w:szCs w:val="24"/>
          <w:lang w:eastAsia="es-PE"/>
        </w:rPr>
        <w:t>bajo el esquema de la Estructura de Descomposición del Trabajo o </w:t>
      </w:r>
      <w:del w:id="158" w:author="Edwin Huamaní" w:date="2015-02-23T03:49:00Z">
        <w:r w:rsidR="00DA2266" w:rsidRPr="00282115" w:rsidDel="00B4661A">
          <w:rPr>
            <w:rFonts w:ascii="Times New Roman" w:eastAsia="Times New Roman" w:hAnsi="Times New Roman" w:cs="Times New Roman"/>
            <w:color w:val="000000"/>
            <w:sz w:val="24"/>
            <w:szCs w:val="24"/>
            <w:lang w:eastAsia="es-PE"/>
          </w:rPr>
          <w:delText xml:space="preserve">EDT </w:delText>
        </w:r>
      </w:del>
      <w:ins w:id="159" w:author="Edwin Huamaní" w:date="2015-02-23T03:49:00Z">
        <w:r w:rsidR="00B4661A" w:rsidRPr="00282115">
          <w:rPr>
            <w:rFonts w:ascii="Times New Roman" w:eastAsia="Times New Roman" w:hAnsi="Times New Roman" w:cs="Times New Roman"/>
            <w:color w:val="000000"/>
            <w:sz w:val="24"/>
            <w:szCs w:val="24"/>
            <w:lang w:eastAsia="es-PE"/>
          </w:rPr>
          <w:t xml:space="preserve">EDT. </w:t>
        </w:r>
        <w:r w:rsidR="00B4661A">
          <w:rPr>
            <w:rFonts w:ascii="Times New Roman" w:eastAsia="Times New Roman" w:hAnsi="Times New Roman" w:cs="Times New Roman"/>
            <w:color w:val="000000"/>
            <w:sz w:val="24"/>
            <w:szCs w:val="24"/>
            <w:lang w:eastAsia="es-PE"/>
          </w:rPr>
          <w:t>Y</w:t>
        </w:r>
      </w:ins>
      <w:commentRangeStart w:id="160"/>
      <w:del w:id="161" w:author="Edwin Huamaní" w:date="2015-02-23T03:49:00Z">
        <w:r w:rsidR="00DA2266" w:rsidRPr="00282115" w:rsidDel="00B4661A">
          <w:rPr>
            <w:rFonts w:ascii="Times New Roman" w:eastAsia="Times New Roman" w:hAnsi="Times New Roman" w:cs="Times New Roman"/>
            <w:color w:val="000000"/>
            <w:sz w:val="24"/>
            <w:szCs w:val="24"/>
            <w:lang w:eastAsia="es-PE"/>
          </w:rPr>
          <w:delText>y</w:delText>
        </w:r>
      </w:del>
      <w:r w:rsidR="00DA2266" w:rsidRPr="00282115">
        <w:rPr>
          <w:rFonts w:ascii="Times New Roman" w:eastAsia="Times New Roman" w:hAnsi="Times New Roman" w:cs="Times New Roman"/>
          <w:color w:val="000000"/>
          <w:sz w:val="24"/>
          <w:szCs w:val="24"/>
          <w:lang w:eastAsia="es-PE"/>
        </w:rPr>
        <w:t xml:space="preserve"> </w:t>
      </w:r>
      <w:commentRangeEnd w:id="160"/>
      <w:r w:rsidR="00F474E7">
        <w:rPr>
          <w:rStyle w:val="Refdecomentario"/>
        </w:rPr>
        <w:commentReference w:id="160"/>
      </w:r>
      <w:r w:rsidR="00DA2266" w:rsidRPr="00282115">
        <w:rPr>
          <w:rFonts w:ascii="Times New Roman" w:eastAsia="Times New Roman" w:hAnsi="Times New Roman" w:cs="Times New Roman"/>
          <w:color w:val="000000"/>
          <w:sz w:val="24"/>
          <w:szCs w:val="24"/>
          <w:lang w:eastAsia="es-PE"/>
        </w:rPr>
        <w:t xml:space="preserve">para mostrar el tiempo de dedicación previsto para las diferentes tareas del proyecto utilizaremos el Diagrama Gantt </w:t>
      </w:r>
      <w:r w:rsidR="00166655" w:rsidRPr="00282115">
        <w:rPr>
          <w:rFonts w:ascii="Times New Roman" w:eastAsia="Times New Roman" w:hAnsi="Times New Roman" w:cs="Times New Roman"/>
          <w:color w:val="000000"/>
          <w:sz w:val="24"/>
          <w:szCs w:val="24"/>
          <w:lang w:eastAsia="es-PE"/>
        </w:rPr>
        <w:t xml:space="preserve">según lo establecido en </w:t>
      </w:r>
      <w:r w:rsidRPr="00282115">
        <w:rPr>
          <w:rFonts w:ascii="Times New Roman" w:eastAsia="Times New Roman" w:hAnsi="Times New Roman" w:cs="Times New Roman"/>
          <w:color w:val="000000"/>
          <w:sz w:val="24"/>
          <w:szCs w:val="24"/>
          <w:lang w:eastAsia="es-PE"/>
        </w:rPr>
        <w:t>las buenas pr</w:t>
      </w:r>
      <w:r w:rsidR="00886D06" w:rsidRPr="00282115">
        <w:rPr>
          <w:rFonts w:ascii="Times New Roman" w:eastAsia="Times New Roman" w:hAnsi="Times New Roman" w:cs="Times New Roman"/>
          <w:color w:val="000000"/>
          <w:sz w:val="24"/>
          <w:szCs w:val="24"/>
          <w:lang w:eastAsia="es-PE"/>
        </w:rPr>
        <w:t>ácticas de la informática.</w:t>
      </w:r>
    </w:p>
    <w:p w14:paraId="4A069938" w14:textId="77777777" w:rsidR="00886D06" w:rsidRPr="00282115" w:rsidRDefault="000C577D" w:rsidP="009C13D3">
      <w:pPr>
        <w:spacing w:after="0" w:line="360" w:lineRule="auto"/>
        <w:jc w:val="both"/>
        <w:rPr>
          <w:rFonts w:ascii="Times New Roman" w:eastAsia="Times New Roman" w:hAnsi="Times New Roman" w:cs="Times New Roman"/>
          <w:color w:val="000000"/>
          <w:sz w:val="24"/>
          <w:szCs w:val="24"/>
          <w:lang w:eastAsia="es-PE"/>
        </w:rPr>
      </w:pPr>
      <w:r w:rsidRPr="00282115">
        <w:rPr>
          <w:rFonts w:ascii="Times New Roman" w:hAnsi="Times New Roman" w:cs="Times New Roman"/>
          <w:noProof/>
          <w:sz w:val="24"/>
          <w:szCs w:val="24"/>
          <w:lang w:eastAsia="es-PE"/>
        </w:rPr>
        <w:lastRenderedPageBreak/>
        <w:drawing>
          <wp:anchor distT="0" distB="0" distL="114300" distR="114300" simplePos="0" relativeHeight="251551744" behindDoc="0" locked="0" layoutInCell="1" allowOverlap="1" wp14:anchorId="2728E2A8" wp14:editId="668C188D">
            <wp:simplePos x="0" y="0"/>
            <wp:positionH relativeFrom="column">
              <wp:posOffset>-1905</wp:posOffset>
            </wp:positionH>
            <wp:positionV relativeFrom="paragraph">
              <wp:posOffset>386080</wp:posOffset>
            </wp:positionV>
            <wp:extent cx="5168265" cy="436435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20579" t="19818" r="20579" b="18060"/>
                    <a:stretch/>
                  </pic:blipFill>
                  <pic:spPr bwMode="auto">
                    <a:xfrm>
                      <a:off x="0" y="0"/>
                      <a:ext cx="5168265" cy="4364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30CF22" w14:textId="77777777" w:rsidR="0071044D" w:rsidRDefault="000C577D" w:rsidP="009C13D3">
      <w:pPr>
        <w:spacing w:after="0" w:line="360" w:lineRule="auto"/>
        <w:jc w:val="both"/>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766784" behindDoc="0" locked="0" layoutInCell="1" allowOverlap="1" wp14:anchorId="2796CB0A" wp14:editId="5EF81519">
                <wp:simplePos x="0" y="0"/>
                <wp:positionH relativeFrom="margin">
                  <wp:posOffset>1141095</wp:posOffset>
                </wp:positionH>
                <wp:positionV relativeFrom="paragraph">
                  <wp:posOffset>4605020</wp:posOffset>
                </wp:positionV>
                <wp:extent cx="3038475" cy="314325"/>
                <wp:effectExtent l="0" t="0" r="9525" b="9525"/>
                <wp:wrapNone/>
                <wp:docPr id="38" name="Cuadro de texto 38"/>
                <wp:cNvGraphicFramePr/>
                <a:graphic xmlns:a="http://schemas.openxmlformats.org/drawingml/2006/main">
                  <a:graphicData uri="http://schemas.microsoft.com/office/word/2010/wordprocessingShape">
                    <wps:wsp>
                      <wps:cNvSpPr txBox="1"/>
                      <wps:spPr>
                        <a:xfrm>
                          <a:off x="0" y="0"/>
                          <a:ext cx="30384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E5228E" w14:textId="12CFA078" w:rsidR="00A604EC" w:rsidRPr="00874592" w:rsidRDefault="00A604EC" w:rsidP="000C577D">
                            <w:pPr>
                              <w:spacing w:after="0" w:line="360" w:lineRule="auto"/>
                              <w:jc w:val="both"/>
                              <w:rPr>
                                <w:rFonts w:ascii="Times New Roman" w:eastAsia="Times New Roman" w:hAnsi="Times New Roman" w:cs="Times New Roman"/>
                                <w:b/>
                                <w:i/>
                                <w:color w:val="000000"/>
                                <w:lang w:eastAsia="es-PE"/>
                              </w:rPr>
                            </w:pPr>
                            <w:r w:rsidRPr="00874592">
                              <w:rPr>
                                <w:rFonts w:ascii="Times New Roman" w:eastAsia="Times New Roman" w:hAnsi="Times New Roman" w:cs="Times New Roman"/>
                                <w:b/>
                                <w:i/>
                                <w:color w:val="000000"/>
                                <w:lang w:eastAsia="es-PE"/>
                              </w:rPr>
                              <w:t>Fig. 09</w:t>
                            </w:r>
                            <w:r>
                              <w:rPr>
                                <w:rFonts w:ascii="Times New Roman" w:eastAsia="Times New Roman" w:hAnsi="Times New Roman" w:cs="Times New Roman"/>
                                <w:b/>
                                <w:i/>
                                <w:color w:val="000000"/>
                                <w:lang w:eastAsia="es-PE"/>
                              </w:rPr>
                              <w:t>.1</w:t>
                            </w:r>
                            <w:r w:rsidRPr="00874592">
                              <w:rPr>
                                <w:rFonts w:ascii="Times New Roman" w:eastAsia="Times New Roman" w:hAnsi="Times New Roman" w:cs="Times New Roman"/>
                                <w:b/>
                                <w:i/>
                                <w:color w:val="000000"/>
                                <w:lang w:eastAsia="es-PE"/>
                              </w:rPr>
                              <w:t>. EDT de</w:t>
                            </w:r>
                            <w:r>
                              <w:rPr>
                                <w:rFonts w:ascii="Times New Roman" w:eastAsia="Times New Roman" w:hAnsi="Times New Roman" w:cs="Times New Roman"/>
                                <w:b/>
                                <w:i/>
                                <w:color w:val="000000"/>
                                <w:lang w:eastAsia="es-PE"/>
                              </w:rPr>
                              <w:t xml:space="preserve"> Sistema</w:t>
                            </w:r>
                            <w:r w:rsidRPr="00874592">
                              <w:rPr>
                                <w:rFonts w:ascii="Times New Roman" w:eastAsia="Times New Roman" w:hAnsi="Times New Roman" w:cs="Times New Roman"/>
                                <w:b/>
                                <w:i/>
                                <w:color w:val="000000"/>
                                <w:lang w:eastAsia="es-PE"/>
                              </w:rPr>
                              <w:t xml:space="preserve"> PNP App Requisitorias</w:t>
                            </w:r>
                          </w:p>
                          <w:p w14:paraId="366B5058" w14:textId="77777777" w:rsidR="00A604EC" w:rsidRDefault="00A604EC" w:rsidP="000C57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6CB0A" id="Cuadro de texto 38" o:spid="_x0000_s1035" type="#_x0000_t202" style="position:absolute;left:0;text-align:left;margin-left:89.85pt;margin-top:362.6pt;width:239.25pt;height:24.7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u2kwIAAJoFAAAOAAAAZHJzL2Uyb0RvYy54bWysVEtv2zAMvg/YfxB0X51nH0GdIkvRYUDR&#10;FmuHnhVZaoRJoiYpsbNfP0q2k6zrpcMuNiV+JMWPj8urxmiyFT4osCUdngwoEZZDpexLSb8/3Xw6&#10;pyREZiumwYqS7kSgV/OPHy5rNxMjWIOuhCfoxIZZ7Uq6jtHNiiLwtTAsnIATFpUSvGERj/6lqDyr&#10;0bvRxWgwOC1q8JXzwEUIeHvdKuk8+5dS8HgvZRCR6JLi22L++vxdpW8xv2SzF8/cWvHuGewfXmGY&#10;shh07+qaRUY2Xv3lyijuIYCMJxxMAVIqLnIOmM1w8CqbxzVzIueC5AS3pyn8P7f8bvvgiapKOsZK&#10;WWawRssNqzyQSpAomggENUhT7cIM0Y8O8bH5DA2Wu78PeJmyb6Q36Y95EdQj4bs9yeiKcLwcD8bn&#10;k7MpJRx14+FkPJomN8XB2vkQvwgwJAkl9VjEzC3b3obYQntIChZAq+pGaZ0PqXHEUnuyZVhyHfMb&#10;0fkfKG1JXdLT8XSQHVtI5q1nbZMbkVunC5cybzPMUtxpkTDafhMSqcuJvhGbcS7sPn5GJ5TEUO8x&#10;7PCHV73HuM0DLXJksHFvbJQFn7PPs3agrPrRUyZbPNbmKO8kxmbV5J656BtgBdUO+8JDO2DB8RuF&#10;xbtlIT4wjxOFrYBbIt7jR2pA8qGTKFmD//XWfcJjo6OWkhontKTh54Z5QYn+anEELoaTSRrpfJhM&#10;z0Z48Mea1bHGbswSsCOGuI8cz2LCR92L0oN5xmWySFFRxSzH2CWNvbiM7d7AZcTFYpFBOMSOxVv7&#10;6HhynVhOrfnUPDPvuv5NQ3QH/Syz2as2brHJ0sJiE0Gq3OOJ55bVjn9cAHlKumWVNszxOaMOK3X+&#10;GwAA//8DAFBLAwQUAAYACAAAACEA4ADqiuIAAAALAQAADwAAAGRycy9kb3ducmV2LnhtbEyPS0/D&#10;MBCE70j8B2uRuCDqkJK6hDgVQjwkbjQ8xM2NlyQiXkexm4Z/z3KC287uaPabYjO7Xkw4hs6ThotF&#10;AgKp9rajRsNLdX++BhGiIWt6T6jhGwNsyuOjwuTWH+gZp21sBIdQyI2GNsYhlzLULToTFn5A4tun&#10;H52JLMdG2tEcONz1Mk2SlXSmI/7QmgFvW6y/tnun4eOseX8K88PrYZkth7vHqVJvttL69GS+uQYR&#10;cY5/ZvjFZ3QomWnn92SD6FmrK8VWDSrNUhDsWGVrHna8UZcKZFnI/x3KHwAAAP//AwBQSwECLQAU&#10;AAYACAAAACEAtoM4kv4AAADhAQAAEwAAAAAAAAAAAAAAAAAAAAAAW0NvbnRlbnRfVHlwZXNdLnht&#10;bFBLAQItABQABgAIAAAAIQA4/SH/1gAAAJQBAAALAAAAAAAAAAAAAAAAAC8BAABfcmVscy8ucmVs&#10;c1BLAQItABQABgAIAAAAIQBGJwu2kwIAAJoFAAAOAAAAAAAAAAAAAAAAAC4CAABkcnMvZTJvRG9j&#10;LnhtbFBLAQItABQABgAIAAAAIQDgAOqK4gAAAAsBAAAPAAAAAAAAAAAAAAAAAO0EAABkcnMvZG93&#10;bnJldi54bWxQSwUGAAAAAAQABADzAAAA/AUAAAAA&#10;" fillcolor="white [3201]" stroked="f" strokeweight=".5pt">
                <v:textbox>
                  <w:txbxContent>
                    <w:p w14:paraId="09E5228E" w14:textId="12CFA078" w:rsidR="00A604EC" w:rsidRPr="00874592" w:rsidRDefault="00A604EC" w:rsidP="000C577D">
                      <w:pPr>
                        <w:spacing w:after="0" w:line="360" w:lineRule="auto"/>
                        <w:jc w:val="both"/>
                        <w:rPr>
                          <w:rFonts w:ascii="Times New Roman" w:eastAsia="Times New Roman" w:hAnsi="Times New Roman" w:cs="Times New Roman"/>
                          <w:b/>
                          <w:i/>
                          <w:color w:val="000000"/>
                          <w:lang w:eastAsia="es-PE"/>
                        </w:rPr>
                      </w:pPr>
                      <w:r w:rsidRPr="00874592">
                        <w:rPr>
                          <w:rFonts w:ascii="Times New Roman" w:eastAsia="Times New Roman" w:hAnsi="Times New Roman" w:cs="Times New Roman"/>
                          <w:b/>
                          <w:i/>
                          <w:color w:val="000000"/>
                          <w:lang w:eastAsia="es-PE"/>
                        </w:rPr>
                        <w:t>Fig. 09</w:t>
                      </w:r>
                      <w:r>
                        <w:rPr>
                          <w:rFonts w:ascii="Times New Roman" w:eastAsia="Times New Roman" w:hAnsi="Times New Roman" w:cs="Times New Roman"/>
                          <w:b/>
                          <w:i/>
                          <w:color w:val="000000"/>
                          <w:lang w:eastAsia="es-PE"/>
                        </w:rPr>
                        <w:t>.1</w:t>
                      </w:r>
                      <w:r w:rsidRPr="00874592">
                        <w:rPr>
                          <w:rFonts w:ascii="Times New Roman" w:eastAsia="Times New Roman" w:hAnsi="Times New Roman" w:cs="Times New Roman"/>
                          <w:b/>
                          <w:i/>
                          <w:color w:val="000000"/>
                          <w:lang w:eastAsia="es-PE"/>
                        </w:rPr>
                        <w:t>. EDT de</w:t>
                      </w:r>
                      <w:r>
                        <w:rPr>
                          <w:rFonts w:ascii="Times New Roman" w:eastAsia="Times New Roman" w:hAnsi="Times New Roman" w:cs="Times New Roman"/>
                          <w:b/>
                          <w:i/>
                          <w:color w:val="000000"/>
                          <w:lang w:eastAsia="es-PE"/>
                        </w:rPr>
                        <w:t xml:space="preserve"> Sistema</w:t>
                      </w:r>
                      <w:r w:rsidRPr="00874592">
                        <w:rPr>
                          <w:rFonts w:ascii="Times New Roman" w:eastAsia="Times New Roman" w:hAnsi="Times New Roman" w:cs="Times New Roman"/>
                          <w:b/>
                          <w:i/>
                          <w:color w:val="000000"/>
                          <w:lang w:eastAsia="es-PE"/>
                        </w:rPr>
                        <w:t xml:space="preserve"> PNP App Requisitorias</w:t>
                      </w:r>
                    </w:p>
                    <w:p w14:paraId="366B5058" w14:textId="77777777" w:rsidR="00A604EC" w:rsidRDefault="00A604EC" w:rsidP="000C577D"/>
                  </w:txbxContent>
                </v:textbox>
                <w10:wrap anchorx="margin"/>
              </v:shape>
            </w:pict>
          </mc:Fallback>
        </mc:AlternateContent>
      </w:r>
      <w:r w:rsidR="0016262D" w:rsidRPr="00282115">
        <w:rPr>
          <w:rFonts w:ascii="Times New Roman" w:eastAsia="Times New Roman" w:hAnsi="Times New Roman" w:cs="Times New Roman"/>
          <w:color w:val="000000"/>
          <w:sz w:val="24"/>
          <w:szCs w:val="24"/>
          <w:lang w:eastAsia="es-PE"/>
        </w:rPr>
        <w:t xml:space="preserve">                              </w:t>
      </w:r>
    </w:p>
    <w:p w14:paraId="3D874ABB" w14:textId="77777777" w:rsidR="000C577D" w:rsidRDefault="000C577D" w:rsidP="009C13D3">
      <w:pPr>
        <w:spacing w:after="0" w:line="360" w:lineRule="auto"/>
        <w:jc w:val="both"/>
        <w:rPr>
          <w:rFonts w:ascii="Times New Roman" w:eastAsia="Times New Roman" w:hAnsi="Times New Roman" w:cs="Times New Roman"/>
          <w:color w:val="000000"/>
          <w:sz w:val="24"/>
          <w:szCs w:val="24"/>
          <w:lang w:eastAsia="es-PE"/>
        </w:rPr>
      </w:pPr>
    </w:p>
    <w:p w14:paraId="0F174559" w14:textId="424BCD6C" w:rsidR="009257FD" w:rsidRDefault="00DE34AC" w:rsidP="00DE34AC">
      <w:pPr>
        <w:tabs>
          <w:tab w:val="left" w:pos="2970"/>
        </w:tabs>
        <w:spacing w:after="0" w:line="36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ab/>
      </w:r>
    </w:p>
    <w:p w14:paraId="0ACC17AA"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43335121"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1C3A23C2"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2B944DAC"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49044E98"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621AFFDB"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8E619BB"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7E75CB42"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803A940"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F80C2E9"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59C22322"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7CABBED"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7982E25"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742EFA02" w14:textId="402803FD" w:rsidR="009257FD" w:rsidRDefault="00DE34AC" w:rsidP="009C13D3">
      <w:pPr>
        <w:spacing w:after="0" w:line="360" w:lineRule="auto"/>
        <w:jc w:val="both"/>
        <w:rPr>
          <w:rFonts w:ascii="Times New Roman" w:eastAsia="Times New Roman" w:hAnsi="Times New Roman" w:cs="Times New Roman"/>
          <w:color w:val="000000"/>
          <w:sz w:val="24"/>
          <w:szCs w:val="24"/>
          <w:lang w:eastAsia="es-PE"/>
        </w:rPr>
      </w:pPr>
      <w:r>
        <w:rPr>
          <w:noProof/>
          <w:lang w:eastAsia="es-PE"/>
        </w:rPr>
        <w:drawing>
          <wp:anchor distT="0" distB="0" distL="114300" distR="114300" simplePos="0" relativeHeight="251821056" behindDoc="0" locked="0" layoutInCell="1" allowOverlap="1" wp14:anchorId="4917B294" wp14:editId="4E8730B8">
            <wp:simplePos x="0" y="0"/>
            <wp:positionH relativeFrom="margin">
              <wp:posOffset>-714375</wp:posOffset>
            </wp:positionH>
            <wp:positionV relativeFrom="paragraph">
              <wp:posOffset>361315</wp:posOffset>
            </wp:positionV>
            <wp:extent cx="7200000" cy="4455196"/>
            <wp:effectExtent l="635" t="0" r="1905" b="190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859" t="17469" r="8907" b="16686"/>
                    <a:stretch/>
                  </pic:blipFill>
                  <pic:spPr bwMode="auto">
                    <a:xfrm rot="16200000">
                      <a:off x="0" y="0"/>
                      <a:ext cx="7200000" cy="44551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3A2440" w14:textId="3EB851D4"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568D7919" w14:textId="59C870B3"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C6BA9B9" w14:textId="36945275"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195AD86E" w14:textId="520D5FE4"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4D2DAC9B" w14:textId="2D37D475"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6C439C6F" w14:textId="586E2812"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78D53E44" w14:textId="726CA83F"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27C29EEE" w14:textId="39600B50"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7057DD69" w14:textId="4551D830"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75D5F3E3" w14:textId="6FDF87EB" w:rsidR="009257FD" w:rsidRDefault="00DE34AC" w:rsidP="009C13D3">
      <w:pPr>
        <w:spacing w:after="0" w:line="360" w:lineRule="auto"/>
        <w:jc w:val="both"/>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823104" behindDoc="0" locked="0" layoutInCell="1" allowOverlap="1" wp14:anchorId="76B6E0AA" wp14:editId="52C9F4CC">
                <wp:simplePos x="0" y="0"/>
                <wp:positionH relativeFrom="margin">
                  <wp:posOffset>-1371600</wp:posOffset>
                </wp:positionH>
                <wp:positionV relativeFrom="paragraph">
                  <wp:posOffset>255270</wp:posOffset>
                </wp:positionV>
                <wp:extent cx="3038475" cy="314325"/>
                <wp:effectExtent l="0" t="9525" r="0" b="0"/>
                <wp:wrapNone/>
                <wp:docPr id="10" name="Cuadro de texto 10"/>
                <wp:cNvGraphicFramePr/>
                <a:graphic xmlns:a="http://schemas.openxmlformats.org/drawingml/2006/main">
                  <a:graphicData uri="http://schemas.microsoft.com/office/word/2010/wordprocessingShape">
                    <wps:wsp>
                      <wps:cNvSpPr txBox="1"/>
                      <wps:spPr>
                        <a:xfrm rot="16200000">
                          <a:off x="0" y="0"/>
                          <a:ext cx="30384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E43013" w14:textId="399B526A" w:rsidR="00A604EC" w:rsidRPr="00874592" w:rsidRDefault="00A604EC" w:rsidP="00DE34AC">
                            <w:pPr>
                              <w:spacing w:after="0" w:line="360" w:lineRule="auto"/>
                              <w:jc w:val="both"/>
                              <w:rPr>
                                <w:rFonts w:ascii="Times New Roman" w:eastAsia="Times New Roman" w:hAnsi="Times New Roman" w:cs="Times New Roman"/>
                                <w:b/>
                                <w:i/>
                                <w:color w:val="000000"/>
                                <w:lang w:eastAsia="es-PE"/>
                              </w:rPr>
                            </w:pPr>
                            <w:r w:rsidRPr="00874592">
                              <w:rPr>
                                <w:rFonts w:ascii="Times New Roman" w:eastAsia="Times New Roman" w:hAnsi="Times New Roman" w:cs="Times New Roman"/>
                                <w:b/>
                                <w:i/>
                                <w:color w:val="000000"/>
                                <w:lang w:eastAsia="es-PE"/>
                              </w:rPr>
                              <w:t>Fig. 09</w:t>
                            </w:r>
                            <w:r>
                              <w:rPr>
                                <w:rFonts w:ascii="Times New Roman" w:eastAsia="Times New Roman" w:hAnsi="Times New Roman" w:cs="Times New Roman"/>
                                <w:b/>
                                <w:i/>
                                <w:color w:val="000000"/>
                                <w:lang w:eastAsia="es-PE"/>
                              </w:rPr>
                              <w:t>.2</w:t>
                            </w:r>
                            <w:r w:rsidRPr="00874592">
                              <w:rPr>
                                <w:rFonts w:ascii="Times New Roman" w:eastAsia="Times New Roman" w:hAnsi="Times New Roman" w:cs="Times New Roman"/>
                                <w:b/>
                                <w:i/>
                                <w:color w:val="000000"/>
                                <w:lang w:eastAsia="es-PE"/>
                              </w:rPr>
                              <w:t xml:space="preserve">. </w:t>
                            </w:r>
                            <w:r>
                              <w:rPr>
                                <w:rFonts w:ascii="Times New Roman" w:eastAsia="Times New Roman" w:hAnsi="Times New Roman" w:cs="Times New Roman"/>
                                <w:b/>
                                <w:i/>
                                <w:color w:val="000000"/>
                                <w:lang w:eastAsia="es-PE"/>
                              </w:rPr>
                              <w:t>Diagrama Gantt</w:t>
                            </w:r>
                            <w:r w:rsidRPr="00874592">
                              <w:rPr>
                                <w:rFonts w:ascii="Times New Roman" w:eastAsia="Times New Roman" w:hAnsi="Times New Roman" w:cs="Times New Roman"/>
                                <w:b/>
                                <w:i/>
                                <w:color w:val="000000"/>
                                <w:lang w:eastAsia="es-PE"/>
                              </w:rPr>
                              <w:t xml:space="preserve"> de</w:t>
                            </w:r>
                            <w:r>
                              <w:rPr>
                                <w:rFonts w:ascii="Times New Roman" w:eastAsia="Times New Roman" w:hAnsi="Times New Roman" w:cs="Times New Roman"/>
                                <w:b/>
                                <w:i/>
                                <w:color w:val="000000"/>
                                <w:lang w:eastAsia="es-PE"/>
                              </w:rPr>
                              <w:t xml:space="preserve"> Sistema</w:t>
                            </w:r>
                            <w:r w:rsidRPr="00874592">
                              <w:rPr>
                                <w:rFonts w:ascii="Times New Roman" w:eastAsia="Times New Roman" w:hAnsi="Times New Roman" w:cs="Times New Roman"/>
                                <w:b/>
                                <w:i/>
                                <w:color w:val="000000"/>
                                <w:lang w:eastAsia="es-PE"/>
                              </w:rPr>
                              <w:t xml:space="preserve"> PNP App Requisitorias</w:t>
                            </w:r>
                          </w:p>
                          <w:p w14:paraId="36153733" w14:textId="77777777" w:rsidR="00A604EC" w:rsidRDefault="00A604EC" w:rsidP="00DE34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6E0AA" id="Cuadro de texto 10" o:spid="_x0000_s1036" type="#_x0000_t202" style="position:absolute;left:0;text-align:left;margin-left:-108pt;margin-top:20.1pt;width:239.25pt;height:24.75pt;rotation:-90;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9yMmwIAAKoFAAAOAAAAZHJzL2Uyb0RvYy54bWysVF1P2zAUfZ+0/2D5faSfjFWkqCtimoQA&#10;DSaeXceh0Rxfz3bbdL9+x05SOsYL0/IQ2b7H5/qe+3F+0dSabZXzFZmcD08GnCkjqajMU86/P1x9&#10;OOPMB2EKocmonO+V5xfz9+/Od3amRrQmXSjHQGL8bGdzvg7BzrLMy7WqhT8hqwyMJblaBGzdU1Y4&#10;sQN7rbPRYHCa7cgV1pFU3uP0sjXyeeIvSyXDbVl6FZjOOd4W0t+l/yr+s/m5mD05YdeV7J4h/uEV&#10;tagMnB6oLkUQbOOqv6jqSjryVIYTSXVGZVlJlWJANMPBi2ju18KqFAvE8fYgk/9/tPJme+dYVSB3&#10;kMeIGjlabkThiBWKBdUEYrBApp31M6DvLfCh+UwNrvTnHocx+qZ0NXMElYenyA6+JArCZIDDwf6g&#10;OZiZxOF4MD6bfJxyJmEbDyfj0TSyZi1ZJLXOhy+KahYXOXfIaWIV22sfWmgPiXBPuiquKq3TJtaR&#10;WmrHtgIVoEN6Msj/QGnDdjk/HU/b5xqK11tmbSKNSpXUuYtCtAGnVdhrFTHafFMllEyBvuJbSKnM&#10;wX9CR1QJV2+52OGfX/WWy20cuJE8kwmHy3VlyCVZU+s9S1b86CUrWzxycxR3XIZm1fQl1BXKioo9&#10;6iSVAtLurbyqkL1r4cOdcOgwHGJqhFv8Sk1Qn7oVZ2tyv147j3gUPqyc7dCxOfc/N8IpzvRXg5b4&#10;NJxMQBvSZjL9OMLGHVtWxxazqZeEkhim16VlxAfdL0tH9SOGyyJ6hUkYCd85D/1yGdo5guEk1WKR&#10;QGhqK8K1ubcyUkeZY20+NI/C2a6AY1PdUN/bYvaijltsvGlosQlUVqnIo9Ctql0CMBBSm3TDK06c&#10;431CPY/Y+W8AAAD//wMAUEsDBBQABgAIAAAAIQCB06Rb3gAAAAoBAAAPAAAAZHJzL2Rvd25yZXYu&#10;eG1sTI/LTsMwEEX3SPyDNUjsWrtpgCiNUyEeH0DDgqUbu3FEPI5ipw79eqYrWI1Gc3Tn3Gq/uIGd&#10;zRR6jxI2awHMYOt1j52Ez+Z9VQALUaFWg0cj4ccE2Ne3N5UqtU/4Yc6H2DEKwVAqCTbGseQ8tNY4&#10;FdZ+NEi3k5+cirROHdeTShTuBp4J8cid6pE+WDWaF2va78PsJIS3lIklpEsxNzbwxnWXr9ck5f3d&#10;8rwDFs0S/2C46pM61OR09DPqwAYJq80Dkdf5lG+BEZEXVO4oYSvyDHhd8f8V6l8AAAD//wMAUEsB&#10;Ai0AFAAGAAgAAAAhALaDOJL+AAAA4QEAABMAAAAAAAAAAAAAAAAAAAAAAFtDb250ZW50X1R5cGVz&#10;XS54bWxQSwECLQAUAAYACAAAACEAOP0h/9YAAACUAQAACwAAAAAAAAAAAAAAAAAvAQAAX3JlbHMv&#10;LnJlbHNQSwECLQAUAAYACAAAACEAXvfcjJsCAACqBQAADgAAAAAAAAAAAAAAAAAuAgAAZHJzL2Uy&#10;b0RvYy54bWxQSwECLQAUAAYACAAAACEAgdOkW94AAAAKAQAADwAAAAAAAAAAAAAAAAD1BAAAZHJz&#10;L2Rvd25yZXYueG1sUEsFBgAAAAAEAAQA8wAAAAAGAAAAAA==&#10;" fillcolor="white [3201]" stroked="f" strokeweight=".5pt">
                <v:textbox>
                  <w:txbxContent>
                    <w:p w14:paraId="7DE43013" w14:textId="399B526A" w:rsidR="00A604EC" w:rsidRPr="00874592" w:rsidRDefault="00A604EC" w:rsidP="00DE34AC">
                      <w:pPr>
                        <w:spacing w:after="0" w:line="360" w:lineRule="auto"/>
                        <w:jc w:val="both"/>
                        <w:rPr>
                          <w:rFonts w:ascii="Times New Roman" w:eastAsia="Times New Roman" w:hAnsi="Times New Roman" w:cs="Times New Roman"/>
                          <w:b/>
                          <w:i/>
                          <w:color w:val="000000"/>
                          <w:lang w:eastAsia="es-PE"/>
                        </w:rPr>
                      </w:pPr>
                      <w:r w:rsidRPr="00874592">
                        <w:rPr>
                          <w:rFonts w:ascii="Times New Roman" w:eastAsia="Times New Roman" w:hAnsi="Times New Roman" w:cs="Times New Roman"/>
                          <w:b/>
                          <w:i/>
                          <w:color w:val="000000"/>
                          <w:lang w:eastAsia="es-PE"/>
                        </w:rPr>
                        <w:t>Fig. 09</w:t>
                      </w:r>
                      <w:r>
                        <w:rPr>
                          <w:rFonts w:ascii="Times New Roman" w:eastAsia="Times New Roman" w:hAnsi="Times New Roman" w:cs="Times New Roman"/>
                          <w:b/>
                          <w:i/>
                          <w:color w:val="000000"/>
                          <w:lang w:eastAsia="es-PE"/>
                        </w:rPr>
                        <w:t>.2</w:t>
                      </w:r>
                      <w:r w:rsidRPr="00874592">
                        <w:rPr>
                          <w:rFonts w:ascii="Times New Roman" w:eastAsia="Times New Roman" w:hAnsi="Times New Roman" w:cs="Times New Roman"/>
                          <w:b/>
                          <w:i/>
                          <w:color w:val="000000"/>
                          <w:lang w:eastAsia="es-PE"/>
                        </w:rPr>
                        <w:t xml:space="preserve">. </w:t>
                      </w:r>
                      <w:r>
                        <w:rPr>
                          <w:rFonts w:ascii="Times New Roman" w:eastAsia="Times New Roman" w:hAnsi="Times New Roman" w:cs="Times New Roman"/>
                          <w:b/>
                          <w:i/>
                          <w:color w:val="000000"/>
                          <w:lang w:eastAsia="es-PE"/>
                        </w:rPr>
                        <w:t>Diagrama Gantt</w:t>
                      </w:r>
                      <w:r w:rsidRPr="00874592">
                        <w:rPr>
                          <w:rFonts w:ascii="Times New Roman" w:eastAsia="Times New Roman" w:hAnsi="Times New Roman" w:cs="Times New Roman"/>
                          <w:b/>
                          <w:i/>
                          <w:color w:val="000000"/>
                          <w:lang w:eastAsia="es-PE"/>
                        </w:rPr>
                        <w:t xml:space="preserve"> de</w:t>
                      </w:r>
                      <w:r>
                        <w:rPr>
                          <w:rFonts w:ascii="Times New Roman" w:eastAsia="Times New Roman" w:hAnsi="Times New Roman" w:cs="Times New Roman"/>
                          <w:b/>
                          <w:i/>
                          <w:color w:val="000000"/>
                          <w:lang w:eastAsia="es-PE"/>
                        </w:rPr>
                        <w:t xml:space="preserve"> Sistema</w:t>
                      </w:r>
                      <w:r w:rsidRPr="00874592">
                        <w:rPr>
                          <w:rFonts w:ascii="Times New Roman" w:eastAsia="Times New Roman" w:hAnsi="Times New Roman" w:cs="Times New Roman"/>
                          <w:b/>
                          <w:i/>
                          <w:color w:val="000000"/>
                          <w:lang w:eastAsia="es-PE"/>
                        </w:rPr>
                        <w:t xml:space="preserve"> PNP App Requisitorias</w:t>
                      </w:r>
                    </w:p>
                    <w:p w14:paraId="36153733" w14:textId="77777777" w:rsidR="00A604EC" w:rsidRDefault="00A604EC" w:rsidP="00DE34AC"/>
                  </w:txbxContent>
                </v:textbox>
                <w10:wrap anchorx="margin"/>
              </v:shape>
            </w:pict>
          </mc:Fallback>
        </mc:AlternateContent>
      </w:r>
    </w:p>
    <w:p w14:paraId="2BFA374A"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3927D40C"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47FE92BF"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C5080AF"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7655E25"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56D95721"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6AF074D6"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25BF2C81"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321B26F5"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78606FB"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3BC68734"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4A3D9C53"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38A2EC1A"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5D487404" w14:textId="77777777" w:rsidR="009257FD" w:rsidRDefault="009257FD" w:rsidP="009C13D3">
      <w:pPr>
        <w:spacing w:after="0" w:line="360" w:lineRule="auto"/>
        <w:jc w:val="both"/>
        <w:rPr>
          <w:rFonts w:ascii="Times New Roman" w:eastAsia="Times New Roman" w:hAnsi="Times New Roman" w:cs="Times New Roman"/>
          <w:color w:val="000000"/>
          <w:sz w:val="24"/>
          <w:szCs w:val="24"/>
          <w:lang w:eastAsia="es-PE"/>
        </w:rPr>
      </w:pPr>
    </w:p>
    <w:p w14:paraId="051B9DE0" w14:textId="375E4EB1" w:rsidR="00A604EC" w:rsidRPr="00EE2905" w:rsidRDefault="00A604EC" w:rsidP="00A604EC">
      <w:pPr>
        <w:pStyle w:val="Ttulo3"/>
        <w:numPr>
          <w:ilvl w:val="2"/>
          <w:numId w:val="45"/>
        </w:numPr>
        <w:spacing w:line="240" w:lineRule="auto"/>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lastRenderedPageBreak/>
        <w:t>Costos del Proy</w:t>
      </w:r>
      <w:r w:rsidRPr="00EE2905">
        <w:rPr>
          <w:rFonts w:ascii="Times New Roman" w:eastAsia="Times New Roman" w:hAnsi="Times New Roman" w:cs="Times New Roman"/>
          <w:color w:val="000000"/>
          <w:sz w:val="24"/>
          <w:szCs w:val="24"/>
          <w:lang w:eastAsia="es-PE"/>
        </w:rPr>
        <w:t>ecto</w:t>
      </w:r>
    </w:p>
    <w:p w14:paraId="0F8445C3" w14:textId="77777777" w:rsidR="00A604EC" w:rsidRDefault="00A604EC" w:rsidP="00A604EC">
      <w:pPr>
        <w:pStyle w:val="Prrafodelista"/>
        <w:spacing w:after="0" w:line="240" w:lineRule="auto"/>
        <w:ind w:left="0"/>
        <w:jc w:val="both"/>
        <w:rPr>
          <w:rFonts w:ascii="Times New Roman" w:eastAsia="Times New Roman" w:hAnsi="Times New Roman" w:cs="Times New Roman"/>
          <w:color w:val="000000"/>
          <w:sz w:val="24"/>
          <w:szCs w:val="24"/>
          <w:lang w:eastAsia="es-PE"/>
        </w:rPr>
      </w:pPr>
    </w:p>
    <w:p w14:paraId="607503D5" w14:textId="27A18EC4" w:rsidR="00A604EC" w:rsidRDefault="00A604EC" w:rsidP="00A604EC">
      <w:pPr>
        <w:pStyle w:val="Prrafodelista"/>
        <w:spacing w:after="0" w:line="240" w:lineRule="auto"/>
        <w:ind w:left="0"/>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 xml:space="preserve">En la </w:t>
      </w:r>
      <w:r w:rsidRPr="00A604EC">
        <w:rPr>
          <w:rFonts w:ascii="Times New Roman" w:eastAsia="Times New Roman" w:hAnsi="Times New Roman" w:cs="Times New Roman"/>
          <w:i/>
          <w:color w:val="000000"/>
          <w:sz w:val="24"/>
          <w:szCs w:val="24"/>
          <w:lang w:eastAsia="es-PE"/>
        </w:rPr>
        <w:t>fig 09.3</w:t>
      </w:r>
      <w:r>
        <w:rPr>
          <w:rFonts w:ascii="Times New Roman" w:eastAsia="Times New Roman" w:hAnsi="Times New Roman" w:cs="Times New Roman"/>
          <w:color w:val="000000"/>
          <w:sz w:val="24"/>
          <w:szCs w:val="24"/>
          <w:lang w:eastAsia="es-PE"/>
        </w:rPr>
        <w:t xml:space="preserve"> con la utilización del diagrama de Gantt se presenta el presupuesto total del proyecto (S/.67.760.00) , el costo de cada tarea realizada durante el mismo.</w:t>
      </w:r>
    </w:p>
    <w:p w14:paraId="6A6B0B68" w14:textId="5A0914D9" w:rsidR="00A604EC" w:rsidRPr="00282115" w:rsidRDefault="00A604EC" w:rsidP="00A604EC">
      <w:pPr>
        <w:pStyle w:val="Prrafodelista"/>
        <w:spacing w:after="0" w:line="240" w:lineRule="auto"/>
        <w:ind w:left="0"/>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Como dato adicional se muestra también las horas trabajadas durante el proyecto.</w:t>
      </w:r>
    </w:p>
    <w:p w14:paraId="3F979DBD" w14:textId="72682F12" w:rsidR="009257FD" w:rsidRDefault="009257FD" w:rsidP="009C13D3">
      <w:pPr>
        <w:spacing w:after="0" w:line="360" w:lineRule="auto"/>
        <w:jc w:val="both"/>
        <w:rPr>
          <w:noProof/>
          <w:lang w:eastAsia="es-PE"/>
        </w:rPr>
      </w:pPr>
    </w:p>
    <w:p w14:paraId="6CD3D112" w14:textId="150889B7" w:rsidR="00B92F8B" w:rsidRDefault="00A604EC" w:rsidP="009C13D3">
      <w:pPr>
        <w:spacing w:after="0" w:line="360" w:lineRule="auto"/>
        <w:jc w:val="both"/>
        <w:rPr>
          <w:rFonts w:ascii="Times New Roman" w:eastAsia="Times New Roman" w:hAnsi="Times New Roman" w:cs="Times New Roman"/>
          <w:color w:val="000000"/>
          <w:sz w:val="24"/>
          <w:szCs w:val="24"/>
          <w:lang w:eastAsia="es-PE"/>
        </w:rPr>
      </w:pPr>
      <w:r>
        <w:rPr>
          <w:noProof/>
          <w:lang w:eastAsia="es-PE"/>
        </w:rPr>
        <w:drawing>
          <wp:anchor distT="0" distB="0" distL="114300" distR="114300" simplePos="0" relativeHeight="251824128" behindDoc="0" locked="0" layoutInCell="1" allowOverlap="1" wp14:anchorId="21934A93" wp14:editId="3871398E">
            <wp:simplePos x="1439694" y="2918298"/>
            <wp:positionH relativeFrom="column">
              <wp:align>left</wp:align>
            </wp:positionH>
            <wp:positionV relativeFrom="paragraph">
              <wp:align>top</wp:align>
            </wp:positionV>
            <wp:extent cx="5029402" cy="6099242"/>
            <wp:effectExtent l="0" t="0" r="0" b="0"/>
            <wp:wrapNone/>
            <wp:docPr id="60" name="Imagen 60"/>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22">
                      <a:extLst>
                        <a:ext uri="{28A0092B-C50C-407E-A947-70E740481C1C}">
                          <a14:useLocalDpi xmlns:a14="http://schemas.microsoft.com/office/drawing/2010/main" val="0"/>
                        </a:ext>
                      </a:extLst>
                    </a:blip>
                    <a:srcRect l="2216" t="18194" r="58088" b="15761"/>
                    <a:stretch/>
                  </pic:blipFill>
                  <pic:spPr bwMode="auto">
                    <a:xfrm>
                      <a:off x="0" y="0"/>
                      <a:ext cx="5029402" cy="6099242"/>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color w:val="000000"/>
          <w:sz w:val="24"/>
          <w:szCs w:val="24"/>
          <w:lang w:eastAsia="es-PE"/>
        </w:rPr>
        <w:br w:type="textWrapping" w:clear="all"/>
      </w:r>
    </w:p>
    <w:p w14:paraId="24537C7D" w14:textId="0275BF14" w:rsidR="009257FD" w:rsidRDefault="00A604EC" w:rsidP="00A604EC">
      <w:pPr>
        <w:autoSpaceDE w:val="0"/>
        <w:autoSpaceDN w:val="0"/>
        <w:adjustRightInd w:val="0"/>
        <w:spacing w:after="0" w:line="240" w:lineRule="auto"/>
        <w:rPr>
          <w:rFonts w:ascii="Times New Roman" w:eastAsia="Times New Roman" w:hAnsi="Times New Roman" w:cs="Times New Roman"/>
          <w:color w:val="000000"/>
          <w:sz w:val="24"/>
          <w:szCs w:val="24"/>
          <w:lang w:eastAsia="es-PE"/>
        </w:rPr>
      </w:pPr>
      <w:r>
        <w:rPr>
          <w:noProof/>
          <w:lang w:eastAsia="es-PE"/>
        </w:rPr>
        <mc:AlternateContent>
          <mc:Choice Requires="wps">
            <w:drawing>
              <wp:anchor distT="0" distB="0" distL="114300" distR="114300" simplePos="0" relativeHeight="251826176" behindDoc="0" locked="0" layoutInCell="1" allowOverlap="1" wp14:anchorId="15C516AE" wp14:editId="6DC7F55F">
                <wp:simplePos x="0" y="0"/>
                <wp:positionH relativeFrom="margin">
                  <wp:posOffset>738802</wp:posOffset>
                </wp:positionH>
                <wp:positionV relativeFrom="paragraph">
                  <wp:posOffset>5587797</wp:posOffset>
                </wp:positionV>
                <wp:extent cx="3842425" cy="314325"/>
                <wp:effectExtent l="0" t="0" r="5715" b="9525"/>
                <wp:wrapNone/>
                <wp:docPr id="61" name="Cuadro de texto 61"/>
                <wp:cNvGraphicFramePr/>
                <a:graphic xmlns:a="http://schemas.openxmlformats.org/drawingml/2006/main">
                  <a:graphicData uri="http://schemas.microsoft.com/office/word/2010/wordprocessingShape">
                    <wps:wsp>
                      <wps:cNvSpPr txBox="1"/>
                      <wps:spPr>
                        <a:xfrm>
                          <a:off x="0" y="0"/>
                          <a:ext cx="38424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6F4300" w14:textId="5FFB7788" w:rsidR="00A604EC" w:rsidRPr="00874592" w:rsidRDefault="00A604EC" w:rsidP="00A604EC">
                            <w:pPr>
                              <w:spacing w:after="0" w:line="360" w:lineRule="auto"/>
                              <w:jc w:val="both"/>
                              <w:rPr>
                                <w:rFonts w:ascii="Times New Roman" w:eastAsia="Times New Roman" w:hAnsi="Times New Roman" w:cs="Times New Roman"/>
                                <w:b/>
                                <w:i/>
                                <w:color w:val="000000"/>
                                <w:lang w:eastAsia="es-PE"/>
                              </w:rPr>
                            </w:pPr>
                            <w:r w:rsidRPr="00874592">
                              <w:rPr>
                                <w:rFonts w:ascii="Times New Roman" w:eastAsia="Times New Roman" w:hAnsi="Times New Roman" w:cs="Times New Roman"/>
                                <w:b/>
                                <w:i/>
                                <w:color w:val="000000"/>
                                <w:lang w:eastAsia="es-PE"/>
                              </w:rPr>
                              <w:t>Fig. 09</w:t>
                            </w:r>
                            <w:r>
                              <w:rPr>
                                <w:rFonts w:ascii="Times New Roman" w:eastAsia="Times New Roman" w:hAnsi="Times New Roman" w:cs="Times New Roman"/>
                                <w:b/>
                                <w:i/>
                                <w:color w:val="000000"/>
                                <w:lang w:eastAsia="es-PE"/>
                              </w:rPr>
                              <w:t>.3</w:t>
                            </w:r>
                            <w:r w:rsidRPr="00874592">
                              <w:rPr>
                                <w:rFonts w:ascii="Times New Roman" w:eastAsia="Times New Roman" w:hAnsi="Times New Roman" w:cs="Times New Roman"/>
                                <w:b/>
                                <w:i/>
                                <w:color w:val="000000"/>
                                <w:lang w:eastAsia="es-PE"/>
                              </w:rPr>
                              <w:t xml:space="preserve">. </w:t>
                            </w:r>
                            <w:r>
                              <w:rPr>
                                <w:rFonts w:ascii="Times New Roman" w:eastAsia="Times New Roman" w:hAnsi="Times New Roman" w:cs="Times New Roman"/>
                                <w:b/>
                                <w:i/>
                                <w:color w:val="000000"/>
                                <w:lang w:eastAsia="es-PE"/>
                              </w:rPr>
                              <w:t>Diagrama Gantt</w:t>
                            </w:r>
                            <w:r w:rsidRPr="00874592">
                              <w:rPr>
                                <w:rFonts w:ascii="Times New Roman" w:eastAsia="Times New Roman" w:hAnsi="Times New Roman" w:cs="Times New Roman"/>
                                <w:b/>
                                <w:i/>
                                <w:color w:val="000000"/>
                                <w:lang w:eastAsia="es-PE"/>
                              </w:rPr>
                              <w:t xml:space="preserve"> de</w:t>
                            </w:r>
                            <w:r>
                              <w:rPr>
                                <w:rFonts w:ascii="Times New Roman" w:eastAsia="Times New Roman" w:hAnsi="Times New Roman" w:cs="Times New Roman"/>
                                <w:b/>
                                <w:i/>
                                <w:color w:val="000000"/>
                                <w:lang w:eastAsia="es-PE"/>
                              </w:rPr>
                              <w:t xml:space="preserve"> Sistema</w:t>
                            </w:r>
                            <w:r w:rsidRPr="00874592">
                              <w:rPr>
                                <w:rFonts w:ascii="Times New Roman" w:eastAsia="Times New Roman" w:hAnsi="Times New Roman" w:cs="Times New Roman"/>
                                <w:b/>
                                <w:i/>
                                <w:color w:val="000000"/>
                                <w:lang w:eastAsia="es-PE"/>
                              </w:rPr>
                              <w:t xml:space="preserve"> PNP App</w:t>
                            </w:r>
                            <w:r>
                              <w:rPr>
                                <w:rFonts w:ascii="Times New Roman" w:eastAsia="Times New Roman" w:hAnsi="Times New Roman" w:cs="Times New Roman"/>
                                <w:b/>
                                <w:i/>
                                <w:color w:val="000000"/>
                                <w:lang w:eastAsia="es-PE"/>
                              </w:rPr>
                              <w:t xml:space="preserve"> (Costos)</w:t>
                            </w:r>
                            <w:r w:rsidRPr="00874592">
                              <w:rPr>
                                <w:rFonts w:ascii="Times New Roman" w:eastAsia="Times New Roman" w:hAnsi="Times New Roman" w:cs="Times New Roman"/>
                                <w:b/>
                                <w:i/>
                                <w:color w:val="000000"/>
                                <w:lang w:eastAsia="es-PE"/>
                              </w:rPr>
                              <w:t xml:space="preserve"> </w:t>
                            </w:r>
                            <w:r>
                              <w:rPr>
                                <w:rFonts w:ascii="Times New Roman" w:eastAsia="Times New Roman" w:hAnsi="Times New Roman" w:cs="Times New Roman"/>
                                <w:b/>
                                <w:i/>
                                <w:color w:val="000000"/>
                                <w:lang w:eastAsia="es-PE"/>
                              </w:rPr>
                              <w:t>()</w:t>
                            </w:r>
                            <w:r w:rsidRPr="00874592">
                              <w:rPr>
                                <w:rFonts w:ascii="Times New Roman" w:eastAsia="Times New Roman" w:hAnsi="Times New Roman" w:cs="Times New Roman"/>
                                <w:b/>
                                <w:i/>
                                <w:color w:val="000000"/>
                                <w:lang w:eastAsia="es-PE"/>
                              </w:rPr>
                              <w:t>Requisitorias</w:t>
                            </w:r>
                          </w:p>
                          <w:p w14:paraId="766A4CA2" w14:textId="77777777" w:rsidR="00A604EC" w:rsidRDefault="00A604EC" w:rsidP="00A604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516AE" id="Cuadro de texto 61" o:spid="_x0000_s1037" type="#_x0000_t202" style="position:absolute;margin-left:58.15pt;margin-top:440pt;width:302.55pt;height:24.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J8pkgIAAJsFAAAOAAAAZHJzL2Uyb0RvYy54bWysVE1v2zAMvQ/YfxB0X52vdl1Qp8hSdBhQ&#10;tMXaoWdFlhpjsqhJSuLs1+9Jzte6XjrsYlPiIymSj7y4bBvDVsqHmmzJ+yc9zpSVVNX2ueTfH68/&#10;nHMWorCVMGRVyTcq8MvJ+3cXazdWA1qQqZRncGLDeO1KvojRjYsiyIVqRDghpyyUmnwjIo7+uai8&#10;WMN7Y4pBr3dWrMlXzpNUIeD2qlPySfavtZLxTuugIjMlx9ti/vr8nadvMbkQ42cv3KKW22eIf3hF&#10;I2qLoHtXVyIKtvT1X66aWnoKpOOJpKYgrWupcg7Ipt97kc3DQjiVc0FxgtuXKfw/t/J2de9ZXZX8&#10;rM+ZFQ16NFuKyhOrFIuqjcSgQZnWLoyBfnDAx/YztWj37j7gMmXfat+kP/Ji0KPgm32R4YpJXA7P&#10;R4PR4JQzCd2wPxpChvviYO18iF8UNSwJJfdoYq6tWN2E2EF3kBQskKmr69qYfEjEUTPj2Uqg5Sbm&#10;N8L5Hyhj2RoZD0972bGlZN55Nja5UZk623Ap8y7DLMWNUQlj7DelUbqc6CuxhZTK7uNndEJphHqL&#10;4RZ/eNVbjLs8YJEjk41746a25HP2edYOJat+7EqmOzx6c5R3EmM7bzNn+nsGzKnagBieugkLTl7X&#10;6N6NCPFeeIwUuIA1Ee/w0YZQfdpKnC3I/3rtPuHBdGg5W2NESx5+LoVXnJmvFjPwqT8apZnOh9Hp&#10;xwEO/lgzP9bYZTMjUAI0x+uymPDR7ETtqXnCNpmmqFAJKxG75HEnzmK3OLCNpJpOMwhT7ES8sQ9O&#10;JtepzImbj+2T8G5L4DRFt7QbZjF+weMOmywtTZeRdJ1JngrdVXXbAGyAPCbbbZVWzPE5ow47dfIb&#10;AAD//wMAUEsDBBQABgAIAAAAIQCK0dXk4gAAAAsBAAAPAAAAZHJzL2Rvd25yZXYueG1sTI/LTsMw&#10;EEX3SPyDNUhsEHUetE1DnAohHhI7Gh5i58ZDUhGPo9hNwt8zrGB5NUd3zi22s+3EiIM/OFIQLyIQ&#10;SLUzB2oUvFT3lxkIHzQZ3TlCBd/oYVuenhQ6N26iZxx3oRFcQj7XCtoQ+lxKX7dotV+4Holvn26w&#10;OnAcGmkGPXG57WQSRStp9YH4Q6t7vG2x/todrYKPi+b9yc8Pr1O6TPu7x7Fav5lKqfOz+eYaRMA5&#10;/MHwq8/qULLT3h3JeNFxjlcpowqyLOJRTKyT+ArEXsEm2SxBloX8v6H8AQAA//8DAFBLAQItABQA&#10;BgAIAAAAIQC2gziS/gAAAOEBAAATAAAAAAAAAAAAAAAAAAAAAABbQ29udGVudF9UeXBlc10ueG1s&#10;UEsBAi0AFAAGAAgAAAAhADj9If/WAAAAlAEAAAsAAAAAAAAAAAAAAAAALwEAAF9yZWxzLy5yZWxz&#10;UEsBAi0AFAAGAAgAAAAhADYYnymSAgAAmwUAAA4AAAAAAAAAAAAAAAAALgIAAGRycy9lMm9Eb2Mu&#10;eG1sUEsBAi0AFAAGAAgAAAAhAIrR1eTiAAAACwEAAA8AAAAAAAAAAAAAAAAA7AQAAGRycy9kb3du&#10;cmV2LnhtbFBLBQYAAAAABAAEAPMAAAD7BQAAAAA=&#10;" fillcolor="white [3201]" stroked="f" strokeweight=".5pt">
                <v:textbox>
                  <w:txbxContent>
                    <w:p w14:paraId="7B6F4300" w14:textId="5FFB7788" w:rsidR="00A604EC" w:rsidRPr="00874592" w:rsidRDefault="00A604EC" w:rsidP="00A604EC">
                      <w:pPr>
                        <w:spacing w:after="0" w:line="360" w:lineRule="auto"/>
                        <w:jc w:val="both"/>
                        <w:rPr>
                          <w:rFonts w:ascii="Times New Roman" w:eastAsia="Times New Roman" w:hAnsi="Times New Roman" w:cs="Times New Roman"/>
                          <w:b/>
                          <w:i/>
                          <w:color w:val="000000"/>
                          <w:lang w:eastAsia="es-PE"/>
                        </w:rPr>
                      </w:pPr>
                      <w:r w:rsidRPr="00874592">
                        <w:rPr>
                          <w:rFonts w:ascii="Times New Roman" w:eastAsia="Times New Roman" w:hAnsi="Times New Roman" w:cs="Times New Roman"/>
                          <w:b/>
                          <w:i/>
                          <w:color w:val="000000"/>
                          <w:lang w:eastAsia="es-PE"/>
                        </w:rPr>
                        <w:t>Fig. 09</w:t>
                      </w:r>
                      <w:r>
                        <w:rPr>
                          <w:rFonts w:ascii="Times New Roman" w:eastAsia="Times New Roman" w:hAnsi="Times New Roman" w:cs="Times New Roman"/>
                          <w:b/>
                          <w:i/>
                          <w:color w:val="000000"/>
                          <w:lang w:eastAsia="es-PE"/>
                        </w:rPr>
                        <w:t>.3</w:t>
                      </w:r>
                      <w:r w:rsidRPr="00874592">
                        <w:rPr>
                          <w:rFonts w:ascii="Times New Roman" w:eastAsia="Times New Roman" w:hAnsi="Times New Roman" w:cs="Times New Roman"/>
                          <w:b/>
                          <w:i/>
                          <w:color w:val="000000"/>
                          <w:lang w:eastAsia="es-PE"/>
                        </w:rPr>
                        <w:t xml:space="preserve">. </w:t>
                      </w:r>
                      <w:r>
                        <w:rPr>
                          <w:rFonts w:ascii="Times New Roman" w:eastAsia="Times New Roman" w:hAnsi="Times New Roman" w:cs="Times New Roman"/>
                          <w:b/>
                          <w:i/>
                          <w:color w:val="000000"/>
                          <w:lang w:eastAsia="es-PE"/>
                        </w:rPr>
                        <w:t>Diagrama Gantt</w:t>
                      </w:r>
                      <w:r w:rsidRPr="00874592">
                        <w:rPr>
                          <w:rFonts w:ascii="Times New Roman" w:eastAsia="Times New Roman" w:hAnsi="Times New Roman" w:cs="Times New Roman"/>
                          <w:b/>
                          <w:i/>
                          <w:color w:val="000000"/>
                          <w:lang w:eastAsia="es-PE"/>
                        </w:rPr>
                        <w:t xml:space="preserve"> de</w:t>
                      </w:r>
                      <w:r>
                        <w:rPr>
                          <w:rFonts w:ascii="Times New Roman" w:eastAsia="Times New Roman" w:hAnsi="Times New Roman" w:cs="Times New Roman"/>
                          <w:b/>
                          <w:i/>
                          <w:color w:val="000000"/>
                          <w:lang w:eastAsia="es-PE"/>
                        </w:rPr>
                        <w:t xml:space="preserve"> Sistema</w:t>
                      </w:r>
                      <w:r w:rsidRPr="00874592">
                        <w:rPr>
                          <w:rFonts w:ascii="Times New Roman" w:eastAsia="Times New Roman" w:hAnsi="Times New Roman" w:cs="Times New Roman"/>
                          <w:b/>
                          <w:i/>
                          <w:color w:val="000000"/>
                          <w:lang w:eastAsia="es-PE"/>
                        </w:rPr>
                        <w:t xml:space="preserve"> PNP App</w:t>
                      </w:r>
                      <w:r>
                        <w:rPr>
                          <w:rFonts w:ascii="Times New Roman" w:eastAsia="Times New Roman" w:hAnsi="Times New Roman" w:cs="Times New Roman"/>
                          <w:b/>
                          <w:i/>
                          <w:color w:val="000000"/>
                          <w:lang w:eastAsia="es-PE"/>
                        </w:rPr>
                        <w:t xml:space="preserve"> (Costos)</w:t>
                      </w:r>
                      <w:r w:rsidRPr="00874592">
                        <w:rPr>
                          <w:rFonts w:ascii="Times New Roman" w:eastAsia="Times New Roman" w:hAnsi="Times New Roman" w:cs="Times New Roman"/>
                          <w:b/>
                          <w:i/>
                          <w:color w:val="000000"/>
                          <w:lang w:eastAsia="es-PE"/>
                        </w:rPr>
                        <w:t xml:space="preserve"> </w:t>
                      </w:r>
                      <w:r>
                        <w:rPr>
                          <w:rFonts w:ascii="Times New Roman" w:eastAsia="Times New Roman" w:hAnsi="Times New Roman" w:cs="Times New Roman"/>
                          <w:b/>
                          <w:i/>
                          <w:color w:val="000000"/>
                          <w:lang w:eastAsia="es-PE"/>
                        </w:rPr>
                        <w:t>()</w:t>
                      </w:r>
                      <w:r w:rsidRPr="00874592">
                        <w:rPr>
                          <w:rFonts w:ascii="Times New Roman" w:eastAsia="Times New Roman" w:hAnsi="Times New Roman" w:cs="Times New Roman"/>
                          <w:b/>
                          <w:i/>
                          <w:color w:val="000000"/>
                          <w:lang w:eastAsia="es-PE"/>
                        </w:rPr>
                        <w:t>Requisitorias</w:t>
                      </w:r>
                    </w:p>
                    <w:p w14:paraId="766A4CA2" w14:textId="77777777" w:rsidR="00A604EC" w:rsidRDefault="00A604EC" w:rsidP="00A604EC"/>
                  </w:txbxContent>
                </v:textbox>
                <w10:wrap anchorx="margin"/>
              </v:shape>
            </w:pict>
          </mc:Fallback>
        </mc:AlternateContent>
      </w:r>
      <w:r w:rsidR="00121FB9">
        <w:rPr>
          <w:rFonts w:ascii="Times New Roman" w:eastAsia="Times New Roman" w:hAnsi="Times New Roman" w:cs="Times New Roman"/>
          <w:color w:val="000000"/>
          <w:sz w:val="24"/>
          <w:szCs w:val="24"/>
          <w:lang w:eastAsia="es-PE"/>
        </w:rPr>
        <w:br w:type="page"/>
      </w:r>
    </w:p>
    <w:p w14:paraId="2AA19C37" w14:textId="77777777" w:rsidR="00B92F8B" w:rsidRDefault="00B92F8B" w:rsidP="00A604EC">
      <w:pPr>
        <w:autoSpaceDE w:val="0"/>
        <w:autoSpaceDN w:val="0"/>
        <w:adjustRightInd w:val="0"/>
        <w:spacing w:after="0" w:line="240" w:lineRule="auto"/>
        <w:rPr>
          <w:rFonts w:ascii="Times New Roman" w:eastAsia="Times New Roman" w:hAnsi="Times New Roman" w:cs="Times New Roman"/>
          <w:color w:val="000000"/>
          <w:sz w:val="24"/>
          <w:szCs w:val="24"/>
          <w:lang w:eastAsia="es-PE"/>
        </w:rPr>
      </w:pPr>
    </w:p>
    <w:p w14:paraId="6FC22891" w14:textId="71967E96" w:rsidR="00F416F2" w:rsidRPr="00B92F8B" w:rsidRDefault="00F416F2" w:rsidP="00FD7E02">
      <w:pPr>
        <w:pStyle w:val="Ttulo3"/>
        <w:numPr>
          <w:ilvl w:val="1"/>
          <w:numId w:val="44"/>
        </w:numPr>
        <w:spacing w:line="240" w:lineRule="auto"/>
        <w:rPr>
          <w:rFonts w:ascii="Times New Roman" w:eastAsia="Times New Roman" w:hAnsi="Times New Roman" w:cs="Times New Roman"/>
          <w:color w:val="auto"/>
          <w:sz w:val="24"/>
          <w:szCs w:val="24"/>
          <w:lang w:eastAsia="es-PE"/>
        </w:rPr>
      </w:pPr>
      <w:bookmarkStart w:id="162" w:name="_Toc412395573"/>
      <w:bookmarkStart w:id="163" w:name="_Toc412455127"/>
      <w:r w:rsidRPr="00B92F8B">
        <w:rPr>
          <w:rFonts w:ascii="Times New Roman" w:eastAsia="Times New Roman" w:hAnsi="Times New Roman" w:cs="Times New Roman"/>
          <w:color w:val="auto"/>
          <w:sz w:val="24"/>
          <w:szCs w:val="24"/>
          <w:lang w:eastAsia="es-PE"/>
        </w:rPr>
        <w:t>Descripción y sustentación de la solución</w:t>
      </w:r>
      <w:bookmarkEnd w:id="162"/>
      <w:bookmarkEnd w:id="163"/>
    </w:p>
    <w:p w14:paraId="069B3326" w14:textId="77777777" w:rsidR="00E96604" w:rsidRPr="00282115" w:rsidRDefault="00E96604" w:rsidP="00C53122">
      <w:pPr>
        <w:pStyle w:val="Prrafodelista"/>
        <w:spacing w:after="0" w:line="240" w:lineRule="auto"/>
        <w:ind w:left="0"/>
        <w:jc w:val="both"/>
        <w:rPr>
          <w:rFonts w:ascii="Times New Roman" w:eastAsia="Times New Roman" w:hAnsi="Times New Roman" w:cs="Times New Roman"/>
          <w:color w:val="000000"/>
          <w:sz w:val="24"/>
          <w:szCs w:val="24"/>
          <w:lang w:eastAsia="es-PE"/>
        </w:rPr>
      </w:pPr>
    </w:p>
    <w:p w14:paraId="0B05DEA6" w14:textId="77777777" w:rsidR="00E96604" w:rsidRPr="00282115" w:rsidRDefault="00E96604" w:rsidP="00C53122">
      <w:pPr>
        <w:autoSpaceDE w:val="0"/>
        <w:autoSpaceDN w:val="0"/>
        <w:adjustRightInd w:val="0"/>
        <w:spacing w:after="0" w:line="240" w:lineRule="auto"/>
        <w:jc w:val="both"/>
        <w:rPr>
          <w:rFonts w:ascii="Times New Roman" w:hAnsi="Times New Roman" w:cs="Times New Roman"/>
          <w:color w:val="000000"/>
          <w:sz w:val="24"/>
          <w:szCs w:val="24"/>
        </w:rPr>
      </w:pPr>
      <w:r w:rsidRPr="00282115">
        <w:rPr>
          <w:rFonts w:ascii="Times New Roman" w:hAnsi="Times New Roman" w:cs="Times New Roman"/>
          <w:color w:val="000000"/>
          <w:sz w:val="24"/>
          <w:szCs w:val="24"/>
        </w:rPr>
        <w:t xml:space="preserve">El presente proyecto consiste en el análisis, diseño e implementación de un </w:t>
      </w:r>
      <w:del w:id="164" w:author="Edwin Huamaní" w:date="2015-02-23T03:50:00Z">
        <w:r w:rsidRPr="00282115" w:rsidDel="00B4661A">
          <w:rPr>
            <w:rFonts w:ascii="Times New Roman" w:hAnsi="Times New Roman" w:cs="Times New Roman"/>
            <w:bCs/>
            <w:color w:val="000000"/>
            <w:sz w:val="24"/>
            <w:szCs w:val="24"/>
          </w:rPr>
          <w:delText>S</w:delText>
        </w:r>
      </w:del>
      <w:ins w:id="165" w:author="Edwin Huamaní" w:date="2015-02-23T03:50:00Z">
        <w:r w:rsidR="00B4661A">
          <w:rPr>
            <w:rFonts w:ascii="Times New Roman" w:hAnsi="Times New Roman" w:cs="Times New Roman"/>
            <w:bCs/>
            <w:color w:val="000000"/>
            <w:sz w:val="24"/>
            <w:szCs w:val="24"/>
          </w:rPr>
          <w:t>s</w:t>
        </w:r>
      </w:ins>
      <w:r w:rsidRPr="00282115">
        <w:rPr>
          <w:rFonts w:ascii="Times New Roman" w:hAnsi="Times New Roman" w:cs="Times New Roman"/>
          <w:bCs/>
          <w:color w:val="000000"/>
          <w:sz w:val="24"/>
          <w:szCs w:val="24"/>
        </w:rPr>
        <w:t xml:space="preserve">istema </w:t>
      </w:r>
      <w:ins w:id="166" w:author="Edwin Huamaní" w:date="2015-02-23T03:50:00Z">
        <w:r w:rsidR="00B4661A">
          <w:rPr>
            <w:rFonts w:ascii="Times New Roman" w:hAnsi="Times New Roman" w:cs="Times New Roman"/>
            <w:bCs/>
            <w:color w:val="000000"/>
            <w:sz w:val="24"/>
            <w:szCs w:val="24"/>
          </w:rPr>
          <w:t>m</w:t>
        </w:r>
      </w:ins>
      <w:del w:id="167" w:author="Edwin Huamaní" w:date="2015-02-23T03:50:00Z">
        <w:r w:rsidRPr="00282115" w:rsidDel="00B4661A">
          <w:rPr>
            <w:rFonts w:ascii="Times New Roman" w:hAnsi="Times New Roman" w:cs="Times New Roman"/>
            <w:bCs/>
            <w:color w:val="000000"/>
            <w:sz w:val="24"/>
            <w:szCs w:val="24"/>
          </w:rPr>
          <w:delText>M</w:delText>
        </w:r>
      </w:del>
      <w:r w:rsidRPr="00282115">
        <w:rPr>
          <w:rFonts w:ascii="Times New Roman" w:hAnsi="Times New Roman" w:cs="Times New Roman"/>
          <w:bCs/>
          <w:color w:val="000000"/>
          <w:sz w:val="24"/>
          <w:szCs w:val="24"/>
        </w:rPr>
        <w:t xml:space="preserve">óvil para </w:t>
      </w:r>
      <w:ins w:id="168" w:author="Edwin Huamaní" w:date="2015-02-23T03:50:00Z">
        <w:r w:rsidR="00B4661A">
          <w:rPr>
            <w:rFonts w:ascii="Times New Roman" w:hAnsi="Times New Roman" w:cs="Times New Roman"/>
            <w:bCs/>
            <w:color w:val="000000"/>
            <w:sz w:val="24"/>
            <w:szCs w:val="24"/>
          </w:rPr>
          <w:t>co</w:t>
        </w:r>
      </w:ins>
      <w:commentRangeStart w:id="169"/>
      <w:del w:id="170" w:author="Edwin Huamaní" w:date="2015-02-23T03:50:00Z">
        <w:r w:rsidRPr="00282115" w:rsidDel="00B4661A">
          <w:rPr>
            <w:rFonts w:ascii="Times New Roman" w:hAnsi="Times New Roman" w:cs="Times New Roman"/>
            <w:bCs/>
            <w:color w:val="000000"/>
            <w:sz w:val="24"/>
            <w:szCs w:val="24"/>
          </w:rPr>
          <w:delText>Co</w:delText>
        </w:r>
      </w:del>
      <w:r w:rsidRPr="00282115">
        <w:rPr>
          <w:rFonts w:ascii="Times New Roman" w:hAnsi="Times New Roman" w:cs="Times New Roman"/>
          <w:bCs/>
          <w:color w:val="000000"/>
          <w:sz w:val="24"/>
          <w:szCs w:val="24"/>
        </w:rPr>
        <w:t xml:space="preserve">nsulta de </w:t>
      </w:r>
      <w:ins w:id="171" w:author="Edwin Huamaní" w:date="2015-02-23T03:50:00Z">
        <w:r w:rsidR="00B4661A">
          <w:rPr>
            <w:rFonts w:ascii="Times New Roman" w:hAnsi="Times New Roman" w:cs="Times New Roman"/>
            <w:bCs/>
            <w:color w:val="000000"/>
            <w:sz w:val="24"/>
            <w:szCs w:val="24"/>
          </w:rPr>
          <w:t>r</w:t>
        </w:r>
      </w:ins>
      <w:del w:id="172" w:author="Edwin Huamaní" w:date="2015-02-23T03:50:00Z">
        <w:r w:rsidRPr="00282115" w:rsidDel="00B4661A">
          <w:rPr>
            <w:rFonts w:ascii="Times New Roman" w:hAnsi="Times New Roman" w:cs="Times New Roman"/>
            <w:bCs/>
            <w:color w:val="000000"/>
            <w:sz w:val="24"/>
            <w:szCs w:val="24"/>
          </w:rPr>
          <w:delText>R</w:delText>
        </w:r>
      </w:del>
      <w:r w:rsidRPr="00282115">
        <w:rPr>
          <w:rFonts w:ascii="Times New Roman" w:hAnsi="Times New Roman" w:cs="Times New Roman"/>
          <w:bCs/>
          <w:color w:val="000000"/>
          <w:sz w:val="24"/>
          <w:szCs w:val="24"/>
        </w:rPr>
        <w:t xml:space="preserve">equisitorias </w:t>
      </w:r>
      <w:r w:rsidR="00B4661A" w:rsidRPr="00282115">
        <w:rPr>
          <w:rFonts w:ascii="Times New Roman" w:hAnsi="Times New Roman" w:cs="Times New Roman"/>
          <w:bCs/>
          <w:color w:val="000000"/>
          <w:sz w:val="24"/>
          <w:szCs w:val="24"/>
        </w:rPr>
        <w:t>PNP APP REQUISITORIAS</w:t>
      </w:r>
      <w:commentRangeEnd w:id="169"/>
      <w:r w:rsidR="00F474E7">
        <w:rPr>
          <w:rStyle w:val="Refdecomentario"/>
        </w:rPr>
        <w:commentReference w:id="169"/>
      </w:r>
      <w:r w:rsidRPr="00282115">
        <w:rPr>
          <w:rFonts w:ascii="Times New Roman" w:hAnsi="Times New Roman" w:cs="Times New Roman"/>
          <w:color w:val="000000"/>
          <w:sz w:val="24"/>
          <w:szCs w:val="24"/>
        </w:rPr>
        <w:t xml:space="preserve">, que está dirigido para ser utilizado por la </w:t>
      </w:r>
      <w:r w:rsidR="00110037" w:rsidRPr="00282115">
        <w:rPr>
          <w:rFonts w:ascii="Times New Roman" w:hAnsi="Times New Roman" w:cs="Times New Roman"/>
          <w:color w:val="000000"/>
          <w:sz w:val="24"/>
          <w:szCs w:val="24"/>
        </w:rPr>
        <w:t>Policía</w:t>
      </w:r>
      <w:r w:rsidRPr="00282115">
        <w:rPr>
          <w:rFonts w:ascii="Times New Roman" w:hAnsi="Times New Roman" w:cs="Times New Roman"/>
          <w:color w:val="000000"/>
          <w:sz w:val="24"/>
          <w:szCs w:val="24"/>
        </w:rPr>
        <w:t xml:space="preserve"> Nacional del </w:t>
      </w:r>
      <w:r w:rsidR="00110037" w:rsidRPr="00282115">
        <w:rPr>
          <w:rFonts w:ascii="Times New Roman" w:hAnsi="Times New Roman" w:cs="Times New Roman"/>
          <w:color w:val="000000"/>
          <w:sz w:val="24"/>
          <w:szCs w:val="24"/>
        </w:rPr>
        <w:t>Perú</w:t>
      </w:r>
      <w:r w:rsidRPr="00282115">
        <w:rPr>
          <w:rFonts w:ascii="Times New Roman" w:hAnsi="Times New Roman" w:cs="Times New Roman"/>
          <w:color w:val="000000"/>
          <w:sz w:val="24"/>
          <w:szCs w:val="24"/>
        </w:rPr>
        <w:t>, una institución del Estado dependiente del Ministerio del Interior.</w:t>
      </w:r>
    </w:p>
    <w:p w14:paraId="7B3B2F5D" w14:textId="77777777" w:rsidR="00E96604" w:rsidRPr="00282115" w:rsidRDefault="00E96604"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2894F14E" w14:textId="77777777" w:rsidR="00E96604" w:rsidRPr="00282115" w:rsidRDefault="00E96604"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El objetivo del sistema propuesto es lograr acelerar </w:t>
      </w:r>
      <w:del w:id="173" w:author="Edwin Huamaní" w:date="2015-02-23T03:51:00Z">
        <w:r w:rsidRPr="00282115" w:rsidDel="00B4661A">
          <w:rPr>
            <w:rFonts w:ascii="Times New Roman" w:eastAsia="Times New Roman" w:hAnsi="Times New Roman" w:cs="Times New Roman"/>
            <w:color w:val="000000"/>
            <w:sz w:val="24"/>
            <w:szCs w:val="24"/>
            <w:lang w:eastAsia="es-PE"/>
          </w:rPr>
          <w:delText>la consultas realizadas</w:delText>
        </w:r>
      </w:del>
      <w:ins w:id="174" w:author="Edwin Huamaní" w:date="2015-02-23T03:51:00Z">
        <w:r w:rsidR="00B4661A" w:rsidRPr="00282115">
          <w:rPr>
            <w:rFonts w:ascii="Times New Roman" w:eastAsia="Times New Roman" w:hAnsi="Times New Roman" w:cs="Times New Roman"/>
            <w:color w:val="000000"/>
            <w:sz w:val="24"/>
            <w:szCs w:val="24"/>
            <w:lang w:eastAsia="es-PE"/>
          </w:rPr>
          <w:t>las consultas realizadas</w:t>
        </w:r>
      </w:ins>
      <w:r w:rsidRPr="00282115">
        <w:rPr>
          <w:rFonts w:ascii="Times New Roman" w:eastAsia="Times New Roman" w:hAnsi="Times New Roman" w:cs="Times New Roman"/>
          <w:color w:val="000000"/>
          <w:sz w:val="24"/>
          <w:szCs w:val="24"/>
          <w:lang w:eastAsia="es-PE"/>
        </w:rPr>
        <w:t xml:space="preserve"> por el personal Policial respecto a la población que mantiene deudas con la justicia (población requisitoriada), de manera confiable con respuestas certeras y precisas</w:t>
      </w:r>
      <w:commentRangeStart w:id="175"/>
      <w:del w:id="176" w:author="Edwin Huamaní" w:date="2015-02-23T03:51:00Z">
        <w:r w:rsidRPr="00282115" w:rsidDel="00B4661A">
          <w:rPr>
            <w:rFonts w:ascii="Times New Roman" w:eastAsia="Times New Roman" w:hAnsi="Times New Roman" w:cs="Times New Roman"/>
            <w:color w:val="000000"/>
            <w:sz w:val="24"/>
            <w:szCs w:val="24"/>
            <w:lang w:eastAsia="es-PE"/>
          </w:rPr>
          <w:delText>,</w:delText>
        </w:r>
      </w:del>
      <w:ins w:id="177" w:author="Edwin Huamaní" w:date="2015-02-23T03:51:00Z">
        <w:r w:rsidR="00B4661A">
          <w:rPr>
            <w:rFonts w:ascii="Times New Roman" w:eastAsia="Times New Roman" w:hAnsi="Times New Roman" w:cs="Times New Roman"/>
            <w:color w:val="000000"/>
            <w:sz w:val="24"/>
            <w:szCs w:val="24"/>
            <w:lang w:eastAsia="es-PE"/>
          </w:rPr>
          <w:t>.</w:t>
        </w:r>
      </w:ins>
      <w:r w:rsidRPr="00282115">
        <w:rPr>
          <w:rFonts w:ascii="Times New Roman" w:eastAsia="Times New Roman" w:hAnsi="Times New Roman" w:cs="Times New Roman"/>
          <w:color w:val="000000"/>
          <w:sz w:val="24"/>
          <w:szCs w:val="24"/>
          <w:lang w:eastAsia="es-PE"/>
        </w:rPr>
        <w:t xml:space="preserve"> </w:t>
      </w:r>
      <w:commentRangeEnd w:id="175"/>
      <w:r w:rsidR="00F474E7">
        <w:rPr>
          <w:rStyle w:val="Refdecomentario"/>
        </w:rPr>
        <w:commentReference w:id="175"/>
      </w:r>
      <w:ins w:id="178" w:author="Edwin Huamaní" w:date="2015-02-23T03:51:00Z">
        <w:r w:rsidR="00B4661A">
          <w:rPr>
            <w:rFonts w:ascii="Times New Roman" w:eastAsia="Times New Roman" w:hAnsi="Times New Roman" w:cs="Times New Roman"/>
            <w:color w:val="000000"/>
            <w:sz w:val="24"/>
            <w:szCs w:val="24"/>
            <w:lang w:eastAsia="es-PE"/>
          </w:rPr>
          <w:t>P</w:t>
        </w:r>
      </w:ins>
      <w:del w:id="179" w:author="Edwin Huamaní" w:date="2015-02-23T03:51:00Z">
        <w:r w:rsidRPr="00282115" w:rsidDel="00B4661A">
          <w:rPr>
            <w:rFonts w:ascii="Times New Roman" w:eastAsia="Times New Roman" w:hAnsi="Times New Roman" w:cs="Times New Roman"/>
            <w:color w:val="000000"/>
            <w:sz w:val="24"/>
            <w:szCs w:val="24"/>
            <w:lang w:eastAsia="es-PE"/>
          </w:rPr>
          <w:delText>p</w:delText>
        </w:r>
      </w:del>
      <w:r w:rsidRPr="00282115">
        <w:rPr>
          <w:rFonts w:ascii="Times New Roman" w:eastAsia="Times New Roman" w:hAnsi="Times New Roman" w:cs="Times New Roman"/>
          <w:color w:val="000000"/>
          <w:sz w:val="24"/>
          <w:szCs w:val="24"/>
          <w:lang w:eastAsia="es-PE"/>
        </w:rPr>
        <w:t xml:space="preserve">or ello la aplicación móvil deberá ser capaz de realizar los procesos básicos de consulta de información que realiza un efectivo policial durante un operativo, para ello la </w:t>
      </w:r>
      <w:r w:rsidR="00110037" w:rsidRPr="00282115">
        <w:rPr>
          <w:rFonts w:ascii="Times New Roman" w:eastAsia="Times New Roman" w:hAnsi="Times New Roman" w:cs="Times New Roman"/>
          <w:color w:val="000000"/>
          <w:sz w:val="24"/>
          <w:szCs w:val="24"/>
          <w:lang w:eastAsia="es-PE"/>
        </w:rPr>
        <w:t>aplicación</w:t>
      </w:r>
      <w:r w:rsidRPr="00282115">
        <w:rPr>
          <w:rFonts w:ascii="Times New Roman" w:eastAsia="Times New Roman" w:hAnsi="Times New Roman" w:cs="Times New Roman"/>
          <w:color w:val="000000"/>
          <w:sz w:val="24"/>
          <w:szCs w:val="24"/>
          <w:lang w:eastAsia="es-PE"/>
        </w:rPr>
        <w:t xml:space="preserve"> </w:t>
      </w:r>
      <w:r w:rsidR="00110037" w:rsidRPr="00282115">
        <w:rPr>
          <w:rFonts w:ascii="Times New Roman" w:eastAsia="Times New Roman" w:hAnsi="Times New Roman" w:cs="Times New Roman"/>
          <w:color w:val="000000"/>
          <w:sz w:val="24"/>
          <w:szCs w:val="24"/>
          <w:lang w:eastAsia="es-PE"/>
        </w:rPr>
        <w:t>tendrá</w:t>
      </w:r>
      <w:r w:rsidRPr="00282115">
        <w:rPr>
          <w:rFonts w:ascii="Times New Roman" w:eastAsia="Times New Roman" w:hAnsi="Times New Roman" w:cs="Times New Roman"/>
          <w:color w:val="000000"/>
          <w:sz w:val="24"/>
          <w:szCs w:val="24"/>
          <w:lang w:eastAsia="es-PE"/>
        </w:rPr>
        <w:t xml:space="preserve"> un </w:t>
      </w:r>
      <w:r w:rsidR="00110037" w:rsidRPr="00282115">
        <w:rPr>
          <w:rFonts w:ascii="Times New Roman" w:eastAsia="Times New Roman" w:hAnsi="Times New Roman" w:cs="Times New Roman"/>
          <w:color w:val="000000"/>
          <w:sz w:val="24"/>
          <w:szCs w:val="24"/>
          <w:lang w:eastAsia="es-PE"/>
        </w:rPr>
        <w:t>Módulo</w:t>
      </w:r>
      <w:r w:rsidRPr="00282115">
        <w:rPr>
          <w:rFonts w:ascii="Times New Roman" w:eastAsia="Times New Roman" w:hAnsi="Times New Roman" w:cs="Times New Roman"/>
          <w:color w:val="000000"/>
          <w:sz w:val="24"/>
          <w:szCs w:val="24"/>
          <w:lang w:eastAsia="es-PE"/>
        </w:rPr>
        <w:t xml:space="preserve"> de </w:t>
      </w:r>
      <w:r w:rsidR="00110037" w:rsidRPr="00282115">
        <w:rPr>
          <w:rFonts w:ascii="Times New Roman" w:eastAsia="Times New Roman" w:hAnsi="Times New Roman" w:cs="Times New Roman"/>
          <w:color w:val="000000"/>
          <w:sz w:val="24"/>
          <w:szCs w:val="24"/>
          <w:lang w:eastAsia="es-PE"/>
        </w:rPr>
        <w:t>Administración</w:t>
      </w:r>
      <w:r w:rsidRPr="00282115">
        <w:rPr>
          <w:rFonts w:ascii="Times New Roman" w:eastAsia="Times New Roman" w:hAnsi="Times New Roman" w:cs="Times New Roman"/>
          <w:color w:val="000000"/>
          <w:sz w:val="24"/>
          <w:szCs w:val="24"/>
          <w:lang w:eastAsia="es-PE"/>
        </w:rPr>
        <w:t xml:space="preserve"> en el cual se crearan y realizara el mantenimiento correspondiente de los usuario y un segundo </w:t>
      </w:r>
      <w:r w:rsidR="00110037" w:rsidRPr="00282115">
        <w:rPr>
          <w:rFonts w:ascii="Times New Roman" w:eastAsia="Times New Roman" w:hAnsi="Times New Roman" w:cs="Times New Roman"/>
          <w:color w:val="000000"/>
          <w:sz w:val="24"/>
          <w:szCs w:val="24"/>
          <w:lang w:eastAsia="es-PE"/>
        </w:rPr>
        <w:t>Módulo</w:t>
      </w:r>
      <w:r w:rsidRPr="00282115">
        <w:rPr>
          <w:rFonts w:ascii="Times New Roman" w:eastAsia="Times New Roman" w:hAnsi="Times New Roman" w:cs="Times New Roman"/>
          <w:color w:val="000000"/>
          <w:sz w:val="24"/>
          <w:szCs w:val="24"/>
          <w:lang w:eastAsia="es-PE"/>
        </w:rPr>
        <w:t xml:space="preserve"> de Información y Consulta el cual nos permitirá extraer información necesaria para identificar a la población requisitoriada.</w:t>
      </w:r>
    </w:p>
    <w:p w14:paraId="74FA142D" w14:textId="77777777" w:rsidR="00E96604" w:rsidRPr="00282115" w:rsidRDefault="00E96604"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38E4F031" w14:textId="77777777" w:rsidR="00E96604" w:rsidRPr="00282115" w:rsidRDefault="00E96604"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El Modulo de </w:t>
      </w:r>
      <w:r w:rsidR="00110037" w:rsidRPr="00282115">
        <w:rPr>
          <w:rFonts w:ascii="Times New Roman" w:eastAsia="Times New Roman" w:hAnsi="Times New Roman" w:cs="Times New Roman"/>
          <w:color w:val="000000"/>
          <w:sz w:val="24"/>
          <w:szCs w:val="24"/>
          <w:lang w:eastAsia="es-PE"/>
        </w:rPr>
        <w:t>Administración</w:t>
      </w:r>
      <w:r w:rsidRPr="00282115">
        <w:rPr>
          <w:rFonts w:ascii="Times New Roman" w:eastAsia="Times New Roman" w:hAnsi="Times New Roman" w:cs="Times New Roman"/>
          <w:color w:val="000000"/>
          <w:sz w:val="24"/>
          <w:szCs w:val="24"/>
          <w:lang w:eastAsia="es-PE"/>
        </w:rPr>
        <w:t xml:space="preserve"> quedara a cargo del personal Policial capacitado para la función de creación, modificación, </w:t>
      </w:r>
      <w:r w:rsidR="00110037" w:rsidRPr="00282115">
        <w:rPr>
          <w:rFonts w:ascii="Times New Roman" w:eastAsia="Times New Roman" w:hAnsi="Times New Roman" w:cs="Times New Roman"/>
          <w:color w:val="000000"/>
          <w:sz w:val="24"/>
          <w:szCs w:val="24"/>
          <w:lang w:eastAsia="es-PE"/>
        </w:rPr>
        <w:t>eliminación</w:t>
      </w:r>
      <w:r w:rsidRPr="00282115">
        <w:rPr>
          <w:rFonts w:ascii="Times New Roman" w:eastAsia="Times New Roman" w:hAnsi="Times New Roman" w:cs="Times New Roman"/>
          <w:color w:val="000000"/>
          <w:sz w:val="24"/>
          <w:szCs w:val="24"/>
          <w:lang w:eastAsia="es-PE"/>
        </w:rPr>
        <w:t xml:space="preserve"> y mantenimiento de usuarios de la aplicación. La cantidad de este personal encargado será dependiente de la cantidad de personal Policial derivada a estos operativos.</w:t>
      </w:r>
    </w:p>
    <w:p w14:paraId="41DF6CBB" w14:textId="77777777" w:rsidR="00E96604" w:rsidRPr="00282115" w:rsidRDefault="00E96604"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335B0F1C" w14:textId="77777777" w:rsidR="00E96604" w:rsidRPr="00282115" w:rsidRDefault="00E96604"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El Modulo de Información y Consulta, muestra la información de la población o individuo indicando como parámetro de búsqueda nombre, apellidos o documento de </w:t>
      </w:r>
      <w:r w:rsidR="00110037" w:rsidRPr="00282115">
        <w:rPr>
          <w:rFonts w:ascii="Times New Roman" w:eastAsia="Times New Roman" w:hAnsi="Times New Roman" w:cs="Times New Roman"/>
          <w:color w:val="000000"/>
          <w:sz w:val="24"/>
          <w:szCs w:val="24"/>
          <w:lang w:eastAsia="es-PE"/>
        </w:rPr>
        <w:t>identidad</w:t>
      </w:r>
      <w:r w:rsidRPr="00282115">
        <w:rPr>
          <w:rFonts w:ascii="Times New Roman" w:eastAsia="Times New Roman" w:hAnsi="Times New Roman" w:cs="Times New Roman"/>
          <w:color w:val="000000"/>
          <w:sz w:val="24"/>
          <w:szCs w:val="24"/>
          <w:lang w:eastAsia="es-PE"/>
        </w:rPr>
        <w:t xml:space="preserve"> nacional (DNI) </w:t>
      </w:r>
      <w:commentRangeStart w:id="180"/>
      <w:r w:rsidRPr="00282115">
        <w:rPr>
          <w:rFonts w:ascii="Times New Roman" w:eastAsia="Times New Roman" w:hAnsi="Times New Roman" w:cs="Times New Roman"/>
          <w:color w:val="000000"/>
          <w:sz w:val="24"/>
          <w:szCs w:val="24"/>
          <w:lang w:eastAsia="es-PE"/>
        </w:rPr>
        <w:t xml:space="preserve">y </w:t>
      </w:r>
      <w:del w:id="181" w:author="Edwin Huamaní" w:date="2015-02-23T03:53:00Z">
        <w:r w:rsidRPr="00282115" w:rsidDel="00A96043">
          <w:rPr>
            <w:rFonts w:ascii="Times New Roman" w:eastAsia="Times New Roman" w:hAnsi="Times New Roman" w:cs="Times New Roman"/>
            <w:color w:val="000000"/>
            <w:sz w:val="24"/>
            <w:szCs w:val="24"/>
            <w:lang w:eastAsia="es-PE"/>
          </w:rPr>
          <w:delText>que podrá</w:delText>
        </w:r>
      </w:del>
      <w:ins w:id="182" w:author="Edwin Huamaní" w:date="2015-02-23T03:53:00Z">
        <w:r w:rsidR="00A96043">
          <w:rPr>
            <w:rFonts w:ascii="Times New Roman" w:eastAsia="Times New Roman" w:hAnsi="Times New Roman" w:cs="Times New Roman"/>
            <w:color w:val="000000"/>
            <w:sz w:val="24"/>
            <w:szCs w:val="24"/>
            <w:lang w:eastAsia="es-PE"/>
          </w:rPr>
          <w:t xml:space="preserve">donde </w:t>
        </w:r>
      </w:ins>
      <w:ins w:id="183" w:author="Edwin Huamaní" w:date="2015-02-23T03:54:00Z">
        <w:r w:rsidR="00A96043">
          <w:rPr>
            <w:rFonts w:ascii="Times New Roman" w:eastAsia="Times New Roman" w:hAnsi="Times New Roman" w:cs="Times New Roman"/>
            <w:color w:val="000000"/>
            <w:sz w:val="24"/>
            <w:szCs w:val="24"/>
            <w:lang w:eastAsia="es-PE"/>
          </w:rPr>
          <w:t xml:space="preserve">se </w:t>
        </w:r>
      </w:ins>
      <w:del w:id="184" w:author="Edwin Huamaní" w:date="2015-02-23T03:54:00Z">
        <w:r w:rsidRPr="00282115" w:rsidDel="00A96043">
          <w:rPr>
            <w:rFonts w:ascii="Times New Roman" w:eastAsia="Times New Roman" w:hAnsi="Times New Roman" w:cs="Times New Roman"/>
            <w:color w:val="000000"/>
            <w:sz w:val="24"/>
            <w:szCs w:val="24"/>
            <w:lang w:eastAsia="es-PE"/>
          </w:rPr>
          <w:delText xml:space="preserve"> </w:delText>
        </w:r>
        <w:commentRangeEnd w:id="180"/>
        <w:r w:rsidR="00481BF9" w:rsidDel="00A96043">
          <w:rPr>
            <w:rStyle w:val="Refdecomentario"/>
          </w:rPr>
          <w:commentReference w:id="180"/>
        </w:r>
        <w:r w:rsidRPr="00282115" w:rsidDel="00A96043">
          <w:rPr>
            <w:rFonts w:ascii="Times New Roman" w:eastAsia="Times New Roman" w:hAnsi="Times New Roman" w:cs="Times New Roman"/>
            <w:color w:val="000000"/>
            <w:sz w:val="24"/>
            <w:szCs w:val="24"/>
            <w:lang w:eastAsia="es-PE"/>
          </w:rPr>
          <w:delText xml:space="preserve">consultar y ver la descripción y </w:delText>
        </w:r>
      </w:del>
      <w:r w:rsidRPr="00282115">
        <w:rPr>
          <w:rFonts w:ascii="Times New Roman" w:eastAsia="Times New Roman" w:hAnsi="Times New Roman" w:cs="Times New Roman"/>
          <w:color w:val="000000"/>
          <w:sz w:val="24"/>
          <w:szCs w:val="24"/>
          <w:lang w:eastAsia="es-PE"/>
        </w:rPr>
        <w:t>detall</w:t>
      </w:r>
      <w:ins w:id="185" w:author="Edwin Huamaní" w:date="2015-02-23T03:54:00Z">
        <w:r w:rsidR="00A96043">
          <w:rPr>
            <w:rFonts w:ascii="Times New Roman" w:eastAsia="Times New Roman" w:hAnsi="Times New Roman" w:cs="Times New Roman"/>
            <w:color w:val="000000"/>
            <w:sz w:val="24"/>
            <w:szCs w:val="24"/>
            <w:lang w:eastAsia="es-PE"/>
          </w:rPr>
          <w:t>a</w:t>
        </w:r>
      </w:ins>
      <w:del w:id="186" w:author="Edwin Huamaní" w:date="2015-02-23T03:54:00Z">
        <w:r w:rsidRPr="00282115" w:rsidDel="00A96043">
          <w:rPr>
            <w:rFonts w:ascii="Times New Roman" w:eastAsia="Times New Roman" w:hAnsi="Times New Roman" w:cs="Times New Roman"/>
            <w:color w:val="000000"/>
            <w:sz w:val="24"/>
            <w:szCs w:val="24"/>
            <w:lang w:eastAsia="es-PE"/>
          </w:rPr>
          <w:delText>e</w:delText>
        </w:r>
      </w:del>
      <w:r w:rsidRPr="00282115">
        <w:rPr>
          <w:rFonts w:ascii="Times New Roman" w:eastAsia="Times New Roman" w:hAnsi="Times New Roman" w:cs="Times New Roman"/>
          <w:color w:val="000000"/>
          <w:sz w:val="24"/>
          <w:szCs w:val="24"/>
          <w:lang w:eastAsia="es-PE"/>
        </w:rPr>
        <w:t xml:space="preserve"> </w:t>
      </w:r>
      <w:del w:id="187" w:author="Edwin Huamaní" w:date="2015-02-23T03:54:00Z">
        <w:r w:rsidRPr="00282115" w:rsidDel="00A96043">
          <w:rPr>
            <w:rFonts w:ascii="Times New Roman" w:eastAsia="Times New Roman" w:hAnsi="Times New Roman" w:cs="Times New Roman"/>
            <w:color w:val="000000"/>
            <w:sz w:val="24"/>
            <w:szCs w:val="24"/>
            <w:lang w:eastAsia="es-PE"/>
          </w:rPr>
          <w:delText xml:space="preserve">de </w:delText>
        </w:r>
      </w:del>
      <w:r w:rsidRPr="00282115">
        <w:rPr>
          <w:rFonts w:ascii="Times New Roman" w:eastAsia="Times New Roman" w:hAnsi="Times New Roman" w:cs="Times New Roman"/>
          <w:color w:val="000000"/>
          <w:sz w:val="24"/>
          <w:szCs w:val="24"/>
          <w:lang w:eastAsia="es-PE"/>
        </w:rPr>
        <w:t>cada Antecedente o requisitoria del individuo en consulta para realizar el procedimiento adecuado a cada situación presentada.</w:t>
      </w:r>
    </w:p>
    <w:p w14:paraId="475F8275" w14:textId="77777777" w:rsidR="00A96043" w:rsidRDefault="00E96604" w:rsidP="00C53122">
      <w:pPr>
        <w:autoSpaceDE w:val="0"/>
        <w:autoSpaceDN w:val="0"/>
        <w:adjustRightInd w:val="0"/>
        <w:spacing w:after="0" w:line="240" w:lineRule="auto"/>
        <w:jc w:val="both"/>
        <w:rPr>
          <w:ins w:id="188" w:author="Edwin Huamaní" w:date="2015-02-23T03:55:00Z"/>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Teniendo en cuenta las características del sistema y aplicación descritas anteriormente, es necesario que la solución informática sea una aplicación  que permita un fácil manejo mediante </w:t>
      </w:r>
      <w:commentRangeStart w:id="189"/>
      <w:del w:id="190" w:author="Edwin Huamaní" w:date="2015-02-23T03:54:00Z">
        <w:r w:rsidRPr="00282115" w:rsidDel="00A96043">
          <w:rPr>
            <w:rFonts w:ascii="Times New Roman" w:eastAsia="Times New Roman" w:hAnsi="Times New Roman" w:cs="Times New Roman"/>
            <w:color w:val="000000"/>
            <w:sz w:val="24"/>
            <w:szCs w:val="24"/>
            <w:lang w:eastAsia="es-PE"/>
          </w:rPr>
          <w:delText>interfaces gráficas</w:delText>
        </w:r>
      </w:del>
      <w:ins w:id="191" w:author="Edwin Huamaní" w:date="2015-02-23T03:54:00Z">
        <w:r w:rsidR="00A96043">
          <w:rPr>
            <w:rFonts w:ascii="Times New Roman" w:eastAsia="Times New Roman" w:hAnsi="Times New Roman" w:cs="Times New Roman"/>
            <w:color w:val="000000"/>
            <w:sz w:val="24"/>
            <w:szCs w:val="24"/>
            <w:lang w:eastAsia="es-PE"/>
          </w:rPr>
          <w:t xml:space="preserve">una interfaz </w:t>
        </w:r>
      </w:ins>
      <w:ins w:id="192" w:author="Edwin Huamaní" w:date="2015-02-23T04:17:00Z">
        <w:r w:rsidR="00055B24">
          <w:rPr>
            <w:rFonts w:ascii="Times New Roman" w:eastAsia="Times New Roman" w:hAnsi="Times New Roman" w:cs="Times New Roman"/>
            <w:color w:val="000000"/>
            <w:sz w:val="24"/>
            <w:szCs w:val="24"/>
            <w:lang w:eastAsia="es-PE"/>
          </w:rPr>
          <w:t>gráfica</w:t>
        </w:r>
      </w:ins>
      <w:r w:rsidRPr="00282115">
        <w:rPr>
          <w:rFonts w:ascii="Times New Roman" w:eastAsia="Times New Roman" w:hAnsi="Times New Roman" w:cs="Times New Roman"/>
          <w:color w:val="000000"/>
          <w:sz w:val="24"/>
          <w:szCs w:val="24"/>
          <w:lang w:eastAsia="es-PE"/>
        </w:rPr>
        <w:t xml:space="preserve"> </w:t>
      </w:r>
      <w:commentRangeEnd w:id="189"/>
      <w:r w:rsidR="00481BF9">
        <w:rPr>
          <w:rStyle w:val="Refdecomentario"/>
        </w:rPr>
        <w:commentReference w:id="189"/>
      </w:r>
      <w:r w:rsidRPr="00282115">
        <w:rPr>
          <w:rFonts w:ascii="Times New Roman" w:eastAsia="Times New Roman" w:hAnsi="Times New Roman" w:cs="Times New Roman"/>
          <w:color w:val="000000"/>
          <w:sz w:val="24"/>
          <w:szCs w:val="24"/>
          <w:lang w:eastAsia="es-PE"/>
        </w:rPr>
        <w:t>de agradable visualización</w:t>
      </w:r>
      <w:ins w:id="193" w:author="Edwin Huamaní" w:date="2015-02-23T03:55:00Z">
        <w:r w:rsidR="00A96043">
          <w:rPr>
            <w:rFonts w:ascii="Times New Roman" w:eastAsia="Times New Roman" w:hAnsi="Times New Roman" w:cs="Times New Roman"/>
            <w:color w:val="000000"/>
            <w:sz w:val="24"/>
            <w:szCs w:val="24"/>
            <w:lang w:eastAsia="es-PE"/>
          </w:rPr>
          <w:t>.</w:t>
        </w:r>
      </w:ins>
    </w:p>
    <w:p w14:paraId="361CA1D0" w14:textId="77777777" w:rsidR="00E96604" w:rsidRDefault="00A96043"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ins w:id="194" w:author="Edwin Huamaní" w:date="2015-02-23T03:55:00Z">
        <w:r>
          <w:rPr>
            <w:rFonts w:ascii="Times New Roman" w:eastAsia="Times New Roman" w:hAnsi="Times New Roman" w:cs="Times New Roman"/>
            <w:color w:val="000000"/>
            <w:sz w:val="24"/>
            <w:szCs w:val="24"/>
            <w:lang w:eastAsia="es-PE"/>
          </w:rPr>
          <w:t xml:space="preserve">Teniendo en cuenta lo detallado se opto por realizar una </w:t>
        </w:r>
      </w:ins>
      <w:ins w:id="195" w:author="Edwin Huamaní" w:date="2015-02-23T03:56:00Z">
        <w:r>
          <w:rPr>
            <w:rFonts w:ascii="Times New Roman" w:eastAsia="Times New Roman" w:hAnsi="Times New Roman" w:cs="Times New Roman"/>
            <w:color w:val="000000"/>
            <w:sz w:val="24"/>
            <w:szCs w:val="24"/>
            <w:lang w:eastAsia="es-PE"/>
          </w:rPr>
          <w:t>aplicación</w:t>
        </w:r>
      </w:ins>
      <w:ins w:id="196" w:author="Edwin Huamaní" w:date="2015-02-23T03:55:00Z">
        <w:r>
          <w:rPr>
            <w:rFonts w:ascii="Times New Roman" w:eastAsia="Times New Roman" w:hAnsi="Times New Roman" w:cs="Times New Roman"/>
            <w:color w:val="000000"/>
            <w:sz w:val="24"/>
            <w:szCs w:val="24"/>
            <w:lang w:eastAsia="es-PE"/>
          </w:rPr>
          <w:t xml:space="preserve"> </w:t>
        </w:r>
      </w:ins>
      <w:ins w:id="197" w:author="Edwin Huamaní" w:date="2015-02-23T03:57:00Z">
        <w:r>
          <w:rPr>
            <w:rFonts w:ascii="Times New Roman" w:eastAsia="Times New Roman" w:hAnsi="Times New Roman" w:cs="Times New Roman"/>
            <w:color w:val="000000"/>
            <w:sz w:val="24"/>
            <w:szCs w:val="24"/>
            <w:lang w:eastAsia="es-PE"/>
          </w:rPr>
          <w:t>android</w:t>
        </w:r>
      </w:ins>
      <w:ins w:id="198" w:author="Edwin Huamaní" w:date="2015-02-23T03:56:00Z">
        <w:r>
          <w:rPr>
            <w:rFonts w:ascii="Times New Roman" w:eastAsia="Times New Roman" w:hAnsi="Times New Roman" w:cs="Times New Roman"/>
            <w:color w:val="000000"/>
            <w:sz w:val="24"/>
            <w:szCs w:val="24"/>
            <w:lang w:eastAsia="es-PE"/>
          </w:rPr>
          <w:t>, la cual se instalara en el dispositivo móvil del personal policial</w:t>
        </w:r>
      </w:ins>
      <w:ins w:id="199" w:author="Edwin Huamaní" w:date="2015-02-23T03:57:00Z">
        <w:r>
          <w:rPr>
            <w:rFonts w:ascii="Times New Roman" w:eastAsia="Times New Roman" w:hAnsi="Times New Roman" w:cs="Times New Roman"/>
            <w:color w:val="000000"/>
            <w:sz w:val="24"/>
            <w:szCs w:val="24"/>
            <w:lang w:eastAsia="es-PE"/>
          </w:rPr>
          <w:t xml:space="preserve">. Para poder realizar las consultas desde cualquier lugar sin la necesidad de requerir una PC o </w:t>
        </w:r>
      </w:ins>
      <w:ins w:id="200" w:author="Edwin Huamaní" w:date="2015-02-23T03:58:00Z">
        <w:r>
          <w:rPr>
            <w:rFonts w:ascii="Times New Roman" w:eastAsia="Times New Roman" w:hAnsi="Times New Roman" w:cs="Times New Roman"/>
            <w:color w:val="000000"/>
            <w:sz w:val="24"/>
            <w:szCs w:val="24"/>
            <w:lang w:eastAsia="es-PE"/>
          </w:rPr>
          <w:t>conexión</w:t>
        </w:r>
      </w:ins>
      <w:ins w:id="201" w:author="Edwin Huamaní" w:date="2015-02-23T03:57:00Z">
        <w:r>
          <w:rPr>
            <w:rFonts w:ascii="Times New Roman" w:eastAsia="Times New Roman" w:hAnsi="Times New Roman" w:cs="Times New Roman"/>
            <w:color w:val="000000"/>
            <w:sz w:val="24"/>
            <w:szCs w:val="24"/>
            <w:lang w:eastAsia="es-PE"/>
          </w:rPr>
          <w:t xml:space="preserve"> </w:t>
        </w:r>
      </w:ins>
      <w:ins w:id="202" w:author="Edwin Huamaní" w:date="2015-02-23T03:58:00Z">
        <w:r>
          <w:rPr>
            <w:rFonts w:ascii="Times New Roman" w:eastAsia="Times New Roman" w:hAnsi="Times New Roman" w:cs="Times New Roman"/>
            <w:color w:val="000000"/>
            <w:sz w:val="24"/>
            <w:szCs w:val="24"/>
            <w:lang w:eastAsia="es-PE"/>
          </w:rPr>
          <w:t>física a internet</w:t>
        </w:r>
      </w:ins>
      <w:del w:id="203" w:author="Edwin Huamaní" w:date="2015-02-23T03:55:00Z">
        <w:r w:rsidR="00E96604" w:rsidRPr="00282115" w:rsidDel="00A96043">
          <w:rPr>
            <w:rFonts w:ascii="Times New Roman" w:eastAsia="Times New Roman" w:hAnsi="Times New Roman" w:cs="Times New Roman"/>
            <w:color w:val="000000"/>
            <w:sz w:val="24"/>
            <w:szCs w:val="24"/>
            <w:lang w:eastAsia="es-PE"/>
          </w:rPr>
          <w:delText xml:space="preserve">, segura, rápida entre </w:delText>
        </w:r>
        <w:commentRangeStart w:id="204"/>
        <w:r w:rsidR="00E96604" w:rsidRPr="00282115" w:rsidDel="00A96043">
          <w:rPr>
            <w:rFonts w:ascii="Times New Roman" w:eastAsia="Times New Roman" w:hAnsi="Times New Roman" w:cs="Times New Roman"/>
            <w:color w:val="000000"/>
            <w:sz w:val="24"/>
            <w:szCs w:val="24"/>
            <w:lang w:eastAsia="es-PE"/>
          </w:rPr>
          <w:delText>otros</w:delText>
        </w:r>
        <w:commentRangeEnd w:id="204"/>
        <w:r w:rsidR="00481BF9" w:rsidDel="00A96043">
          <w:rPr>
            <w:rStyle w:val="Refdecomentario"/>
          </w:rPr>
          <w:commentReference w:id="204"/>
        </w:r>
        <w:r w:rsidR="00E96604" w:rsidRPr="00282115" w:rsidDel="00A96043">
          <w:rPr>
            <w:rFonts w:ascii="Times New Roman" w:eastAsia="Times New Roman" w:hAnsi="Times New Roman" w:cs="Times New Roman"/>
            <w:color w:val="000000"/>
            <w:sz w:val="24"/>
            <w:szCs w:val="24"/>
            <w:lang w:eastAsia="es-PE"/>
          </w:rPr>
          <w:delText xml:space="preserve">. </w:delText>
        </w:r>
      </w:del>
      <w:ins w:id="205" w:author="Edwin Huamaní" w:date="2015-02-23T03:58:00Z">
        <w:r>
          <w:rPr>
            <w:rFonts w:ascii="Times New Roman" w:eastAsia="Times New Roman" w:hAnsi="Times New Roman" w:cs="Times New Roman"/>
            <w:color w:val="000000"/>
            <w:sz w:val="24"/>
            <w:szCs w:val="24"/>
            <w:lang w:eastAsia="es-PE"/>
          </w:rPr>
          <w:t>.</w:t>
        </w:r>
      </w:ins>
    </w:p>
    <w:p w14:paraId="03788434" w14:textId="77777777" w:rsidR="000C577D" w:rsidRDefault="000C577D"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53F2F8B8" w14:textId="77777777" w:rsidR="00DE34AC" w:rsidRDefault="00DE34AC"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1917F4C4" w14:textId="77777777" w:rsidR="00DE34AC" w:rsidRDefault="00DE34AC"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1F5786CB" w14:textId="77777777" w:rsidR="00DE34AC" w:rsidRDefault="00DE34AC"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1ABB7442" w14:textId="77777777" w:rsidR="00DE34AC" w:rsidRDefault="00DE34AC"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64FAADF6" w14:textId="77777777" w:rsidR="00DE34AC" w:rsidRDefault="00DE34AC"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11778597" w14:textId="77777777" w:rsidR="00DE34AC" w:rsidRDefault="00DE34AC"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782D0806" w14:textId="77777777" w:rsidR="00DE34AC" w:rsidRPr="00282115" w:rsidRDefault="00DE34AC" w:rsidP="00C53122">
      <w:pPr>
        <w:autoSpaceDE w:val="0"/>
        <w:autoSpaceDN w:val="0"/>
        <w:adjustRightInd w:val="0"/>
        <w:spacing w:after="0" w:line="240" w:lineRule="auto"/>
        <w:jc w:val="both"/>
        <w:rPr>
          <w:rFonts w:ascii="Times New Roman" w:eastAsia="Times New Roman" w:hAnsi="Times New Roman" w:cs="Times New Roman"/>
          <w:color w:val="000000"/>
          <w:sz w:val="24"/>
          <w:szCs w:val="24"/>
          <w:lang w:eastAsia="es-PE"/>
        </w:rPr>
      </w:pPr>
    </w:p>
    <w:p w14:paraId="417477FC" w14:textId="77777777" w:rsidR="00F416F2" w:rsidRPr="000C577D" w:rsidRDefault="00F416F2" w:rsidP="00A604EC">
      <w:pPr>
        <w:pStyle w:val="Prrafodelista"/>
        <w:numPr>
          <w:ilvl w:val="2"/>
          <w:numId w:val="44"/>
        </w:numPr>
        <w:spacing w:after="0" w:line="240" w:lineRule="auto"/>
        <w:rPr>
          <w:rFonts w:ascii="Times New Roman" w:eastAsia="Times New Roman" w:hAnsi="Times New Roman" w:cs="Times New Roman"/>
          <w:b/>
          <w:sz w:val="24"/>
          <w:szCs w:val="24"/>
          <w:lang w:eastAsia="es-PE"/>
        </w:rPr>
      </w:pPr>
      <w:r w:rsidRPr="000C577D">
        <w:rPr>
          <w:rFonts w:ascii="Times New Roman" w:eastAsia="Times New Roman" w:hAnsi="Times New Roman" w:cs="Times New Roman"/>
          <w:b/>
          <w:sz w:val="24"/>
          <w:szCs w:val="24"/>
          <w:lang w:eastAsia="es-PE"/>
        </w:rPr>
        <w:lastRenderedPageBreak/>
        <w:t>Alcance</w:t>
      </w:r>
    </w:p>
    <w:p w14:paraId="2C2BE81F" w14:textId="77777777" w:rsidR="000C577D" w:rsidRPr="00EE2905" w:rsidRDefault="000C577D" w:rsidP="00C53122">
      <w:pPr>
        <w:spacing w:after="0" w:line="240" w:lineRule="auto"/>
        <w:rPr>
          <w:rFonts w:ascii="Times New Roman" w:eastAsia="Times New Roman" w:hAnsi="Times New Roman" w:cs="Times New Roman"/>
          <w:b/>
          <w:sz w:val="24"/>
          <w:szCs w:val="24"/>
          <w:lang w:eastAsia="es-PE"/>
        </w:rPr>
      </w:pPr>
    </w:p>
    <w:p w14:paraId="2B74C47B" w14:textId="77777777" w:rsidR="00F416F2" w:rsidRPr="00282115" w:rsidRDefault="004439D4" w:rsidP="00C53122">
      <w:pPr>
        <w:spacing w:after="0" w:line="240" w:lineRule="auto"/>
        <w:ind w:left="708"/>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La definición del alcance de este proyecto está relacionada con el nivel de dificultad de cada una de las funcionalidades, módulos, </w:t>
      </w:r>
      <w:r w:rsidR="00464860" w:rsidRPr="00282115">
        <w:rPr>
          <w:rFonts w:ascii="Times New Roman" w:eastAsia="Times New Roman" w:hAnsi="Times New Roman" w:cs="Times New Roman"/>
          <w:color w:val="000000"/>
          <w:sz w:val="24"/>
          <w:szCs w:val="24"/>
          <w:lang w:eastAsia="es-PE"/>
        </w:rPr>
        <w:t>etc.</w:t>
      </w:r>
      <w:r w:rsidRPr="00282115">
        <w:rPr>
          <w:rFonts w:ascii="Times New Roman" w:eastAsia="Times New Roman" w:hAnsi="Times New Roman" w:cs="Times New Roman"/>
          <w:color w:val="000000"/>
          <w:sz w:val="24"/>
          <w:szCs w:val="24"/>
          <w:lang w:eastAsia="es-PE"/>
        </w:rPr>
        <w:t>, que se pretende implementar en el</w:t>
      </w:r>
      <w:r w:rsidR="00E96604" w:rsidRPr="00282115">
        <w:rPr>
          <w:rFonts w:ascii="Times New Roman" w:eastAsia="Times New Roman" w:hAnsi="Times New Roman" w:cs="Times New Roman"/>
          <w:color w:val="000000"/>
          <w:sz w:val="24"/>
          <w:szCs w:val="24"/>
          <w:lang w:eastAsia="es-PE"/>
        </w:rPr>
        <w:t xml:space="preserve"> la aplicación móvil </w:t>
      </w:r>
      <w:r w:rsidR="00A96043" w:rsidRPr="00282115">
        <w:rPr>
          <w:rFonts w:ascii="Times New Roman" w:eastAsia="Times New Roman" w:hAnsi="Times New Roman" w:cs="Times New Roman"/>
          <w:color w:val="000000"/>
          <w:sz w:val="24"/>
          <w:szCs w:val="24"/>
          <w:lang w:eastAsia="es-PE"/>
        </w:rPr>
        <w:t>PNP APP REQUISITORIAS</w:t>
      </w:r>
      <w:r w:rsidRPr="00282115">
        <w:rPr>
          <w:rFonts w:ascii="Times New Roman" w:eastAsia="Times New Roman" w:hAnsi="Times New Roman" w:cs="Times New Roman"/>
          <w:color w:val="000000"/>
          <w:sz w:val="24"/>
          <w:szCs w:val="24"/>
          <w:lang w:eastAsia="es-PE"/>
        </w:rPr>
        <w:t xml:space="preserve">; </w:t>
      </w:r>
      <w:r w:rsidR="00E96604" w:rsidRPr="00282115">
        <w:rPr>
          <w:rFonts w:ascii="Times New Roman" w:eastAsia="Times New Roman" w:hAnsi="Times New Roman" w:cs="Times New Roman"/>
          <w:color w:val="000000"/>
          <w:sz w:val="24"/>
          <w:szCs w:val="24"/>
          <w:lang w:eastAsia="es-PE"/>
        </w:rPr>
        <w:t xml:space="preserve">que es una </w:t>
      </w:r>
      <w:commentRangeStart w:id="206"/>
      <w:r w:rsidR="00E96604" w:rsidRPr="00282115">
        <w:rPr>
          <w:rFonts w:ascii="Times New Roman" w:eastAsia="Times New Roman" w:hAnsi="Times New Roman" w:cs="Times New Roman"/>
          <w:color w:val="000000"/>
          <w:sz w:val="24"/>
          <w:szCs w:val="24"/>
          <w:lang w:eastAsia="es-PE"/>
        </w:rPr>
        <w:t>solución</w:t>
      </w:r>
      <w:ins w:id="207" w:author="Edwin Huamaní" w:date="2015-02-23T03:58:00Z">
        <w:r w:rsidR="00A96043">
          <w:rPr>
            <w:rFonts w:ascii="Times New Roman" w:eastAsia="Times New Roman" w:hAnsi="Times New Roman" w:cs="Times New Roman"/>
            <w:color w:val="000000"/>
            <w:sz w:val="24"/>
            <w:szCs w:val="24"/>
            <w:lang w:eastAsia="es-PE"/>
          </w:rPr>
          <w:t xml:space="preserve"> </w:t>
        </w:r>
      </w:ins>
      <w:ins w:id="208" w:author="Edwin Huamaní" w:date="2015-02-23T04:00:00Z">
        <w:r w:rsidR="00A96043">
          <w:rPr>
            <w:rFonts w:ascii="Times New Roman" w:eastAsia="Times New Roman" w:hAnsi="Times New Roman" w:cs="Times New Roman"/>
            <w:color w:val="000000"/>
            <w:sz w:val="24"/>
            <w:szCs w:val="24"/>
            <w:lang w:eastAsia="es-PE"/>
          </w:rPr>
          <w:t>móvil</w:t>
        </w:r>
      </w:ins>
      <w:r w:rsidR="00E96604" w:rsidRPr="00282115">
        <w:rPr>
          <w:rFonts w:ascii="Times New Roman" w:eastAsia="Times New Roman" w:hAnsi="Times New Roman" w:cs="Times New Roman"/>
          <w:color w:val="000000"/>
          <w:sz w:val="24"/>
          <w:szCs w:val="24"/>
          <w:lang w:eastAsia="es-PE"/>
        </w:rPr>
        <w:t xml:space="preserve"> </w:t>
      </w:r>
      <w:commentRangeEnd w:id="206"/>
      <w:r w:rsidR="00481BF9">
        <w:rPr>
          <w:rStyle w:val="Refdecomentario"/>
        </w:rPr>
        <w:commentReference w:id="206"/>
      </w:r>
      <w:r w:rsidR="00E96604" w:rsidRPr="00282115">
        <w:rPr>
          <w:rFonts w:ascii="Times New Roman" w:eastAsia="Times New Roman" w:hAnsi="Times New Roman" w:cs="Times New Roman"/>
          <w:color w:val="000000"/>
          <w:sz w:val="24"/>
          <w:szCs w:val="24"/>
          <w:lang w:eastAsia="es-PE"/>
        </w:rPr>
        <w:t xml:space="preserve">desarrollada en Android diseñada para realizar consultas de manera </w:t>
      </w:r>
      <w:r w:rsidR="00110037" w:rsidRPr="00282115">
        <w:rPr>
          <w:rFonts w:ascii="Times New Roman" w:eastAsia="Times New Roman" w:hAnsi="Times New Roman" w:cs="Times New Roman"/>
          <w:color w:val="000000"/>
          <w:sz w:val="24"/>
          <w:szCs w:val="24"/>
          <w:lang w:eastAsia="es-PE"/>
        </w:rPr>
        <w:t>práctica</w:t>
      </w:r>
      <w:r w:rsidR="00E96604" w:rsidRPr="00282115">
        <w:rPr>
          <w:rFonts w:ascii="Times New Roman" w:eastAsia="Times New Roman" w:hAnsi="Times New Roman" w:cs="Times New Roman"/>
          <w:color w:val="000000"/>
          <w:sz w:val="24"/>
          <w:szCs w:val="24"/>
          <w:lang w:eastAsia="es-PE"/>
        </w:rPr>
        <w:t xml:space="preserve"> y </w:t>
      </w:r>
      <w:commentRangeStart w:id="209"/>
      <w:r w:rsidR="00E96604" w:rsidRPr="00282115">
        <w:rPr>
          <w:rFonts w:ascii="Times New Roman" w:eastAsia="Times New Roman" w:hAnsi="Times New Roman" w:cs="Times New Roman"/>
          <w:color w:val="000000"/>
          <w:sz w:val="24"/>
          <w:szCs w:val="24"/>
          <w:lang w:eastAsia="es-PE"/>
        </w:rPr>
        <w:t xml:space="preserve">más rápida </w:t>
      </w:r>
      <w:commentRangeEnd w:id="209"/>
      <w:r w:rsidR="00481BF9">
        <w:rPr>
          <w:rStyle w:val="Refdecomentario"/>
        </w:rPr>
        <w:commentReference w:id="209"/>
      </w:r>
      <w:ins w:id="210" w:author="Edwin Huamaní" w:date="2015-02-23T03:59:00Z">
        <w:r w:rsidR="00A96043">
          <w:rPr>
            <w:rFonts w:ascii="Times New Roman" w:eastAsia="Times New Roman" w:hAnsi="Times New Roman" w:cs="Times New Roman"/>
            <w:color w:val="000000"/>
            <w:sz w:val="24"/>
            <w:szCs w:val="24"/>
            <w:lang w:eastAsia="es-PE"/>
          </w:rPr>
          <w:t>por el acceso</w:t>
        </w:r>
      </w:ins>
      <w:ins w:id="211" w:author="Edwin Huamaní" w:date="2015-02-23T04:00:00Z">
        <w:r w:rsidR="00A96043">
          <w:rPr>
            <w:rFonts w:ascii="Times New Roman" w:eastAsia="Times New Roman" w:hAnsi="Times New Roman" w:cs="Times New Roman"/>
            <w:color w:val="000000"/>
            <w:sz w:val="24"/>
            <w:szCs w:val="24"/>
            <w:lang w:eastAsia="es-PE"/>
          </w:rPr>
          <w:t xml:space="preserve"> directo</w:t>
        </w:r>
      </w:ins>
      <w:ins w:id="212" w:author="Edwin Huamaní" w:date="2015-02-23T03:59:00Z">
        <w:r w:rsidR="00A96043">
          <w:rPr>
            <w:rFonts w:ascii="Times New Roman" w:eastAsia="Times New Roman" w:hAnsi="Times New Roman" w:cs="Times New Roman"/>
            <w:color w:val="000000"/>
            <w:sz w:val="24"/>
            <w:szCs w:val="24"/>
            <w:lang w:eastAsia="es-PE"/>
          </w:rPr>
          <w:t xml:space="preserve"> a la información</w:t>
        </w:r>
      </w:ins>
      <w:ins w:id="213" w:author="Edwin Huamaní" w:date="2015-02-23T04:00:00Z">
        <w:r w:rsidR="00A96043">
          <w:rPr>
            <w:rFonts w:ascii="Times New Roman" w:eastAsia="Times New Roman" w:hAnsi="Times New Roman" w:cs="Times New Roman"/>
            <w:color w:val="000000"/>
            <w:sz w:val="24"/>
            <w:szCs w:val="24"/>
            <w:lang w:eastAsia="es-PE"/>
          </w:rPr>
          <w:t>. Además</w:t>
        </w:r>
      </w:ins>
      <w:commentRangeStart w:id="214"/>
      <w:del w:id="215" w:author="Edwin Huamaní" w:date="2015-02-23T04:00:00Z">
        <w:r w:rsidR="00E96604" w:rsidRPr="00282115" w:rsidDel="00A96043">
          <w:rPr>
            <w:rFonts w:ascii="Times New Roman" w:eastAsia="Times New Roman" w:hAnsi="Times New Roman" w:cs="Times New Roman"/>
            <w:color w:val="000000"/>
            <w:sz w:val="24"/>
            <w:szCs w:val="24"/>
            <w:lang w:eastAsia="es-PE"/>
          </w:rPr>
          <w:delText>y</w:delText>
        </w:r>
      </w:del>
      <w:commentRangeEnd w:id="214"/>
      <w:r w:rsidR="00481BF9">
        <w:rPr>
          <w:rStyle w:val="Refdecomentario"/>
        </w:rPr>
        <w:commentReference w:id="214"/>
      </w:r>
      <w:del w:id="216" w:author="Edwin Huamaní" w:date="2015-02-23T04:00:00Z">
        <w:r w:rsidR="00E96604" w:rsidRPr="00282115" w:rsidDel="00A96043">
          <w:rPr>
            <w:rFonts w:ascii="Times New Roman" w:eastAsia="Times New Roman" w:hAnsi="Times New Roman" w:cs="Times New Roman"/>
            <w:color w:val="000000"/>
            <w:sz w:val="24"/>
            <w:szCs w:val="24"/>
            <w:lang w:eastAsia="es-PE"/>
          </w:rPr>
          <w:delText xml:space="preserve"> ser una</w:delText>
        </w:r>
      </w:del>
      <w:ins w:id="217" w:author="Edwin Huamaní" w:date="2015-02-23T04:00:00Z">
        <w:r w:rsidR="00A96043">
          <w:rPr>
            <w:rFonts w:ascii="Times New Roman" w:eastAsia="Times New Roman" w:hAnsi="Times New Roman" w:cs="Times New Roman"/>
            <w:color w:val="000000"/>
            <w:sz w:val="24"/>
            <w:szCs w:val="24"/>
            <w:lang w:eastAsia="es-PE"/>
          </w:rPr>
          <w:t xml:space="preserve"> es una</w:t>
        </w:r>
      </w:ins>
      <w:r w:rsidR="00E96604" w:rsidRPr="00282115">
        <w:rPr>
          <w:rFonts w:ascii="Times New Roman" w:eastAsia="Times New Roman" w:hAnsi="Times New Roman" w:cs="Times New Roman"/>
          <w:color w:val="000000"/>
          <w:sz w:val="24"/>
          <w:szCs w:val="24"/>
          <w:lang w:eastAsia="es-PE"/>
        </w:rPr>
        <w:t xml:space="preserve"> herramienta </w:t>
      </w:r>
      <w:r w:rsidR="00110037" w:rsidRPr="00282115">
        <w:rPr>
          <w:rFonts w:ascii="Times New Roman" w:eastAsia="Times New Roman" w:hAnsi="Times New Roman" w:cs="Times New Roman"/>
          <w:color w:val="000000"/>
          <w:sz w:val="24"/>
          <w:szCs w:val="24"/>
          <w:lang w:eastAsia="es-PE"/>
        </w:rPr>
        <w:t>tecnológica</w:t>
      </w:r>
      <w:r w:rsidR="00E96604" w:rsidRPr="00282115">
        <w:rPr>
          <w:rFonts w:ascii="Times New Roman" w:eastAsia="Times New Roman" w:hAnsi="Times New Roman" w:cs="Times New Roman"/>
          <w:color w:val="000000"/>
          <w:sz w:val="24"/>
          <w:szCs w:val="24"/>
          <w:lang w:eastAsia="es-PE"/>
        </w:rPr>
        <w:t xml:space="preserve"> que pueda ser usada por la </w:t>
      </w:r>
      <w:r w:rsidR="00110037" w:rsidRPr="00282115">
        <w:rPr>
          <w:rFonts w:ascii="Times New Roman" w:eastAsia="Times New Roman" w:hAnsi="Times New Roman" w:cs="Times New Roman"/>
          <w:color w:val="000000"/>
          <w:sz w:val="24"/>
          <w:szCs w:val="24"/>
          <w:lang w:eastAsia="es-PE"/>
        </w:rPr>
        <w:t>Policía</w:t>
      </w:r>
      <w:r w:rsidR="00E96604" w:rsidRPr="00282115">
        <w:rPr>
          <w:rFonts w:ascii="Times New Roman" w:eastAsia="Times New Roman" w:hAnsi="Times New Roman" w:cs="Times New Roman"/>
          <w:color w:val="000000"/>
          <w:sz w:val="24"/>
          <w:szCs w:val="24"/>
          <w:lang w:eastAsia="es-PE"/>
        </w:rPr>
        <w:t xml:space="preserve"> Nacional del </w:t>
      </w:r>
      <w:r w:rsidR="00110037" w:rsidRPr="00282115">
        <w:rPr>
          <w:rFonts w:ascii="Times New Roman" w:eastAsia="Times New Roman" w:hAnsi="Times New Roman" w:cs="Times New Roman"/>
          <w:color w:val="000000"/>
          <w:sz w:val="24"/>
          <w:szCs w:val="24"/>
          <w:lang w:eastAsia="es-PE"/>
        </w:rPr>
        <w:t>Perú</w:t>
      </w:r>
      <w:r w:rsidR="00E96604" w:rsidRPr="00282115">
        <w:rPr>
          <w:rFonts w:ascii="Times New Roman" w:eastAsia="Times New Roman" w:hAnsi="Times New Roman" w:cs="Times New Roman"/>
          <w:color w:val="000000"/>
          <w:sz w:val="24"/>
          <w:szCs w:val="24"/>
          <w:lang w:eastAsia="es-PE"/>
        </w:rPr>
        <w:t xml:space="preserve"> para combatir la delincuencia y mantener el orden.</w:t>
      </w:r>
    </w:p>
    <w:p w14:paraId="39A266A5" w14:textId="77777777" w:rsidR="004439D4" w:rsidRPr="00282115" w:rsidRDefault="004439D4" w:rsidP="00C53122">
      <w:pPr>
        <w:spacing w:after="0" w:line="240" w:lineRule="auto"/>
        <w:jc w:val="both"/>
        <w:rPr>
          <w:rFonts w:ascii="Times New Roman" w:hAnsi="Times New Roman" w:cs="Times New Roman"/>
          <w:sz w:val="24"/>
          <w:szCs w:val="24"/>
        </w:rPr>
      </w:pPr>
    </w:p>
    <w:p w14:paraId="2648981E" w14:textId="77777777" w:rsidR="00F416F2" w:rsidRPr="00282115" w:rsidRDefault="00F416F2" w:rsidP="00C53122">
      <w:pPr>
        <w:spacing w:after="0" w:line="240" w:lineRule="auto"/>
        <w:ind w:firstLine="708"/>
        <w:jc w:val="both"/>
        <w:rPr>
          <w:rFonts w:ascii="Times New Roman" w:hAnsi="Times New Roman" w:cs="Times New Roman"/>
          <w:sz w:val="24"/>
          <w:szCs w:val="24"/>
        </w:rPr>
      </w:pPr>
      <w:r w:rsidRPr="00282115">
        <w:rPr>
          <w:rFonts w:ascii="Times New Roman" w:hAnsi="Times New Roman" w:cs="Times New Roman"/>
          <w:sz w:val="24"/>
          <w:szCs w:val="24"/>
        </w:rPr>
        <w:t>Los alcances  son los siguientes:</w:t>
      </w:r>
    </w:p>
    <w:p w14:paraId="4A007803" w14:textId="77777777" w:rsidR="00636065" w:rsidRPr="00282115" w:rsidRDefault="00636065" w:rsidP="00C53122">
      <w:pPr>
        <w:spacing w:after="0" w:line="240" w:lineRule="auto"/>
        <w:ind w:firstLine="708"/>
        <w:jc w:val="both"/>
        <w:rPr>
          <w:rFonts w:ascii="Times New Roman" w:hAnsi="Times New Roman" w:cs="Times New Roman"/>
          <w:sz w:val="24"/>
          <w:szCs w:val="24"/>
        </w:rPr>
      </w:pPr>
    </w:p>
    <w:p w14:paraId="0F08DF03" w14:textId="77777777" w:rsidR="00E255A1" w:rsidRPr="00282115" w:rsidRDefault="00661DBC" w:rsidP="00C53122">
      <w:pPr>
        <w:pStyle w:val="Prrafodelista"/>
        <w:numPr>
          <w:ilvl w:val="0"/>
          <w:numId w:val="24"/>
        </w:numPr>
        <w:spacing w:after="0" w:line="240" w:lineRule="auto"/>
        <w:jc w:val="both"/>
        <w:rPr>
          <w:rFonts w:ascii="Times New Roman" w:hAnsi="Times New Roman" w:cs="Times New Roman"/>
          <w:color w:val="000000"/>
          <w:sz w:val="24"/>
          <w:szCs w:val="24"/>
          <w:lang w:eastAsia="es-PE"/>
        </w:rPr>
      </w:pPr>
      <w:r w:rsidRPr="00282115">
        <w:rPr>
          <w:rFonts w:ascii="Times New Roman" w:hAnsi="Times New Roman" w:cs="Times New Roman"/>
          <w:color w:val="000000"/>
          <w:sz w:val="24"/>
          <w:szCs w:val="24"/>
          <w:lang w:eastAsia="es-PE"/>
        </w:rPr>
        <w:t xml:space="preserve">Permite al personal policial realizar consultas a las bases de datos </w:t>
      </w:r>
      <w:r w:rsidR="00E255A1" w:rsidRPr="00282115">
        <w:rPr>
          <w:rFonts w:ascii="Times New Roman" w:hAnsi="Times New Roman" w:cs="Times New Roman"/>
          <w:color w:val="000000"/>
          <w:sz w:val="24"/>
          <w:szCs w:val="24"/>
          <w:lang w:eastAsia="es-PE"/>
        </w:rPr>
        <w:t>las 24 horas del día y los 365 días al año</w:t>
      </w:r>
      <w:r w:rsidRPr="00282115">
        <w:rPr>
          <w:rFonts w:ascii="Times New Roman" w:hAnsi="Times New Roman" w:cs="Times New Roman"/>
          <w:color w:val="000000"/>
          <w:sz w:val="24"/>
          <w:szCs w:val="24"/>
          <w:lang w:eastAsia="es-PE"/>
        </w:rPr>
        <w:t xml:space="preserve"> de manera personal desde su dispositivo móvil solo con su cuenta de usuario</w:t>
      </w:r>
      <w:r w:rsidR="00E255A1" w:rsidRPr="00282115">
        <w:rPr>
          <w:rFonts w:ascii="Times New Roman" w:hAnsi="Times New Roman" w:cs="Times New Roman"/>
          <w:color w:val="000000"/>
          <w:sz w:val="24"/>
          <w:szCs w:val="24"/>
          <w:lang w:eastAsia="es-PE"/>
        </w:rPr>
        <w:t>.</w:t>
      </w:r>
    </w:p>
    <w:p w14:paraId="62603A59" w14:textId="77777777" w:rsidR="00E255A1" w:rsidRPr="00282115" w:rsidRDefault="00661DBC" w:rsidP="00C53122">
      <w:pPr>
        <w:pStyle w:val="Prrafodelista"/>
        <w:numPr>
          <w:ilvl w:val="0"/>
          <w:numId w:val="24"/>
        </w:numPr>
        <w:spacing w:after="0" w:line="240" w:lineRule="auto"/>
        <w:jc w:val="both"/>
        <w:rPr>
          <w:rFonts w:ascii="Times New Roman" w:hAnsi="Times New Roman" w:cs="Times New Roman"/>
          <w:color w:val="000000"/>
          <w:sz w:val="24"/>
          <w:szCs w:val="24"/>
          <w:lang w:eastAsia="es-PE"/>
        </w:rPr>
      </w:pPr>
      <w:r w:rsidRPr="00282115">
        <w:rPr>
          <w:rFonts w:ascii="Times New Roman" w:hAnsi="Times New Roman" w:cs="Times New Roman"/>
          <w:color w:val="000000"/>
          <w:sz w:val="24"/>
          <w:szCs w:val="24"/>
          <w:lang w:eastAsia="es-PE"/>
        </w:rPr>
        <w:t>Permite la administración de los usuarios</w:t>
      </w:r>
      <w:r w:rsidR="00937E16" w:rsidRPr="00282115">
        <w:rPr>
          <w:rFonts w:ascii="Times New Roman" w:hAnsi="Times New Roman" w:cs="Times New Roman"/>
          <w:color w:val="000000"/>
          <w:sz w:val="24"/>
          <w:szCs w:val="24"/>
          <w:lang w:eastAsia="es-PE"/>
        </w:rPr>
        <w:t>, creación</w:t>
      </w:r>
      <w:commentRangeStart w:id="218"/>
      <w:del w:id="219" w:author="Edwin Huamaní" w:date="2015-02-23T04:00:00Z">
        <w:r w:rsidR="00937E16" w:rsidRPr="00282115" w:rsidDel="00A96043">
          <w:rPr>
            <w:rFonts w:ascii="Times New Roman" w:hAnsi="Times New Roman" w:cs="Times New Roman"/>
            <w:color w:val="000000"/>
            <w:sz w:val="24"/>
            <w:szCs w:val="24"/>
            <w:lang w:eastAsia="es-PE"/>
          </w:rPr>
          <w:delText>,</w:delText>
        </w:r>
      </w:del>
      <w:ins w:id="220" w:author="Edwin Huamaní" w:date="2015-02-23T04:00:00Z">
        <w:r w:rsidR="00A96043">
          <w:rPr>
            <w:rFonts w:ascii="Times New Roman" w:hAnsi="Times New Roman" w:cs="Times New Roman"/>
            <w:color w:val="000000"/>
            <w:sz w:val="24"/>
            <w:szCs w:val="24"/>
            <w:lang w:eastAsia="es-PE"/>
          </w:rPr>
          <w:t xml:space="preserve"> y</w:t>
        </w:r>
      </w:ins>
      <w:r w:rsidR="00937E16" w:rsidRPr="00282115">
        <w:rPr>
          <w:rFonts w:ascii="Times New Roman" w:hAnsi="Times New Roman" w:cs="Times New Roman"/>
          <w:color w:val="000000"/>
          <w:sz w:val="24"/>
          <w:szCs w:val="24"/>
          <w:lang w:eastAsia="es-PE"/>
        </w:rPr>
        <w:t xml:space="preserve"> </w:t>
      </w:r>
      <w:commentRangeEnd w:id="218"/>
      <w:r w:rsidR="00481BF9">
        <w:rPr>
          <w:rStyle w:val="Refdecomentario"/>
        </w:rPr>
        <w:commentReference w:id="218"/>
      </w:r>
      <w:r w:rsidR="00937E16" w:rsidRPr="00282115">
        <w:rPr>
          <w:rFonts w:ascii="Times New Roman" w:hAnsi="Times New Roman" w:cs="Times New Roman"/>
          <w:color w:val="000000"/>
          <w:sz w:val="24"/>
          <w:szCs w:val="24"/>
          <w:lang w:eastAsia="es-PE"/>
        </w:rPr>
        <w:t>modificación de contraseñas</w:t>
      </w:r>
      <w:r w:rsidR="000D20A8" w:rsidRPr="00282115">
        <w:rPr>
          <w:rFonts w:ascii="Times New Roman" w:hAnsi="Times New Roman" w:cs="Times New Roman"/>
          <w:color w:val="000000"/>
          <w:sz w:val="24"/>
          <w:szCs w:val="24"/>
          <w:lang w:eastAsia="es-PE"/>
        </w:rPr>
        <w:t>.</w:t>
      </w:r>
    </w:p>
    <w:p w14:paraId="20AB5462" w14:textId="77777777" w:rsidR="000D20A8" w:rsidRPr="00282115" w:rsidRDefault="000D20A8" w:rsidP="00C53122">
      <w:pPr>
        <w:pStyle w:val="Prrafodelista"/>
        <w:numPr>
          <w:ilvl w:val="0"/>
          <w:numId w:val="24"/>
        </w:numPr>
        <w:spacing w:after="0" w:line="240" w:lineRule="auto"/>
        <w:jc w:val="both"/>
        <w:rPr>
          <w:rFonts w:ascii="Times New Roman" w:hAnsi="Times New Roman" w:cs="Times New Roman"/>
          <w:color w:val="000000"/>
          <w:sz w:val="24"/>
          <w:szCs w:val="24"/>
          <w:lang w:eastAsia="es-PE"/>
        </w:rPr>
      </w:pPr>
      <w:r w:rsidRPr="00282115">
        <w:rPr>
          <w:rFonts w:ascii="Times New Roman" w:hAnsi="Times New Roman" w:cs="Times New Roman"/>
          <w:color w:val="000000"/>
          <w:sz w:val="24"/>
          <w:szCs w:val="24"/>
          <w:lang w:eastAsia="es-PE"/>
        </w:rPr>
        <w:t xml:space="preserve">Permite la identificación de cada usuario, </w:t>
      </w:r>
      <w:commentRangeStart w:id="221"/>
      <w:del w:id="222" w:author="Edwin Huamaní" w:date="2015-02-23T04:01:00Z">
        <w:r w:rsidRPr="00282115" w:rsidDel="00A96043">
          <w:rPr>
            <w:rFonts w:ascii="Times New Roman" w:hAnsi="Times New Roman" w:cs="Times New Roman"/>
            <w:color w:val="000000"/>
            <w:sz w:val="24"/>
            <w:szCs w:val="24"/>
            <w:lang w:eastAsia="es-PE"/>
          </w:rPr>
          <w:delText>ya que debe</w:delText>
        </w:r>
      </w:del>
      <w:ins w:id="223" w:author="Edwin Huamaní" w:date="2015-02-23T04:01:00Z">
        <w:r w:rsidR="00A96043">
          <w:rPr>
            <w:rFonts w:ascii="Times New Roman" w:hAnsi="Times New Roman" w:cs="Times New Roman"/>
            <w:color w:val="000000"/>
            <w:sz w:val="24"/>
            <w:szCs w:val="24"/>
            <w:lang w:eastAsia="es-PE"/>
          </w:rPr>
          <w:t>puesto que es necesario</w:t>
        </w:r>
      </w:ins>
      <w:r w:rsidRPr="00282115">
        <w:rPr>
          <w:rFonts w:ascii="Times New Roman" w:hAnsi="Times New Roman" w:cs="Times New Roman"/>
          <w:color w:val="000000"/>
          <w:sz w:val="24"/>
          <w:szCs w:val="24"/>
          <w:lang w:eastAsia="es-PE"/>
        </w:rPr>
        <w:t xml:space="preserve"> </w:t>
      </w:r>
      <w:commentRangeEnd w:id="221"/>
      <w:r w:rsidR="00481BF9">
        <w:rPr>
          <w:rStyle w:val="Refdecomentario"/>
        </w:rPr>
        <w:commentReference w:id="221"/>
      </w:r>
      <w:r w:rsidR="00110037" w:rsidRPr="00282115">
        <w:rPr>
          <w:rFonts w:ascii="Times New Roman" w:hAnsi="Times New Roman" w:cs="Times New Roman"/>
          <w:color w:val="000000"/>
          <w:sz w:val="24"/>
          <w:szCs w:val="24"/>
          <w:lang w:eastAsia="es-PE"/>
        </w:rPr>
        <w:t>identificarse</w:t>
      </w:r>
      <w:r w:rsidRPr="00282115">
        <w:rPr>
          <w:rFonts w:ascii="Times New Roman" w:hAnsi="Times New Roman" w:cs="Times New Roman"/>
          <w:color w:val="000000"/>
          <w:sz w:val="24"/>
          <w:szCs w:val="24"/>
          <w:lang w:eastAsia="es-PE"/>
        </w:rPr>
        <w:t xml:space="preserve"> con usuario y contraseña para poder realizar las consultas permitidas.</w:t>
      </w:r>
    </w:p>
    <w:p w14:paraId="67D0E43A" w14:textId="77777777" w:rsidR="00E255A1" w:rsidRPr="00282115" w:rsidRDefault="00937E16" w:rsidP="00C53122">
      <w:pPr>
        <w:pStyle w:val="Prrafodelista"/>
        <w:numPr>
          <w:ilvl w:val="0"/>
          <w:numId w:val="24"/>
        </w:numPr>
        <w:spacing w:after="0" w:line="240" w:lineRule="auto"/>
        <w:jc w:val="both"/>
        <w:rPr>
          <w:rFonts w:ascii="Times New Roman" w:hAnsi="Times New Roman" w:cs="Times New Roman"/>
          <w:color w:val="000000"/>
          <w:sz w:val="24"/>
          <w:szCs w:val="24"/>
          <w:lang w:eastAsia="es-PE"/>
        </w:rPr>
      </w:pPr>
      <w:r w:rsidRPr="00282115">
        <w:rPr>
          <w:rFonts w:ascii="Times New Roman" w:hAnsi="Times New Roman" w:cs="Times New Roman"/>
          <w:color w:val="000000"/>
          <w:sz w:val="24"/>
          <w:szCs w:val="24"/>
          <w:lang w:eastAsia="es-PE"/>
        </w:rPr>
        <w:t xml:space="preserve">Permite realizar consultas con el </w:t>
      </w:r>
      <w:r w:rsidR="00240092" w:rsidRPr="00282115">
        <w:rPr>
          <w:rFonts w:ascii="Times New Roman" w:hAnsi="Times New Roman" w:cs="Times New Roman"/>
          <w:color w:val="000000"/>
          <w:sz w:val="24"/>
          <w:szCs w:val="24"/>
          <w:lang w:eastAsia="es-PE"/>
        </w:rPr>
        <w:t>número</w:t>
      </w:r>
      <w:r w:rsidRPr="00282115">
        <w:rPr>
          <w:rFonts w:ascii="Times New Roman" w:hAnsi="Times New Roman" w:cs="Times New Roman"/>
          <w:color w:val="000000"/>
          <w:sz w:val="24"/>
          <w:szCs w:val="24"/>
          <w:lang w:eastAsia="es-PE"/>
        </w:rPr>
        <w:t xml:space="preserve"> de DNI, con </w:t>
      </w:r>
      <w:r w:rsidR="000D20A8" w:rsidRPr="00282115">
        <w:rPr>
          <w:rFonts w:ascii="Times New Roman" w:hAnsi="Times New Roman" w:cs="Times New Roman"/>
          <w:color w:val="000000"/>
          <w:sz w:val="24"/>
          <w:szCs w:val="24"/>
          <w:lang w:eastAsia="es-PE"/>
        </w:rPr>
        <w:t>los</w:t>
      </w:r>
      <w:r w:rsidRPr="00282115">
        <w:rPr>
          <w:rFonts w:ascii="Times New Roman" w:hAnsi="Times New Roman" w:cs="Times New Roman"/>
          <w:color w:val="000000"/>
          <w:sz w:val="24"/>
          <w:szCs w:val="24"/>
          <w:lang w:eastAsia="es-PE"/>
        </w:rPr>
        <w:t xml:space="preserve"> nombre</w:t>
      </w:r>
      <w:r w:rsidR="000D20A8" w:rsidRPr="00282115">
        <w:rPr>
          <w:rFonts w:ascii="Times New Roman" w:hAnsi="Times New Roman" w:cs="Times New Roman"/>
          <w:color w:val="000000"/>
          <w:sz w:val="24"/>
          <w:szCs w:val="24"/>
          <w:lang w:eastAsia="es-PE"/>
        </w:rPr>
        <w:t>s</w:t>
      </w:r>
      <w:r w:rsidRPr="00282115">
        <w:rPr>
          <w:rFonts w:ascii="Times New Roman" w:hAnsi="Times New Roman" w:cs="Times New Roman"/>
          <w:color w:val="000000"/>
          <w:sz w:val="24"/>
          <w:szCs w:val="24"/>
          <w:lang w:eastAsia="es-PE"/>
        </w:rPr>
        <w:t xml:space="preserve"> y apellidos</w:t>
      </w:r>
      <w:r w:rsidR="00240092" w:rsidRPr="00282115">
        <w:rPr>
          <w:rFonts w:ascii="Times New Roman" w:hAnsi="Times New Roman" w:cs="Times New Roman"/>
          <w:color w:val="000000"/>
          <w:sz w:val="24"/>
          <w:szCs w:val="24"/>
          <w:lang w:eastAsia="es-PE"/>
        </w:rPr>
        <w:t xml:space="preserve"> o imagen de código de barras</w:t>
      </w:r>
      <w:r w:rsidRPr="00282115">
        <w:rPr>
          <w:rFonts w:ascii="Times New Roman" w:hAnsi="Times New Roman" w:cs="Times New Roman"/>
          <w:color w:val="000000"/>
          <w:sz w:val="24"/>
          <w:szCs w:val="24"/>
          <w:lang w:eastAsia="es-PE"/>
        </w:rPr>
        <w:t xml:space="preserve">. </w:t>
      </w:r>
      <w:commentRangeStart w:id="224"/>
      <w:r w:rsidR="000D20A8" w:rsidRPr="00282115">
        <w:rPr>
          <w:rFonts w:ascii="Times New Roman" w:hAnsi="Times New Roman" w:cs="Times New Roman"/>
          <w:color w:val="000000"/>
          <w:sz w:val="24"/>
          <w:szCs w:val="24"/>
          <w:lang w:eastAsia="es-PE"/>
        </w:rPr>
        <w:t xml:space="preserve">Evitando </w:t>
      </w:r>
      <w:r w:rsidR="00240092" w:rsidRPr="00282115">
        <w:rPr>
          <w:rFonts w:ascii="Times New Roman" w:hAnsi="Times New Roman" w:cs="Times New Roman"/>
          <w:color w:val="000000"/>
          <w:sz w:val="24"/>
          <w:szCs w:val="24"/>
          <w:lang w:eastAsia="es-PE"/>
        </w:rPr>
        <w:t>pérdida</w:t>
      </w:r>
      <w:r w:rsidR="000D20A8" w:rsidRPr="00282115">
        <w:rPr>
          <w:rFonts w:ascii="Times New Roman" w:hAnsi="Times New Roman" w:cs="Times New Roman"/>
          <w:color w:val="000000"/>
          <w:sz w:val="24"/>
          <w:szCs w:val="24"/>
          <w:lang w:eastAsia="es-PE"/>
        </w:rPr>
        <w:t xml:space="preserve"> de tiempo o molestias al ciudadano que no tenga DNI consigo.</w:t>
      </w:r>
      <w:commentRangeEnd w:id="224"/>
      <w:r w:rsidR="00481BF9">
        <w:rPr>
          <w:rStyle w:val="Refdecomentario"/>
        </w:rPr>
        <w:commentReference w:id="224"/>
      </w:r>
    </w:p>
    <w:p w14:paraId="00EC07BC" w14:textId="40A17C7B" w:rsidR="00055AF2" w:rsidRPr="00830826" w:rsidRDefault="000D20A8" w:rsidP="00830826">
      <w:pPr>
        <w:pStyle w:val="Prrafodelista"/>
        <w:numPr>
          <w:ilvl w:val="0"/>
          <w:numId w:val="24"/>
        </w:numPr>
        <w:spacing w:after="0" w:line="240" w:lineRule="auto"/>
        <w:jc w:val="both"/>
        <w:rPr>
          <w:rFonts w:ascii="Times New Roman" w:hAnsi="Times New Roman" w:cs="Times New Roman"/>
          <w:color w:val="000000"/>
          <w:sz w:val="24"/>
          <w:szCs w:val="24"/>
          <w:lang w:eastAsia="es-PE"/>
        </w:rPr>
      </w:pPr>
      <w:r w:rsidRPr="00282115">
        <w:rPr>
          <w:rFonts w:ascii="Times New Roman" w:hAnsi="Times New Roman" w:cs="Times New Roman"/>
          <w:color w:val="000000"/>
          <w:sz w:val="24"/>
          <w:szCs w:val="24"/>
          <w:lang w:eastAsia="es-PE"/>
        </w:rPr>
        <w:t xml:space="preserve">Permite </w:t>
      </w:r>
      <w:r w:rsidR="00240092" w:rsidRPr="00282115">
        <w:rPr>
          <w:rFonts w:ascii="Times New Roman" w:hAnsi="Times New Roman" w:cs="Times New Roman"/>
          <w:color w:val="000000"/>
          <w:sz w:val="24"/>
          <w:szCs w:val="24"/>
          <w:lang w:eastAsia="es-PE"/>
        </w:rPr>
        <w:t>visualizar</w:t>
      </w:r>
      <w:r w:rsidRPr="00282115">
        <w:rPr>
          <w:rFonts w:ascii="Times New Roman" w:hAnsi="Times New Roman" w:cs="Times New Roman"/>
          <w:color w:val="000000"/>
          <w:sz w:val="24"/>
          <w:szCs w:val="24"/>
          <w:lang w:eastAsia="es-PE"/>
        </w:rPr>
        <w:t xml:space="preserve"> la información necesaria del ciudadano,</w:t>
      </w:r>
      <w:commentRangeStart w:id="225"/>
      <w:r w:rsidRPr="00282115">
        <w:rPr>
          <w:rFonts w:ascii="Times New Roman" w:hAnsi="Times New Roman" w:cs="Times New Roman"/>
          <w:color w:val="000000"/>
          <w:sz w:val="24"/>
          <w:szCs w:val="24"/>
          <w:lang w:eastAsia="es-PE"/>
        </w:rPr>
        <w:t xml:space="preserve"> </w:t>
      </w:r>
      <w:del w:id="226" w:author="Edwin Huamaní" w:date="2015-02-23T04:03:00Z">
        <w:r w:rsidRPr="00282115" w:rsidDel="00840B97">
          <w:rPr>
            <w:rFonts w:ascii="Times New Roman" w:hAnsi="Times New Roman" w:cs="Times New Roman"/>
            <w:color w:val="000000"/>
            <w:sz w:val="24"/>
            <w:szCs w:val="24"/>
            <w:lang w:eastAsia="es-PE"/>
          </w:rPr>
          <w:delText xml:space="preserve">esto </w:delText>
        </w:r>
        <w:r w:rsidR="00240092" w:rsidRPr="00282115" w:rsidDel="00840B97">
          <w:rPr>
            <w:rFonts w:ascii="Times New Roman" w:hAnsi="Times New Roman" w:cs="Times New Roman"/>
            <w:color w:val="000000"/>
            <w:sz w:val="24"/>
            <w:szCs w:val="24"/>
            <w:lang w:eastAsia="es-PE"/>
          </w:rPr>
          <w:delText>porque</w:delText>
        </w:r>
        <w:r w:rsidRPr="00282115" w:rsidDel="00840B97">
          <w:rPr>
            <w:rFonts w:ascii="Times New Roman" w:hAnsi="Times New Roman" w:cs="Times New Roman"/>
            <w:color w:val="000000"/>
            <w:sz w:val="24"/>
            <w:szCs w:val="24"/>
            <w:lang w:eastAsia="es-PE"/>
          </w:rPr>
          <w:delText xml:space="preserve"> se utilizara</w:delText>
        </w:r>
      </w:del>
      <w:ins w:id="227" w:author="Edwin Huamaní" w:date="2015-02-23T04:03:00Z">
        <w:r w:rsidR="00840B97">
          <w:rPr>
            <w:rFonts w:ascii="Times New Roman" w:hAnsi="Times New Roman" w:cs="Times New Roman"/>
            <w:color w:val="000000"/>
            <w:sz w:val="24"/>
            <w:szCs w:val="24"/>
            <w:lang w:eastAsia="es-PE"/>
          </w:rPr>
          <w:t>al utilizar</w:t>
        </w:r>
      </w:ins>
      <w:r w:rsidRPr="00282115">
        <w:rPr>
          <w:rFonts w:ascii="Times New Roman" w:hAnsi="Times New Roman" w:cs="Times New Roman"/>
          <w:color w:val="000000"/>
          <w:sz w:val="24"/>
          <w:szCs w:val="24"/>
          <w:lang w:eastAsia="es-PE"/>
        </w:rPr>
        <w:t xml:space="preserve"> </w:t>
      </w:r>
      <w:commentRangeEnd w:id="225"/>
      <w:r w:rsidR="00481BF9">
        <w:rPr>
          <w:rStyle w:val="Refdecomentario"/>
        </w:rPr>
        <w:commentReference w:id="225"/>
      </w:r>
      <w:r w:rsidRPr="00282115">
        <w:rPr>
          <w:rFonts w:ascii="Times New Roman" w:hAnsi="Times New Roman" w:cs="Times New Roman"/>
          <w:color w:val="000000"/>
          <w:sz w:val="24"/>
          <w:szCs w:val="24"/>
          <w:lang w:eastAsia="es-PE"/>
        </w:rPr>
        <w:t xml:space="preserve">la base de datos de la Reniec </w:t>
      </w:r>
      <w:r w:rsidR="00240092" w:rsidRPr="00282115">
        <w:rPr>
          <w:rFonts w:ascii="Times New Roman" w:hAnsi="Times New Roman" w:cs="Times New Roman"/>
          <w:color w:val="000000"/>
          <w:sz w:val="24"/>
          <w:szCs w:val="24"/>
          <w:lang w:eastAsia="es-PE"/>
        </w:rPr>
        <w:t>así</w:t>
      </w:r>
      <w:r w:rsidRPr="00282115">
        <w:rPr>
          <w:rFonts w:ascii="Times New Roman" w:hAnsi="Times New Roman" w:cs="Times New Roman"/>
          <w:color w:val="000000"/>
          <w:sz w:val="24"/>
          <w:szCs w:val="24"/>
          <w:lang w:eastAsia="es-PE"/>
        </w:rPr>
        <w:t xml:space="preserve"> como también la base de datos de los Antecedentes de cada ciudadano.</w:t>
      </w:r>
    </w:p>
    <w:p w14:paraId="3F7A0A01" w14:textId="77777777" w:rsidR="00055AF2" w:rsidRPr="00282115" w:rsidRDefault="00055AF2" w:rsidP="00C53122">
      <w:pPr>
        <w:spacing w:after="0" w:line="240" w:lineRule="auto"/>
        <w:jc w:val="both"/>
        <w:rPr>
          <w:rFonts w:ascii="Times New Roman" w:hAnsi="Times New Roman" w:cs="Times New Roman"/>
          <w:color w:val="000000"/>
          <w:sz w:val="24"/>
          <w:szCs w:val="24"/>
          <w:lang w:eastAsia="es-PE"/>
        </w:rPr>
      </w:pPr>
    </w:p>
    <w:p w14:paraId="47DEAFB0" w14:textId="77777777" w:rsidR="00055AF2" w:rsidRPr="00282115" w:rsidRDefault="00055AF2" w:rsidP="00C53122">
      <w:pPr>
        <w:spacing w:after="0" w:line="240" w:lineRule="auto"/>
        <w:jc w:val="both"/>
        <w:rPr>
          <w:rFonts w:ascii="Times New Roman" w:hAnsi="Times New Roman" w:cs="Times New Roman"/>
          <w:color w:val="000000"/>
          <w:sz w:val="24"/>
          <w:szCs w:val="24"/>
          <w:lang w:eastAsia="es-PE"/>
        </w:rPr>
      </w:pPr>
    </w:p>
    <w:p w14:paraId="4506DF49" w14:textId="77777777" w:rsidR="00F416F2" w:rsidRPr="00282115" w:rsidRDefault="00F416F2" w:rsidP="00C53122">
      <w:pPr>
        <w:pStyle w:val="Prrafodelista"/>
        <w:numPr>
          <w:ilvl w:val="0"/>
          <w:numId w:val="7"/>
        </w:numPr>
        <w:spacing w:after="0" w:line="240" w:lineRule="auto"/>
        <w:ind w:left="0"/>
        <w:rPr>
          <w:rFonts w:ascii="Times New Roman" w:eastAsia="Times New Roman" w:hAnsi="Times New Roman" w:cs="Times New Roman"/>
          <w:vanish/>
          <w:color w:val="000000"/>
          <w:sz w:val="24"/>
          <w:szCs w:val="24"/>
          <w:lang w:eastAsia="es-PE"/>
        </w:rPr>
      </w:pPr>
    </w:p>
    <w:p w14:paraId="33B0C006" w14:textId="77777777" w:rsidR="00F416F2" w:rsidRPr="00282115" w:rsidRDefault="00F416F2" w:rsidP="00C53122">
      <w:pPr>
        <w:pStyle w:val="Prrafodelista"/>
        <w:numPr>
          <w:ilvl w:val="1"/>
          <w:numId w:val="7"/>
        </w:numPr>
        <w:spacing w:after="0" w:line="240" w:lineRule="auto"/>
        <w:ind w:left="0"/>
        <w:rPr>
          <w:rFonts w:ascii="Times New Roman" w:eastAsia="Times New Roman" w:hAnsi="Times New Roman" w:cs="Times New Roman"/>
          <w:vanish/>
          <w:color w:val="000000"/>
          <w:sz w:val="24"/>
          <w:szCs w:val="24"/>
          <w:lang w:eastAsia="es-PE"/>
        </w:rPr>
      </w:pPr>
    </w:p>
    <w:p w14:paraId="1EC36B1E" w14:textId="77777777" w:rsidR="00F416F2" w:rsidRPr="00282115" w:rsidRDefault="00F416F2" w:rsidP="00C53122">
      <w:pPr>
        <w:pStyle w:val="Prrafodelista"/>
        <w:numPr>
          <w:ilvl w:val="1"/>
          <w:numId w:val="7"/>
        </w:numPr>
        <w:spacing w:after="0" w:line="240" w:lineRule="auto"/>
        <w:ind w:left="0"/>
        <w:rPr>
          <w:rFonts w:ascii="Times New Roman" w:eastAsia="Times New Roman" w:hAnsi="Times New Roman" w:cs="Times New Roman"/>
          <w:vanish/>
          <w:color w:val="000000"/>
          <w:sz w:val="24"/>
          <w:szCs w:val="24"/>
          <w:lang w:eastAsia="es-PE"/>
        </w:rPr>
      </w:pPr>
    </w:p>
    <w:p w14:paraId="49F11592" w14:textId="77777777" w:rsidR="00F416F2" w:rsidRPr="00282115" w:rsidRDefault="00F416F2" w:rsidP="00C53122">
      <w:pPr>
        <w:pStyle w:val="Prrafodelista"/>
        <w:numPr>
          <w:ilvl w:val="1"/>
          <w:numId w:val="7"/>
        </w:numPr>
        <w:spacing w:after="0" w:line="240" w:lineRule="auto"/>
        <w:ind w:left="0"/>
        <w:rPr>
          <w:rFonts w:ascii="Times New Roman" w:eastAsia="Times New Roman" w:hAnsi="Times New Roman" w:cs="Times New Roman"/>
          <w:vanish/>
          <w:color w:val="000000"/>
          <w:sz w:val="24"/>
          <w:szCs w:val="24"/>
          <w:lang w:eastAsia="es-PE"/>
        </w:rPr>
      </w:pPr>
    </w:p>
    <w:p w14:paraId="40D55A4E" w14:textId="77777777" w:rsidR="00F416F2" w:rsidRPr="00282115" w:rsidRDefault="00F416F2" w:rsidP="00C53122">
      <w:pPr>
        <w:pStyle w:val="Prrafodelista"/>
        <w:numPr>
          <w:ilvl w:val="1"/>
          <w:numId w:val="7"/>
        </w:numPr>
        <w:spacing w:after="0" w:line="240" w:lineRule="auto"/>
        <w:ind w:left="0"/>
        <w:rPr>
          <w:rFonts w:ascii="Times New Roman" w:eastAsia="Times New Roman" w:hAnsi="Times New Roman" w:cs="Times New Roman"/>
          <w:vanish/>
          <w:color w:val="000000"/>
          <w:sz w:val="24"/>
          <w:szCs w:val="24"/>
          <w:lang w:eastAsia="es-PE"/>
        </w:rPr>
      </w:pPr>
    </w:p>
    <w:p w14:paraId="53F63B20" w14:textId="77777777" w:rsidR="00F416F2" w:rsidRDefault="00F416F2" w:rsidP="00A604EC">
      <w:pPr>
        <w:pStyle w:val="Prrafodelista"/>
        <w:numPr>
          <w:ilvl w:val="2"/>
          <w:numId w:val="44"/>
        </w:numPr>
        <w:spacing w:after="0" w:line="240" w:lineRule="auto"/>
        <w:rPr>
          <w:rFonts w:ascii="Times New Roman" w:eastAsia="Times New Roman" w:hAnsi="Times New Roman" w:cs="Times New Roman"/>
          <w:b/>
          <w:color w:val="000000"/>
          <w:sz w:val="24"/>
          <w:szCs w:val="24"/>
          <w:lang w:eastAsia="es-PE"/>
        </w:rPr>
      </w:pPr>
      <w:r w:rsidRPr="003B5DE6">
        <w:rPr>
          <w:rFonts w:ascii="Times New Roman" w:eastAsia="Times New Roman" w:hAnsi="Times New Roman" w:cs="Times New Roman"/>
          <w:b/>
          <w:color w:val="000000"/>
          <w:sz w:val="24"/>
          <w:szCs w:val="24"/>
          <w:lang w:eastAsia="es-PE"/>
        </w:rPr>
        <w:t>Justificación de la realización del proyecto</w:t>
      </w:r>
    </w:p>
    <w:p w14:paraId="2C96F650" w14:textId="77777777" w:rsidR="00C53122" w:rsidRPr="003B5DE6" w:rsidRDefault="00C53122" w:rsidP="00C53122">
      <w:pPr>
        <w:pStyle w:val="Prrafodelista"/>
        <w:spacing w:after="0" w:line="240" w:lineRule="auto"/>
        <w:ind w:left="810"/>
        <w:rPr>
          <w:rFonts w:ascii="Times New Roman" w:eastAsia="Times New Roman" w:hAnsi="Times New Roman" w:cs="Times New Roman"/>
          <w:b/>
          <w:color w:val="000000"/>
          <w:sz w:val="24"/>
          <w:szCs w:val="24"/>
          <w:lang w:eastAsia="es-PE"/>
        </w:rPr>
      </w:pPr>
    </w:p>
    <w:p w14:paraId="28471DD5" w14:textId="77777777" w:rsidR="00F416F2" w:rsidRPr="00282115" w:rsidRDefault="00F416F2" w:rsidP="00C53122">
      <w:pPr>
        <w:autoSpaceDE w:val="0"/>
        <w:autoSpaceDN w:val="0"/>
        <w:adjustRightInd w:val="0"/>
        <w:spacing w:after="0" w:line="240" w:lineRule="auto"/>
        <w:ind w:left="708"/>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E</w:t>
      </w:r>
      <w:r w:rsidR="00F75382" w:rsidRPr="00282115">
        <w:rPr>
          <w:rFonts w:ascii="Times New Roman" w:eastAsia="Times New Roman" w:hAnsi="Times New Roman" w:cs="Times New Roman"/>
          <w:color w:val="000000"/>
          <w:sz w:val="24"/>
          <w:szCs w:val="24"/>
          <w:lang w:eastAsia="es-PE"/>
        </w:rPr>
        <w:t xml:space="preserve">l presente trabajo </w:t>
      </w:r>
      <w:r w:rsidR="00D87507" w:rsidRPr="00282115">
        <w:rPr>
          <w:rFonts w:ascii="Times New Roman" w:eastAsia="Times New Roman" w:hAnsi="Times New Roman" w:cs="Times New Roman"/>
          <w:color w:val="000000"/>
          <w:sz w:val="24"/>
          <w:szCs w:val="24"/>
          <w:lang w:eastAsia="es-PE"/>
        </w:rPr>
        <w:t xml:space="preserve">es de naturaleza </w:t>
      </w:r>
      <w:r w:rsidRPr="00282115">
        <w:rPr>
          <w:rFonts w:ascii="Times New Roman" w:eastAsia="Times New Roman" w:hAnsi="Times New Roman" w:cs="Times New Roman"/>
          <w:color w:val="000000"/>
          <w:sz w:val="24"/>
          <w:szCs w:val="24"/>
          <w:lang w:eastAsia="es-PE"/>
        </w:rPr>
        <w:t>práctic</w:t>
      </w:r>
      <w:r w:rsidR="00D87507" w:rsidRPr="00282115">
        <w:rPr>
          <w:rFonts w:ascii="Times New Roman" w:eastAsia="Times New Roman" w:hAnsi="Times New Roman" w:cs="Times New Roman"/>
          <w:color w:val="000000"/>
          <w:sz w:val="24"/>
          <w:szCs w:val="24"/>
          <w:lang w:eastAsia="es-PE"/>
        </w:rPr>
        <w:t>a</w:t>
      </w:r>
      <w:r w:rsidRPr="00282115">
        <w:rPr>
          <w:rFonts w:ascii="Times New Roman" w:eastAsia="Times New Roman" w:hAnsi="Times New Roman" w:cs="Times New Roman"/>
          <w:color w:val="000000"/>
          <w:sz w:val="24"/>
          <w:szCs w:val="24"/>
          <w:lang w:eastAsia="es-PE"/>
        </w:rPr>
        <w:t xml:space="preserve">, el cual tiene como objetivo la </w:t>
      </w:r>
      <w:r w:rsidR="00F75382" w:rsidRPr="00282115">
        <w:rPr>
          <w:rFonts w:ascii="Times New Roman" w:eastAsia="Times New Roman" w:hAnsi="Times New Roman" w:cs="Times New Roman"/>
          <w:color w:val="000000"/>
          <w:sz w:val="24"/>
          <w:szCs w:val="24"/>
          <w:lang w:eastAsia="es-PE"/>
        </w:rPr>
        <w:t xml:space="preserve">creación e </w:t>
      </w:r>
      <w:r w:rsidRPr="00282115">
        <w:rPr>
          <w:rFonts w:ascii="Times New Roman" w:eastAsia="Times New Roman" w:hAnsi="Times New Roman" w:cs="Times New Roman"/>
          <w:color w:val="000000"/>
          <w:sz w:val="24"/>
          <w:szCs w:val="24"/>
          <w:lang w:eastAsia="es-PE"/>
        </w:rPr>
        <w:t xml:space="preserve">implementación de una </w:t>
      </w:r>
      <w:r w:rsidR="00F75382" w:rsidRPr="00282115">
        <w:rPr>
          <w:rFonts w:ascii="Times New Roman" w:eastAsia="Times New Roman" w:hAnsi="Times New Roman" w:cs="Times New Roman"/>
          <w:color w:val="000000"/>
          <w:sz w:val="24"/>
          <w:szCs w:val="24"/>
          <w:lang w:eastAsia="es-PE"/>
        </w:rPr>
        <w:t>aplicación móvil en Android que tiene el propósito de brindar el acceso a información necesaria para consultas realizadas por el efectivo policial sobre las bases de datos de Reniec y Requisitorias</w:t>
      </w:r>
      <w:r w:rsidRPr="00282115">
        <w:rPr>
          <w:rFonts w:ascii="Times New Roman" w:eastAsia="Times New Roman" w:hAnsi="Times New Roman" w:cs="Times New Roman"/>
          <w:color w:val="000000"/>
          <w:sz w:val="24"/>
          <w:szCs w:val="24"/>
          <w:lang w:eastAsia="es-PE"/>
        </w:rPr>
        <w:t xml:space="preserve">. </w:t>
      </w:r>
    </w:p>
    <w:p w14:paraId="4B503ABC" w14:textId="77777777" w:rsidR="00D87507" w:rsidRPr="00282115" w:rsidRDefault="00D87507" w:rsidP="00C53122">
      <w:pPr>
        <w:spacing w:after="0" w:line="240" w:lineRule="auto"/>
        <w:ind w:left="708"/>
        <w:jc w:val="both"/>
        <w:rPr>
          <w:rFonts w:ascii="Times New Roman" w:eastAsia="Times New Roman" w:hAnsi="Times New Roman" w:cs="Times New Roman"/>
          <w:color w:val="000000"/>
          <w:sz w:val="24"/>
          <w:szCs w:val="24"/>
          <w:lang w:eastAsia="es-PE"/>
        </w:rPr>
      </w:pPr>
    </w:p>
    <w:p w14:paraId="5FEA2DA4" w14:textId="77777777" w:rsidR="00F75382" w:rsidRPr="00282115" w:rsidRDefault="00F75382" w:rsidP="00C53122">
      <w:pPr>
        <w:spacing w:after="0" w:line="240" w:lineRule="auto"/>
        <w:ind w:left="708"/>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Como se detalla en los objetivos principales y secundarios del proyecto, la </w:t>
      </w:r>
      <w:r w:rsidR="001C4C6C" w:rsidRPr="00282115">
        <w:rPr>
          <w:rFonts w:ascii="Times New Roman" w:eastAsia="Times New Roman" w:hAnsi="Times New Roman" w:cs="Times New Roman"/>
          <w:color w:val="000000"/>
          <w:sz w:val="24"/>
          <w:szCs w:val="24"/>
          <w:lang w:eastAsia="es-PE"/>
        </w:rPr>
        <w:t>implementación</w:t>
      </w:r>
      <w:r w:rsidRPr="00282115">
        <w:rPr>
          <w:rFonts w:ascii="Times New Roman" w:eastAsia="Times New Roman" w:hAnsi="Times New Roman" w:cs="Times New Roman"/>
          <w:color w:val="000000"/>
          <w:sz w:val="24"/>
          <w:szCs w:val="24"/>
          <w:lang w:eastAsia="es-PE"/>
        </w:rPr>
        <w:t xml:space="preserve"> de esta aplicación como herramienta nos permitirá  brindar acceso de una manera </w:t>
      </w:r>
      <w:r w:rsidR="001C4C6C" w:rsidRPr="00282115">
        <w:rPr>
          <w:rFonts w:ascii="Times New Roman" w:eastAsia="Times New Roman" w:hAnsi="Times New Roman" w:cs="Times New Roman"/>
          <w:color w:val="000000"/>
          <w:sz w:val="24"/>
          <w:szCs w:val="24"/>
          <w:lang w:eastAsia="es-PE"/>
        </w:rPr>
        <w:t>fácil,</w:t>
      </w:r>
      <w:r w:rsidRPr="00282115">
        <w:rPr>
          <w:rFonts w:ascii="Times New Roman" w:eastAsia="Times New Roman" w:hAnsi="Times New Roman" w:cs="Times New Roman"/>
          <w:color w:val="000000"/>
          <w:sz w:val="24"/>
          <w:szCs w:val="24"/>
          <w:lang w:eastAsia="es-PE"/>
        </w:rPr>
        <w:t xml:space="preserve"> amigable</w:t>
      </w:r>
      <w:commentRangeStart w:id="228"/>
      <w:del w:id="229" w:author="Edwin Huamaní" w:date="2015-02-23T04:03:00Z">
        <w:r w:rsidRPr="00282115" w:rsidDel="00840B97">
          <w:rPr>
            <w:rFonts w:ascii="Times New Roman" w:eastAsia="Times New Roman" w:hAnsi="Times New Roman" w:cs="Times New Roman"/>
            <w:color w:val="000000"/>
            <w:sz w:val="24"/>
            <w:szCs w:val="24"/>
            <w:lang w:eastAsia="es-PE"/>
          </w:rPr>
          <w:delText>,</w:delText>
        </w:r>
        <w:commentRangeEnd w:id="228"/>
        <w:r w:rsidR="00481BF9" w:rsidDel="00840B97">
          <w:rPr>
            <w:rStyle w:val="Refdecomentario"/>
          </w:rPr>
          <w:commentReference w:id="228"/>
        </w:r>
        <w:r w:rsidRPr="00282115" w:rsidDel="00840B97">
          <w:rPr>
            <w:rFonts w:ascii="Times New Roman" w:eastAsia="Times New Roman" w:hAnsi="Times New Roman" w:cs="Times New Roman"/>
            <w:color w:val="000000"/>
            <w:sz w:val="24"/>
            <w:szCs w:val="24"/>
            <w:lang w:eastAsia="es-PE"/>
          </w:rPr>
          <w:delText xml:space="preserve"> </w:delText>
        </w:r>
      </w:del>
      <w:ins w:id="230" w:author="Edwin Huamaní" w:date="2015-02-23T04:03:00Z">
        <w:r w:rsidR="00840B97">
          <w:rPr>
            <w:rFonts w:ascii="Times New Roman" w:eastAsia="Times New Roman" w:hAnsi="Times New Roman" w:cs="Times New Roman"/>
            <w:color w:val="000000"/>
            <w:sz w:val="24"/>
            <w:szCs w:val="24"/>
            <w:lang w:eastAsia="es-PE"/>
          </w:rPr>
          <w:t xml:space="preserve"> y </w:t>
        </w:r>
      </w:ins>
      <w:r w:rsidRPr="00282115">
        <w:rPr>
          <w:rFonts w:ascii="Times New Roman" w:eastAsia="Times New Roman" w:hAnsi="Times New Roman" w:cs="Times New Roman"/>
          <w:color w:val="000000"/>
          <w:sz w:val="24"/>
          <w:szCs w:val="24"/>
          <w:lang w:eastAsia="es-PE"/>
        </w:rPr>
        <w:t xml:space="preserve">comprensible para el usuario. Reduciendo el </w:t>
      </w:r>
      <w:r w:rsidR="001C4C6C" w:rsidRPr="00282115">
        <w:rPr>
          <w:rFonts w:ascii="Times New Roman" w:eastAsia="Times New Roman" w:hAnsi="Times New Roman" w:cs="Times New Roman"/>
          <w:color w:val="000000"/>
          <w:sz w:val="24"/>
          <w:szCs w:val="24"/>
          <w:lang w:eastAsia="es-PE"/>
        </w:rPr>
        <w:t xml:space="preserve">tiempo por consulta y seguridad en el acceso a la </w:t>
      </w:r>
      <w:r w:rsidR="00240092" w:rsidRPr="00282115">
        <w:rPr>
          <w:rFonts w:ascii="Times New Roman" w:eastAsia="Times New Roman" w:hAnsi="Times New Roman" w:cs="Times New Roman"/>
          <w:color w:val="000000"/>
          <w:sz w:val="24"/>
          <w:szCs w:val="24"/>
          <w:lang w:eastAsia="es-PE"/>
        </w:rPr>
        <w:t>información</w:t>
      </w:r>
    </w:p>
    <w:p w14:paraId="35E5C345" w14:textId="77777777" w:rsidR="00D87507" w:rsidRPr="00282115" w:rsidRDefault="00D87507" w:rsidP="00C53122">
      <w:pPr>
        <w:spacing w:after="0" w:line="240" w:lineRule="auto"/>
        <w:jc w:val="both"/>
        <w:rPr>
          <w:rFonts w:ascii="Times New Roman" w:eastAsia="Times New Roman" w:hAnsi="Times New Roman" w:cs="Times New Roman"/>
          <w:color w:val="000000"/>
          <w:sz w:val="24"/>
          <w:szCs w:val="24"/>
          <w:lang w:eastAsia="es-PE"/>
        </w:rPr>
      </w:pPr>
    </w:p>
    <w:p w14:paraId="7FA0C1C0" w14:textId="77777777" w:rsidR="00DE34AC" w:rsidRDefault="000C577D" w:rsidP="00C53122">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 xml:space="preserve">      </w:t>
      </w:r>
    </w:p>
    <w:p w14:paraId="3140D85A" w14:textId="77777777" w:rsidR="00DE34AC" w:rsidRDefault="00DE34AC" w:rsidP="00C53122">
      <w:pPr>
        <w:spacing w:after="0" w:line="240" w:lineRule="auto"/>
        <w:jc w:val="both"/>
        <w:rPr>
          <w:rFonts w:ascii="Times New Roman" w:eastAsia="Times New Roman" w:hAnsi="Times New Roman" w:cs="Times New Roman"/>
          <w:color w:val="000000"/>
          <w:sz w:val="24"/>
          <w:szCs w:val="24"/>
          <w:lang w:eastAsia="es-PE"/>
        </w:rPr>
      </w:pPr>
    </w:p>
    <w:p w14:paraId="53425B6D" w14:textId="77777777" w:rsidR="00A604EC" w:rsidRDefault="00A604EC" w:rsidP="00C53122">
      <w:pPr>
        <w:spacing w:after="0" w:line="240" w:lineRule="auto"/>
        <w:jc w:val="both"/>
        <w:rPr>
          <w:rFonts w:ascii="Times New Roman" w:eastAsia="Times New Roman" w:hAnsi="Times New Roman" w:cs="Times New Roman"/>
          <w:color w:val="000000"/>
          <w:sz w:val="24"/>
          <w:szCs w:val="24"/>
          <w:lang w:eastAsia="es-PE"/>
        </w:rPr>
      </w:pPr>
    </w:p>
    <w:p w14:paraId="5D529015" w14:textId="77777777" w:rsidR="00DE34AC" w:rsidRDefault="00DE34AC" w:rsidP="00C53122">
      <w:pPr>
        <w:spacing w:after="0" w:line="240" w:lineRule="auto"/>
        <w:jc w:val="both"/>
        <w:rPr>
          <w:rFonts w:ascii="Times New Roman" w:eastAsia="Times New Roman" w:hAnsi="Times New Roman" w:cs="Times New Roman"/>
          <w:color w:val="000000"/>
          <w:sz w:val="24"/>
          <w:szCs w:val="24"/>
          <w:lang w:eastAsia="es-PE"/>
        </w:rPr>
      </w:pPr>
    </w:p>
    <w:p w14:paraId="4A810DF9" w14:textId="5535F190" w:rsidR="00D87507" w:rsidRPr="00282115" w:rsidRDefault="000C577D" w:rsidP="00C53122">
      <w:pPr>
        <w:spacing w:after="0" w:line="240" w:lineRule="auto"/>
        <w:jc w:val="both"/>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 xml:space="preserve">     </w:t>
      </w:r>
      <w:r w:rsidR="00D87507" w:rsidRPr="00282115">
        <w:rPr>
          <w:rFonts w:ascii="Times New Roman" w:eastAsia="Times New Roman" w:hAnsi="Times New Roman" w:cs="Times New Roman"/>
          <w:color w:val="000000"/>
          <w:sz w:val="24"/>
          <w:szCs w:val="24"/>
          <w:lang w:eastAsia="es-PE"/>
        </w:rPr>
        <w:t>Entre otras razones de importa</w:t>
      </w:r>
      <w:r w:rsidR="00414571" w:rsidRPr="00282115">
        <w:rPr>
          <w:rFonts w:ascii="Times New Roman" w:eastAsia="Times New Roman" w:hAnsi="Times New Roman" w:cs="Times New Roman"/>
          <w:color w:val="000000"/>
          <w:sz w:val="24"/>
          <w:szCs w:val="24"/>
          <w:lang w:eastAsia="es-PE"/>
        </w:rPr>
        <w:t>ncia</w:t>
      </w:r>
      <w:r w:rsidR="00D87507" w:rsidRPr="00282115">
        <w:rPr>
          <w:rFonts w:ascii="Times New Roman" w:eastAsia="Times New Roman" w:hAnsi="Times New Roman" w:cs="Times New Roman"/>
          <w:color w:val="000000"/>
          <w:sz w:val="24"/>
          <w:szCs w:val="24"/>
          <w:lang w:eastAsia="es-PE"/>
        </w:rPr>
        <w:t xml:space="preserve"> también podemos mencionar:</w:t>
      </w:r>
    </w:p>
    <w:p w14:paraId="5401F67A" w14:textId="77777777" w:rsidR="00F416F2" w:rsidRPr="00282115" w:rsidRDefault="00F416F2" w:rsidP="00C53122">
      <w:pPr>
        <w:spacing w:after="0" w:line="240" w:lineRule="auto"/>
        <w:ind w:left="1416"/>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 </w:t>
      </w:r>
    </w:p>
    <w:p w14:paraId="6A598B2C" w14:textId="33200E63" w:rsidR="00055AF2" w:rsidRPr="00282115" w:rsidRDefault="001C4C6C" w:rsidP="005D6C3D">
      <w:pPr>
        <w:pStyle w:val="Prrafodelista"/>
        <w:numPr>
          <w:ilvl w:val="1"/>
          <w:numId w:val="25"/>
        </w:numPr>
        <w:spacing w:after="0" w:line="240" w:lineRule="auto"/>
        <w:jc w:val="both"/>
        <w:rPr>
          <w:rFonts w:ascii="Times New Roman" w:eastAsia="Times New Roman" w:hAnsi="Times New Roman" w:cs="Times New Roman"/>
          <w:color w:val="000000"/>
          <w:sz w:val="24"/>
          <w:szCs w:val="24"/>
          <w:lang w:eastAsia="es-PE"/>
        </w:rPr>
      </w:pPr>
      <w:commentRangeStart w:id="231"/>
      <w:r w:rsidRPr="00282115">
        <w:rPr>
          <w:rFonts w:ascii="Times New Roman" w:eastAsia="Times New Roman" w:hAnsi="Times New Roman" w:cs="Times New Roman"/>
          <w:color w:val="000000"/>
          <w:sz w:val="24"/>
          <w:szCs w:val="24"/>
          <w:lang w:eastAsia="es-PE"/>
        </w:rPr>
        <w:t>En la actualidad las aplicaciones móviles están siendo usadas en distintos sectores tanto empresariales como sociales</w:t>
      </w:r>
      <w:r w:rsidR="005D6C3D">
        <w:rPr>
          <w:rFonts w:ascii="Times New Roman" w:eastAsia="Times New Roman" w:hAnsi="Times New Roman" w:cs="Times New Roman"/>
          <w:color w:val="000000"/>
          <w:sz w:val="24"/>
          <w:szCs w:val="24"/>
          <w:lang w:eastAsia="es-PE"/>
        </w:rPr>
        <w:t xml:space="preserve"> (El comercio, BCP, PeruCool)</w:t>
      </w:r>
      <w:r w:rsidRPr="00282115">
        <w:rPr>
          <w:rFonts w:ascii="Times New Roman" w:eastAsia="Times New Roman" w:hAnsi="Times New Roman" w:cs="Times New Roman"/>
          <w:color w:val="000000"/>
          <w:sz w:val="24"/>
          <w:szCs w:val="24"/>
          <w:lang w:eastAsia="es-PE"/>
        </w:rPr>
        <w:t xml:space="preserve"> mejorando servicios y brindando información seguridad y comunicación entre sus usuarios.</w:t>
      </w:r>
      <w:r w:rsidR="005D6C3D" w:rsidRPr="005D6C3D">
        <w:t xml:space="preserve"> </w:t>
      </w:r>
      <w:r w:rsidR="005D6C3D" w:rsidRPr="005D6C3D">
        <w:rPr>
          <w:rFonts w:ascii="Times New Roman" w:hAnsi="Times New Roman" w:cs="Times New Roman"/>
          <w:i/>
          <w:sz w:val="18"/>
          <w:szCs w:val="18"/>
        </w:rPr>
        <w:t>(</w:t>
      </w:r>
      <w:r w:rsidR="005D6C3D" w:rsidRPr="005D6C3D">
        <w:rPr>
          <w:rFonts w:ascii="Times New Roman" w:eastAsia="Times New Roman" w:hAnsi="Times New Roman" w:cs="Times New Roman"/>
          <w:i/>
          <w:color w:val="000000"/>
          <w:sz w:val="18"/>
          <w:szCs w:val="18"/>
          <w:lang w:eastAsia="es-PE"/>
        </w:rPr>
        <w:t>http://blog.staffcreativa.pe/cuales-son-las-aplicaciones-moviles-mas-populares-en-peru/</w:t>
      </w:r>
      <w:r w:rsidRPr="005D6C3D">
        <w:rPr>
          <w:rFonts w:ascii="Times New Roman" w:eastAsia="Times New Roman" w:hAnsi="Times New Roman" w:cs="Times New Roman"/>
          <w:i/>
          <w:color w:val="000000"/>
          <w:sz w:val="18"/>
          <w:szCs w:val="18"/>
          <w:lang w:eastAsia="es-PE"/>
        </w:rPr>
        <w:t xml:space="preserve"> </w:t>
      </w:r>
      <w:commentRangeEnd w:id="231"/>
      <w:r w:rsidR="00481BF9" w:rsidRPr="005D6C3D">
        <w:rPr>
          <w:rStyle w:val="Refdecomentario"/>
          <w:rFonts w:ascii="Times New Roman" w:hAnsi="Times New Roman" w:cs="Times New Roman"/>
          <w:i/>
          <w:sz w:val="18"/>
          <w:szCs w:val="18"/>
        </w:rPr>
        <w:commentReference w:id="231"/>
      </w:r>
      <w:r w:rsidR="005D6C3D" w:rsidRPr="005D6C3D">
        <w:rPr>
          <w:rFonts w:ascii="Times New Roman" w:eastAsia="Times New Roman" w:hAnsi="Times New Roman" w:cs="Times New Roman"/>
          <w:i/>
          <w:color w:val="000000"/>
          <w:sz w:val="18"/>
          <w:szCs w:val="18"/>
          <w:lang w:eastAsia="es-PE"/>
        </w:rPr>
        <w:t>)</w:t>
      </w:r>
    </w:p>
    <w:p w14:paraId="083D038F" w14:textId="00E31152" w:rsidR="00636065" w:rsidRPr="00282115" w:rsidRDefault="001C4C6C" w:rsidP="005D6C3D">
      <w:pPr>
        <w:pStyle w:val="Prrafodelista"/>
        <w:numPr>
          <w:ilvl w:val="1"/>
          <w:numId w:val="25"/>
        </w:numPr>
        <w:spacing w:after="0" w:line="240" w:lineRule="auto"/>
        <w:jc w:val="both"/>
        <w:rPr>
          <w:rFonts w:ascii="Times New Roman" w:eastAsia="Times New Roman" w:hAnsi="Times New Roman" w:cs="Times New Roman"/>
          <w:color w:val="000000"/>
          <w:sz w:val="24"/>
          <w:szCs w:val="24"/>
          <w:lang w:eastAsia="es-PE"/>
        </w:rPr>
      </w:pPr>
      <w:commentRangeStart w:id="232"/>
      <w:r w:rsidRPr="00282115">
        <w:rPr>
          <w:rFonts w:ascii="Times New Roman" w:eastAsia="Times New Roman" w:hAnsi="Times New Roman" w:cs="Times New Roman"/>
          <w:color w:val="000000"/>
          <w:sz w:val="24"/>
          <w:szCs w:val="24"/>
          <w:lang w:eastAsia="es-PE"/>
        </w:rPr>
        <w:t xml:space="preserve">Existen ya diferentes </w:t>
      </w:r>
      <w:r w:rsidR="00110037" w:rsidRPr="00282115">
        <w:rPr>
          <w:rFonts w:ascii="Times New Roman" w:eastAsia="Times New Roman" w:hAnsi="Times New Roman" w:cs="Times New Roman"/>
          <w:color w:val="000000"/>
          <w:sz w:val="24"/>
          <w:szCs w:val="24"/>
          <w:lang w:eastAsia="es-PE"/>
        </w:rPr>
        <w:t>aplicaciones</w:t>
      </w:r>
      <w:r w:rsidRPr="00282115">
        <w:rPr>
          <w:rFonts w:ascii="Times New Roman" w:eastAsia="Times New Roman" w:hAnsi="Times New Roman" w:cs="Times New Roman"/>
          <w:color w:val="000000"/>
          <w:sz w:val="24"/>
          <w:szCs w:val="24"/>
          <w:lang w:eastAsia="es-PE"/>
        </w:rPr>
        <w:t xml:space="preserve"> con la cual un usuario puede </w:t>
      </w:r>
      <w:del w:id="233" w:author="Edwin Huamaní" w:date="2015-02-23T04:03:00Z">
        <w:r w:rsidRPr="00282115" w:rsidDel="00840B97">
          <w:rPr>
            <w:rFonts w:ascii="Times New Roman" w:eastAsia="Times New Roman" w:hAnsi="Times New Roman" w:cs="Times New Roman"/>
            <w:color w:val="000000"/>
            <w:sz w:val="24"/>
            <w:szCs w:val="24"/>
            <w:lang w:eastAsia="es-PE"/>
          </w:rPr>
          <w:delText xml:space="preserve">denunciar una mala </w:delText>
        </w:r>
        <w:r w:rsidR="00240092" w:rsidRPr="00282115" w:rsidDel="00840B97">
          <w:rPr>
            <w:rFonts w:ascii="Times New Roman" w:eastAsia="Times New Roman" w:hAnsi="Times New Roman" w:cs="Times New Roman"/>
            <w:color w:val="000000"/>
            <w:sz w:val="24"/>
            <w:szCs w:val="24"/>
            <w:lang w:eastAsia="es-PE"/>
          </w:rPr>
          <w:delText>práctica</w:delText>
        </w:r>
        <w:r w:rsidRPr="00282115" w:rsidDel="00840B97">
          <w:rPr>
            <w:rFonts w:ascii="Times New Roman" w:eastAsia="Times New Roman" w:hAnsi="Times New Roman" w:cs="Times New Roman"/>
            <w:color w:val="000000"/>
            <w:sz w:val="24"/>
            <w:szCs w:val="24"/>
            <w:lang w:eastAsia="es-PE"/>
          </w:rPr>
          <w:delText xml:space="preserve"> o compartir sus </w:delText>
        </w:r>
        <w:r w:rsidR="00240092" w:rsidRPr="00282115" w:rsidDel="00840B97">
          <w:rPr>
            <w:rFonts w:ascii="Times New Roman" w:eastAsia="Times New Roman" w:hAnsi="Times New Roman" w:cs="Times New Roman"/>
            <w:color w:val="000000"/>
            <w:sz w:val="24"/>
            <w:szCs w:val="24"/>
            <w:lang w:eastAsia="es-PE"/>
          </w:rPr>
          <w:delText>críticas</w:delText>
        </w:r>
        <w:r w:rsidRPr="00282115" w:rsidDel="00840B97">
          <w:rPr>
            <w:rFonts w:ascii="Times New Roman" w:eastAsia="Times New Roman" w:hAnsi="Times New Roman" w:cs="Times New Roman"/>
            <w:color w:val="000000"/>
            <w:sz w:val="24"/>
            <w:szCs w:val="24"/>
            <w:lang w:eastAsia="es-PE"/>
          </w:rPr>
          <w:delText xml:space="preserve"> constructivas sobre algún servicio </w:delText>
        </w:r>
        <w:r w:rsidR="00C00B99" w:rsidRPr="00282115" w:rsidDel="00840B97">
          <w:rPr>
            <w:rFonts w:ascii="Times New Roman" w:eastAsia="Times New Roman" w:hAnsi="Times New Roman" w:cs="Times New Roman"/>
            <w:color w:val="000000"/>
            <w:sz w:val="24"/>
            <w:szCs w:val="24"/>
            <w:lang w:eastAsia="es-PE"/>
          </w:rPr>
          <w:delText>que se utilice</w:delText>
        </w:r>
        <w:commentRangeEnd w:id="232"/>
        <w:r w:rsidR="00481BF9" w:rsidDel="00840B97">
          <w:rPr>
            <w:rStyle w:val="Refdecomentario"/>
          </w:rPr>
          <w:commentReference w:id="232"/>
        </w:r>
      </w:del>
      <w:ins w:id="234" w:author="Edwin Huamaní" w:date="2015-02-23T04:03:00Z">
        <w:r w:rsidR="00840B97">
          <w:rPr>
            <w:rFonts w:ascii="Times New Roman" w:eastAsia="Times New Roman" w:hAnsi="Times New Roman" w:cs="Times New Roman"/>
            <w:color w:val="000000"/>
            <w:sz w:val="24"/>
            <w:szCs w:val="24"/>
            <w:lang w:eastAsia="es-PE"/>
          </w:rPr>
          <w:t xml:space="preserve">realizar consultas sobre estados de cuenta, o recibos vencidos de </w:t>
        </w:r>
      </w:ins>
      <w:ins w:id="235" w:author="Edwin Huamaní" w:date="2015-02-23T04:04:00Z">
        <w:r w:rsidR="00840B97">
          <w:rPr>
            <w:rFonts w:ascii="Times New Roman" w:eastAsia="Times New Roman" w:hAnsi="Times New Roman" w:cs="Times New Roman"/>
            <w:color w:val="000000"/>
            <w:sz w:val="24"/>
            <w:szCs w:val="24"/>
            <w:lang w:eastAsia="es-PE"/>
          </w:rPr>
          <w:t>algún</w:t>
        </w:r>
      </w:ins>
      <w:ins w:id="236" w:author="Edwin Huamaní" w:date="2015-02-23T04:03:00Z">
        <w:r w:rsidR="00840B97">
          <w:rPr>
            <w:rFonts w:ascii="Times New Roman" w:eastAsia="Times New Roman" w:hAnsi="Times New Roman" w:cs="Times New Roman"/>
            <w:color w:val="000000"/>
            <w:sz w:val="24"/>
            <w:szCs w:val="24"/>
            <w:lang w:eastAsia="es-PE"/>
          </w:rPr>
          <w:t xml:space="preserve"> </w:t>
        </w:r>
      </w:ins>
      <w:ins w:id="237" w:author="Edwin Huamaní" w:date="2015-02-23T04:04:00Z">
        <w:r w:rsidR="00840B97">
          <w:rPr>
            <w:rFonts w:ascii="Times New Roman" w:eastAsia="Times New Roman" w:hAnsi="Times New Roman" w:cs="Times New Roman"/>
            <w:color w:val="000000"/>
            <w:sz w:val="24"/>
            <w:szCs w:val="24"/>
            <w:lang w:eastAsia="es-PE"/>
          </w:rPr>
          <w:t>servicio</w:t>
        </w:r>
      </w:ins>
      <w:r w:rsidR="00C00B99" w:rsidRPr="00282115">
        <w:rPr>
          <w:rFonts w:ascii="Times New Roman" w:eastAsia="Times New Roman" w:hAnsi="Times New Roman" w:cs="Times New Roman"/>
          <w:color w:val="000000"/>
          <w:sz w:val="24"/>
          <w:szCs w:val="24"/>
          <w:lang w:eastAsia="es-PE"/>
        </w:rPr>
        <w:t>. P</w:t>
      </w:r>
      <w:commentRangeStart w:id="238"/>
      <w:r w:rsidR="00C00B99" w:rsidRPr="00282115">
        <w:rPr>
          <w:rFonts w:ascii="Times New Roman" w:eastAsia="Times New Roman" w:hAnsi="Times New Roman" w:cs="Times New Roman"/>
          <w:color w:val="000000"/>
          <w:sz w:val="24"/>
          <w:szCs w:val="24"/>
          <w:lang w:eastAsia="es-PE"/>
        </w:rPr>
        <w:t xml:space="preserve">or otro lado </w:t>
      </w:r>
      <w:r w:rsidR="005D6C3D">
        <w:rPr>
          <w:rFonts w:ascii="Times New Roman" w:eastAsia="Times New Roman" w:hAnsi="Times New Roman" w:cs="Times New Roman"/>
          <w:color w:val="000000"/>
          <w:sz w:val="24"/>
          <w:szCs w:val="24"/>
          <w:lang w:eastAsia="es-PE"/>
        </w:rPr>
        <w:t xml:space="preserve">según </w:t>
      </w:r>
      <w:r w:rsidR="005D6C3D" w:rsidRPr="005D6C3D">
        <w:rPr>
          <w:rFonts w:ascii="Times New Roman" w:hAnsi="Times New Roman" w:cs="Times New Roman"/>
          <w:sz w:val="24"/>
          <w:szCs w:val="24"/>
          <w:shd w:val="clear" w:color="auto" w:fill="FDFDFD"/>
        </w:rPr>
        <w:t>Celistics</w:t>
      </w:r>
      <w:r w:rsidR="005D6C3D">
        <w:rPr>
          <w:rFonts w:ascii="Times New Roman" w:hAnsi="Times New Roman" w:cs="Times New Roman"/>
          <w:sz w:val="24"/>
          <w:szCs w:val="24"/>
          <w:shd w:val="clear" w:color="auto" w:fill="FDFDFD"/>
        </w:rPr>
        <w:t xml:space="preserve">, </w:t>
      </w:r>
      <w:r w:rsidR="005D6C3D" w:rsidRPr="005D6C3D">
        <w:rPr>
          <w:rFonts w:ascii="Times New Roman" w:hAnsi="Times New Roman" w:cs="Times New Roman"/>
          <w:sz w:val="24"/>
          <w:szCs w:val="24"/>
          <w:shd w:val="clear" w:color="auto" w:fill="FDFDFD"/>
        </w:rPr>
        <w:t>importadora de Smartphone</w:t>
      </w:r>
      <w:r w:rsidR="005D6C3D">
        <w:rPr>
          <w:rFonts w:ascii="Times New Roman" w:hAnsi="Times New Roman" w:cs="Times New Roman"/>
          <w:sz w:val="24"/>
          <w:szCs w:val="24"/>
          <w:shd w:val="clear" w:color="auto" w:fill="FDFDFD"/>
        </w:rPr>
        <w:t>,</w:t>
      </w:r>
      <w:r w:rsidR="005D6C3D" w:rsidRPr="005D6C3D">
        <w:rPr>
          <w:rFonts w:ascii="Times New Roman" w:hAnsi="Times New Roman" w:cs="Times New Roman"/>
          <w:sz w:val="24"/>
          <w:szCs w:val="24"/>
          <w:shd w:val="clear" w:color="auto" w:fill="FDFDFD"/>
        </w:rPr>
        <w:t xml:space="preserve"> </w:t>
      </w:r>
      <w:r w:rsidR="005D6C3D">
        <w:rPr>
          <w:rFonts w:ascii="Times New Roman" w:eastAsia="Times New Roman" w:hAnsi="Times New Roman" w:cs="Times New Roman"/>
          <w:color w:val="000000"/>
          <w:sz w:val="24"/>
          <w:szCs w:val="24"/>
          <w:lang w:eastAsia="es-PE"/>
        </w:rPr>
        <w:t>se ha incrementado la venta</w:t>
      </w:r>
      <w:r w:rsidR="00C00B99" w:rsidRPr="00282115">
        <w:rPr>
          <w:rFonts w:ascii="Times New Roman" w:eastAsia="Times New Roman" w:hAnsi="Times New Roman" w:cs="Times New Roman"/>
          <w:color w:val="000000"/>
          <w:sz w:val="24"/>
          <w:szCs w:val="24"/>
          <w:lang w:eastAsia="es-PE"/>
        </w:rPr>
        <w:t xml:space="preserve"> de </w:t>
      </w:r>
      <w:r w:rsidR="00240092" w:rsidRPr="00282115">
        <w:rPr>
          <w:rFonts w:ascii="Times New Roman" w:eastAsia="Times New Roman" w:hAnsi="Times New Roman" w:cs="Times New Roman"/>
          <w:color w:val="000000"/>
          <w:sz w:val="24"/>
          <w:szCs w:val="24"/>
          <w:lang w:eastAsia="es-PE"/>
        </w:rPr>
        <w:t>Smartphone</w:t>
      </w:r>
      <w:commentRangeEnd w:id="238"/>
      <w:r w:rsidR="00481BF9">
        <w:rPr>
          <w:rStyle w:val="Refdecomentario"/>
        </w:rPr>
        <w:commentReference w:id="238"/>
      </w:r>
      <w:r w:rsidR="00C00B99" w:rsidRPr="00282115">
        <w:rPr>
          <w:rFonts w:ascii="Times New Roman" w:eastAsia="Times New Roman" w:hAnsi="Times New Roman" w:cs="Times New Roman"/>
          <w:color w:val="000000"/>
          <w:sz w:val="24"/>
          <w:szCs w:val="24"/>
          <w:lang w:eastAsia="es-PE"/>
        </w:rPr>
        <w:t xml:space="preserve"> </w:t>
      </w:r>
      <w:r w:rsidR="005D6C3D">
        <w:rPr>
          <w:rFonts w:ascii="Times New Roman" w:eastAsia="Times New Roman" w:hAnsi="Times New Roman" w:cs="Times New Roman"/>
          <w:color w:val="000000"/>
          <w:sz w:val="24"/>
          <w:szCs w:val="24"/>
          <w:lang w:eastAsia="es-PE"/>
        </w:rPr>
        <w:t>esto iria</w:t>
      </w:r>
      <w:r w:rsidR="00C00B99" w:rsidRPr="00282115">
        <w:rPr>
          <w:rFonts w:ascii="Times New Roman" w:eastAsia="Times New Roman" w:hAnsi="Times New Roman" w:cs="Times New Roman"/>
          <w:color w:val="000000"/>
          <w:sz w:val="24"/>
          <w:szCs w:val="24"/>
          <w:lang w:eastAsia="es-PE"/>
        </w:rPr>
        <w:t xml:space="preserve"> va a favor para el uso de aplicaciones móviles y la aceptación que estas tienen en los usuarios</w:t>
      </w:r>
      <w:r w:rsidR="00FD5B7C" w:rsidRPr="00282115">
        <w:rPr>
          <w:rFonts w:ascii="Times New Roman" w:eastAsia="Times New Roman" w:hAnsi="Times New Roman" w:cs="Times New Roman"/>
          <w:color w:val="000000"/>
          <w:sz w:val="24"/>
          <w:szCs w:val="24"/>
          <w:lang w:eastAsia="es-PE"/>
        </w:rPr>
        <w:t xml:space="preserve"> registrados</w:t>
      </w:r>
      <w:r w:rsidR="00636065" w:rsidRPr="00282115">
        <w:rPr>
          <w:rFonts w:ascii="Times New Roman" w:eastAsia="Times New Roman" w:hAnsi="Times New Roman" w:cs="Times New Roman"/>
          <w:color w:val="000000"/>
          <w:sz w:val="24"/>
          <w:szCs w:val="24"/>
          <w:lang w:eastAsia="es-PE"/>
        </w:rPr>
        <w:t>.</w:t>
      </w:r>
      <w:r w:rsidR="005D6C3D" w:rsidRPr="005D6C3D">
        <w:t xml:space="preserve"> </w:t>
      </w:r>
      <w:r w:rsidR="005D6C3D" w:rsidRPr="005D6C3D">
        <w:rPr>
          <w:rFonts w:ascii="Times New Roman" w:hAnsi="Times New Roman" w:cs="Times New Roman"/>
          <w:i/>
          <w:sz w:val="18"/>
          <w:szCs w:val="18"/>
        </w:rPr>
        <w:t>(</w:t>
      </w:r>
      <w:r w:rsidR="005D6C3D" w:rsidRPr="005D6C3D">
        <w:rPr>
          <w:rFonts w:ascii="Times New Roman" w:eastAsia="Times New Roman" w:hAnsi="Times New Roman" w:cs="Times New Roman"/>
          <w:i/>
          <w:color w:val="000000"/>
          <w:sz w:val="18"/>
          <w:szCs w:val="18"/>
          <w:lang w:eastAsia="es-PE"/>
        </w:rPr>
        <w:t>http://marketingmobileperu.com/estadisticas-y-proyecciones-2013-en-el-uso-de-smarthpones-en-peru/)</w:t>
      </w:r>
    </w:p>
    <w:p w14:paraId="27BE3FFF" w14:textId="77777777" w:rsidR="00636065" w:rsidRPr="00282115" w:rsidRDefault="00FD5B7C" w:rsidP="00C53122">
      <w:pPr>
        <w:pStyle w:val="Prrafodelista"/>
        <w:numPr>
          <w:ilvl w:val="1"/>
          <w:numId w:val="25"/>
        </w:numPr>
        <w:spacing w:after="0" w:line="240" w:lineRule="auto"/>
        <w:jc w:val="both"/>
        <w:rPr>
          <w:rFonts w:ascii="Times New Roman" w:eastAsia="Times New Roman" w:hAnsi="Times New Roman" w:cs="Times New Roman"/>
          <w:color w:val="000000"/>
          <w:sz w:val="24"/>
          <w:szCs w:val="24"/>
          <w:lang w:eastAsia="es-PE"/>
        </w:rPr>
      </w:pPr>
      <w:r w:rsidRPr="00282115">
        <w:rPr>
          <w:rFonts w:ascii="Times New Roman" w:eastAsia="Times New Roman" w:hAnsi="Times New Roman" w:cs="Times New Roman"/>
          <w:color w:val="000000"/>
          <w:sz w:val="24"/>
          <w:szCs w:val="24"/>
          <w:lang w:eastAsia="es-PE"/>
        </w:rPr>
        <w:t xml:space="preserve">Este proyecto demuestra la utilidad que tienen las aplicaciones móviles tanto para empresas, microempresas incluso entidades del estado. Y que pueden ser de gran ayuda en cuanto a </w:t>
      </w:r>
      <w:commentRangeStart w:id="239"/>
      <w:del w:id="240" w:author="Edwin Huamaní" w:date="2015-02-23T04:04:00Z">
        <w:r w:rsidRPr="00282115" w:rsidDel="00840B97">
          <w:rPr>
            <w:rFonts w:ascii="Times New Roman" w:eastAsia="Times New Roman" w:hAnsi="Times New Roman" w:cs="Times New Roman"/>
            <w:color w:val="000000"/>
            <w:sz w:val="24"/>
            <w:szCs w:val="24"/>
            <w:lang w:eastAsia="es-PE"/>
          </w:rPr>
          <w:delText xml:space="preserve">los </w:delText>
        </w:r>
      </w:del>
      <w:ins w:id="241" w:author="Edwin Huamaní" w:date="2015-02-23T04:04:00Z">
        <w:r w:rsidR="00840B97">
          <w:rPr>
            <w:rFonts w:ascii="Times New Roman" w:eastAsia="Times New Roman" w:hAnsi="Times New Roman" w:cs="Times New Roman"/>
            <w:color w:val="000000"/>
            <w:sz w:val="24"/>
            <w:szCs w:val="24"/>
            <w:lang w:eastAsia="es-PE"/>
          </w:rPr>
          <w:t xml:space="preserve">la </w:t>
        </w:r>
      </w:ins>
      <w:ins w:id="242" w:author="Edwin Huamaní" w:date="2015-02-23T04:05:00Z">
        <w:r w:rsidR="00840B97">
          <w:rPr>
            <w:rFonts w:ascii="Times New Roman" w:eastAsia="Times New Roman" w:hAnsi="Times New Roman" w:cs="Times New Roman"/>
            <w:color w:val="000000"/>
            <w:sz w:val="24"/>
            <w:szCs w:val="24"/>
            <w:lang w:eastAsia="es-PE"/>
          </w:rPr>
          <w:t>automatización de</w:t>
        </w:r>
      </w:ins>
      <w:ins w:id="243" w:author="Edwin Huamaní" w:date="2015-02-23T04:04:00Z">
        <w:r w:rsidR="00840B97" w:rsidRPr="00282115">
          <w:rPr>
            <w:rFonts w:ascii="Times New Roman" w:eastAsia="Times New Roman" w:hAnsi="Times New Roman" w:cs="Times New Roman"/>
            <w:color w:val="000000"/>
            <w:sz w:val="24"/>
            <w:szCs w:val="24"/>
            <w:lang w:eastAsia="es-PE"/>
          </w:rPr>
          <w:t xml:space="preserve"> </w:t>
        </w:r>
      </w:ins>
      <w:r w:rsidRPr="00282115">
        <w:rPr>
          <w:rFonts w:ascii="Times New Roman" w:eastAsia="Times New Roman" w:hAnsi="Times New Roman" w:cs="Times New Roman"/>
          <w:color w:val="000000"/>
          <w:sz w:val="24"/>
          <w:szCs w:val="24"/>
          <w:lang w:eastAsia="es-PE"/>
        </w:rPr>
        <w:t xml:space="preserve">procedimientos </w:t>
      </w:r>
      <w:commentRangeEnd w:id="239"/>
      <w:r w:rsidR="004A162E">
        <w:rPr>
          <w:rStyle w:val="Refdecomentario"/>
        </w:rPr>
        <w:commentReference w:id="239"/>
      </w:r>
      <w:r w:rsidRPr="00282115">
        <w:rPr>
          <w:rFonts w:ascii="Times New Roman" w:eastAsia="Times New Roman" w:hAnsi="Times New Roman" w:cs="Times New Roman"/>
          <w:color w:val="000000"/>
          <w:sz w:val="24"/>
          <w:szCs w:val="24"/>
          <w:lang w:eastAsia="es-PE"/>
        </w:rPr>
        <w:t>y reducción de tiempos en las funciones realizadas</w:t>
      </w:r>
      <w:r w:rsidR="00636065" w:rsidRPr="00282115">
        <w:rPr>
          <w:rFonts w:ascii="Times New Roman" w:eastAsia="Times New Roman" w:hAnsi="Times New Roman" w:cs="Times New Roman"/>
          <w:color w:val="000000"/>
          <w:sz w:val="24"/>
          <w:szCs w:val="24"/>
          <w:lang w:eastAsia="es-PE"/>
        </w:rPr>
        <w:t>.</w:t>
      </w:r>
    </w:p>
    <w:p w14:paraId="35F21A6A" w14:textId="798BAEEF" w:rsidR="00FF3400" w:rsidRDefault="007A362F"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r>
    </w:p>
    <w:p w14:paraId="7EC3005B" w14:textId="77777777" w:rsidR="007A362F" w:rsidRDefault="007A362F"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0D505291" w14:textId="77777777" w:rsidR="007A362F" w:rsidRDefault="007A362F"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1229485C"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42229364"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437D4BDA"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38D3D2F2"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31506535"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74476D2E"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7A3019C9" w14:textId="77777777" w:rsidR="00A604EC" w:rsidRDefault="00A604EC"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73347020"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3DBE638D"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4BFDEFAA"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67E0259F"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1D102EF0"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10E56F6D"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4CF071F4"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3F5070D0"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0C04A6DE"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29825B2E"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08F0C6F6" w14:textId="77777777" w:rsidR="009257FD" w:rsidRDefault="009257FD"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640103E4" w14:textId="45C135A6" w:rsidR="009257FD" w:rsidRDefault="009257FD" w:rsidP="00DE34AC">
      <w:pPr>
        <w:tabs>
          <w:tab w:val="left" w:pos="1830"/>
        </w:tabs>
        <w:autoSpaceDE w:val="0"/>
        <w:autoSpaceDN w:val="0"/>
        <w:adjustRightInd w:val="0"/>
        <w:spacing w:after="0" w:line="240" w:lineRule="auto"/>
        <w:jc w:val="both"/>
        <w:rPr>
          <w:rFonts w:ascii="Times New Roman" w:hAnsi="Times New Roman" w:cs="Times New Roman"/>
          <w:bCs/>
          <w:sz w:val="24"/>
          <w:szCs w:val="24"/>
        </w:rPr>
      </w:pPr>
    </w:p>
    <w:p w14:paraId="69F46D99" w14:textId="77777777" w:rsidR="007A362F" w:rsidRDefault="007A362F" w:rsidP="007A362F">
      <w:pPr>
        <w:tabs>
          <w:tab w:val="left" w:pos="5190"/>
        </w:tabs>
        <w:autoSpaceDE w:val="0"/>
        <w:autoSpaceDN w:val="0"/>
        <w:adjustRightInd w:val="0"/>
        <w:spacing w:after="0" w:line="240" w:lineRule="auto"/>
        <w:jc w:val="both"/>
        <w:rPr>
          <w:rFonts w:ascii="Times New Roman" w:hAnsi="Times New Roman" w:cs="Times New Roman"/>
          <w:bCs/>
          <w:sz w:val="24"/>
          <w:szCs w:val="24"/>
        </w:rPr>
      </w:pPr>
    </w:p>
    <w:p w14:paraId="200062C6" w14:textId="77777777" w:rsidR="00FF3400" w:rsidRPr="003B5DE6" w:rsidRDefault="006B7EE1" w:rsidP="00C53122">
      <w:pPr>
        <w:pStyle w:val="Ttulo1"/>
        <w:spacing w:line="240" w:lineRule="auto"/>
        <w:jc w:val="center"/>
        <w:rPr>
          <w:rFonts w:ascii="Times New Roman" w:hAnsi="Times New Roman" w:cs="Times New Roman"/>
          <w:b/>
          <w:color w:val="auto"/>
        </w:rPr>
      </w:pPr>
      <w:bookmarkStart w:id="244" w:name="_Toc412395574"/>
      <w:bookmarkStart w:id="245" w:name="_Toc412455128"/>
      <w:r w:rsidRPr="003B5DE6">
        <w:rPr>
          <w:rFonts w:ascii="Times New Roman" w:hAnsi="Times New Roman" w:cs="Times New Roman"/>
          <w:b/>
          <w:color w:val="auto"/>
        </w:rPr>
        <w:t>CAPITULO II: ANALISIS</w:t>
      </w:r>
      <w:bookmarkEnd w:id="244"/>
      <w:bookmarkEnd w:id="245"/>
    </w:p>
    <w:p w14:paraId="49DA0D90" w14:textId="77777777" w:rsidR="00956666" w:rsidRPr="00282115" w:rsidRDefault="00956666" w:rsidP="00C53122">
      <w:pPr>
        <w:pStyle w:val="Prrafodelista"/>
        <w:autoSpaceDE w:val="0"/>
        <w:autoSpaceDN w:val="0"/>
        <w:adjustRightInd w:val="0"/>
        <w:spacing w:after="0" w:line="240" w:lineRule="auto"/>
        <w:ind w:left="0"/>
        <w:jc w:val="both"/>
        <w:rPr>
          <w:rFonts w:ascii="Times New Roman" w:hAnsi="Times New Roman" w:cs="Times New Roman"/>
          <w:bCs/>
          <w:sz w:val="24"/>
          <w:szCs w:val="24"/>
        </w:rPr>
      </w:pPr>
    </w:p>
    <w:p w14:paraId="4D4719AA" w14:textId="77777777" w:rsidR="001C07C4" w:rsidRDefault="00FF3400" w:rsidP="00C53122">
      <w:pPr>
        <w:pStyle w:val="Ttulo2"/>
        <w:numPr>
          <w:ilvl w:val="0"/>
          <w:numId w:val="7"/>
        </w:numPr>
        <w:spacing w:line="240" w:lineRule="auto"/>
        <w:rPr>
          <w:rFonts w:ascii="Times New Roman" w:hAnsi="Times New Roman" w:cs="Times New Roman"/>
          <w:b/>
          <w:color w:val="auto"/>
          <w:sz w:val="24"/>
          <w:szCs w:val="24"/>
        </w:rPr>
      </w:pPr>
      <w:bookmarkStart w:id="246" w:name="_Toc412395575"/>
      <w:bookmarkStart w:id="247" w:name="_Toc412455129"/>
      <w:r w:rsidRPr="003B5DE6">
        <w:rPr>
          <w:rFonts w:ascii="Times New Roman" w:hAnsi="Times New Roman" w:cs="Times New Roman"/>
          <w:b/>
          <w:color w:val="auto"/>
          <w:sz w:val="24"/>
          <w:szCs w:val="24"/>
        </w:rPr>
        <w:t>ANÁLISIS.</w:t>
      </w:r>
      <w:bookmarkEnd w:id="246"/>
      <w:bookmarkEnd w:id="247"/>
    </w:p>
    <w:p w14:paraId="3BB06C1E" w14:textId="77777777" w:rsidR="003B5DE6" w:rsidRPr="003B5DE6" w:rsidRDefault="003B5DE6" w:rsidP="00C53122">
      <w:pPr>
        <w:spacing w:line="240" w:lineRule="auto"/>
      </w:pPr>
    </w:p>
    <w:p w14:paraId="7A30A12C" w14:textId="77777777" w:rsidR="001C07C4" w:rsidRPr="00282115" w:rsidRDefault="001C07C4" w:rsidP="00C53122">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El presente capítulo tiene como </w:t>
      </w:r>
      <w:r w:rsidR="00FF3400" w:rsidRPr="00282115">
        <w:rPr>
          <w:rFonts w:ascii="Times New Roman" w:hAnsi="Times New Roman" w:cs="Times New Roman"/>
          <w:sz w:val="24"/>
          <w:szCs w:val="24"/>
        </w:rPr>
        <w:t xml:space="preserve">finalidad mostrar una breve descripción del </w:t>
      </w:r>
      <w:r w:rsidR="00830CBF" w:rsidRPr="00282115">
        <w:rPr>
          <w:rFonts w:ascii="Times New Roman" w:hAnsi="Times New Roman" w:cs="Times New Roman"/>
          <w:bCs/>
          <w:color w:val="000000"/>
          <w:sz w:val="24"/>
          <w:szCs w:val="24"/>
        </w:rPr>
        <w:t>Sistema Móvil para Consulta de Requisitorias PNP App Requisitorias</w:t>
      </w:r>
      <w:r w:rsidRPr="00282115">
        <w:rPr>
          <w:rFonts w:ascii="Times New Roman" w:hAnsi="Times New Roman" w:cs="Times New Roman"/>
          <w:sz w:val="24"/>
          <w:szCs w:val="24"/>
        </w:rPr>
        <w:t>,</w:t>
      </w:r>
      <w:r w:rsidR="00FF3400" w:rsidRPr="00282115">
        <w:rPr>
          <w:rFonts w:ascii="Times New Roman" w:hAnsi="Times New Roman" w:cs="Times New Roman"/>
          <w:sz w:val="24"/>
          <w:szCs w:val="24"/>
        </w:rPr>
        <w:t xml:space="preserve"> </w:t>
      </w:r>
      <w:r w:rsidRPr="00282115">
        <w:rPr>
          <w:rFonts w:ascii="Times New Roman" w:hAnsi="Times New Roman" w:cs="Times New Roman"/>
          <w:sz w:val="24"/>
          <w:szCs w:val="24"/>
        </w:rPr>
        <w:t xml:space="preserve">presentando </w:t>
      </w:r>
      <w:r w:rsidR="00055AF2" w:rsidRPr="00282115">
        <w:rPr>
          <w:rFonts w:ascii="Times New Roman" w:hAnsi="Times New Roman" w:cs="Times New Roman"/>
          <w:sz w:val="24"/>
          <w:szCs w:val="24"/>
        </w:rPr>
        <w:t>la Metodología, Herramientas a utilizar, la Identificación de los Requerimientos del sistema y el Análisis de la solución realizado.</w:t>
      </w:r>
    </w:p>
    <w:p w14:paraId="36A412DD" w14:textId="77777777" w:rsidR="00956666" w:rsidRPr="00282115" w:rsidRDefault="00956666" w:rsidP="00C53122">
      <w:pPr>
        <w:autoSpaceDE w:val="0"/>
        <w:autoSpaceDN w:val="0"/>
        <w:adjustRightInd w:val="0"/>
        <w:spacing w:after="0" w:line="240" w:lineRule="auto"/>
        <w:jc w:val="both"/>
        <w:rPr>
          <w:rFonts w:ascii="Times New Roman" w:hAnsi="Times New Roman" w:cs="Times New Roman"/>
          <w:sz w:val="24"/>
          <w:szCs w:val="24"/>
        </w:rPr>
      </w:pPr>
    </w:p>
    <w:p w14:paraId="4F74881E" w14:textId="77777777" w:rsidR="001C07C4" w:rsidRDefault="003C247C" w:rsidP="00C53122">
      <w:pPr>
        <w:pStyle w:val="Ttulo3"/>
        <w:numPr>
          <w:ilvl w:val="1"/>
          <w:numId w:val="7"/>
        </w:numPr>
        <w:spacing w:line="24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bookmarkStart w:id="248" w:name="_Toc412395576"/>
      <w:bookmarkStart w:id="249" w:name="_Toc412455130"/>
      <w:r w:rsidR="001C07C4" w:rsidRPr="003B5DE6">
        <w:rPr>
          <w:rFonts w:ascii="Times New Roman" w:hAnsi="Times New Roman" w:cs="Times New Roman"/>
          <w:color w:val="auto"/>
          <w:sz w:val="24"/>
          <w:szCs w:val="24"/>
        </w:rPr>
        <w:t>Metodología aplicada para el desarrollo de la solución</w:t>
      </w:r>
      <w:bookmarkEnd w:id="248"/>
      <w:bookmarkEnd w:id="249"/>
    </w:p>
    <w:p w14:paraId="4496CCF3" w14:textId="77777777" w:rsidR="00B33117" w:rsidRPr="00B33117" w:rsidRDefault="00B33117" w:rsidP="00C53122">
      <w:pPr>
        <w:spacing w:line="240" w:lineRule="auto"/>
      </w:pPr>
    </w:p>
    <w:p w14:paraId="68416F40" w14:textId="77777777" w:rsidR="00BE3CC9" w:rsidRPr="00282115" w:rsidRDefault="00646265" w:rsidP="00C53122">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El desarrollo del </w:t>
      </w:r>
      <w:ins w:id="250" w:author="Edwin Huamaní" w:date="2015-02-23T04:05:00Z">
        <w:r w:rsidR="00840B97">
          <w:rPr>
            <w:rFonts w:ascii="Times New Roman" w:hAnsi="Times New Roman" w:cs="Times New Roman"/>
            <w:sz w:val="24"/>
            <w:szCs w:val="24"/>
          </w:rPr>
          <w:t>s</w:t>
        </w:r>
      </w:ins>
      <w:del w:id="251" w:author="Edwin Huamaní" w:date="2015-02-23T04:05:00Z">
        <w:r w:rsidRPr="00282115" w:rsidDel="00840B97">
          <w:rPr>
            <w:rFonts w:ascii="Times New Roman" w:hAnsi="Times New Roman" w:cs="Times New Roman"/>
            <w:sz w:val="24"/>
            <w:szCs w:val="24"/>
          </w:rPr>
          <w:delText>S</w:delText>
        </w:r>
      </w:del>
      <w:r w:rsidRPr="00282115">
        <w:rPr>
          <w:rFonts w:ascii="Times New Roman" w:hAnsi="Times New Roman" w:cs="Times New Roman"/>
          <w:sz w:val="24"/>
          <w:szCs w:val="24"/>
        </w:rPr>
        <w:t xml:space="preserve">istema </w:t>
      </w:r>
      <w:ins w:id="252" w:author="Edwin Huamaní" w:date="2015-02-23T04:05:00Z">
        <w:r w:rsidR="00840B97">
          <w:rPr>
            <w:rFonts w:ascii="Times New Roman" w:hAnsi="Times New Roman" w:cs="Times New Roman"/>
            <w:sz w:val="24"/>
            <w:szCs w:val="24"/>
          </w:rPr>
          <w:t>m</w:t>
        </w:r>
      </w:ins>
      <w:del w:id="253" w:author="Edwin Huamaní" w:date="2015-02-23T04:05:00Z">
        <w:r w:rsidR="00240092" w:rsidRPr="00282115" w:rsidDel="00840B97">
          <w:rPr>
            <w:rFonts w:ascii="Times New Roman" w:hAnsi="Times New Roman" w:cs="Times New Roman"/>
            <w:sz w:val="24"/>
            <w:szCs w:val="24"/>
          </w:rPr>
          <w:delText>M</w:delText>
        </w:r>
      </w:del>
      <w:r w:rsidR="00240092" w:rsidRPr="00282115">
        <w:rPr>
          <w:rFonts w:ascii="Times New Roman" w:hAnsi="Times New Roman" w:cs="Times New Roman"/>
          <w:sz w:val="24"/>
          <w:szCs w:val="24"/>
        </w:rPr>
        <w:t>óvil</w:t>
      </w:r>
      <w:r w:rsidRPr="00282115">
        <w:rPr>
          <w:rFonts w:ascii="Times New Roman" w:hAnsi="Times New Roman" w:cs="Times New Roman"/>
          <w:sz w:val="24"/>
          <w:szCs w:val="24"/>
        </w:rPr>
        <w:t xml:space="preserve"> para </w:t>
      </w:r>
      <w:ins w:id="254" w:author="Edwin Huamaní" w:date="2015-02-23T04:05:00Z">
        <w:r w:rsidR="00840B97">
          <w:rPr>
            <w:rFonts w:ascii="Times New Roman" w:hAnsi="Times New Roman" w:cs="Times New Roman"/>
            <w:sz w:val="24"/>
            <w:szCs w:val="24"/>
          </w:rPr>
          <w:t>c</w:t>
        </w:r>
      </w:ins>
      <w:del w:id="255" w:author="Edwin Huamaní" w:date="2015-02-23T04:05:00Z">
        <w:r w:rsidRPr="00282115" w:rsidDel="00840B97">
          <w:rPr>
            <w:rFonts w:ascii="Times New Roman" w:hAnsi="Times New Roman" w:cs="Times New Roman"/>
            <w:sz w:val="24"/>
            <w:szCs w:val="24"/>
          </w:rPr>
          <w:delText>C</w:delText>
        </w:r>
      </w:del>
      <w:r w:rsidRPr="00282115">
        <w:rPr>
          <w:rFonts w:ascii="Times New Roman" w:hAnsi="Times New Roman" w:cs="Times New Roman"/>
          <w:sz w:val="24"/>
          <w:szCs w:val="24"/>
        </w:rPr>
        <w:t xml:space="preserve">onsulta de </w:t>
      </w:r>
      <w:ins w:id="256" w:author="Edwin Huamaní" w:date="2015-02-23T04:05:00Z">
        <w:r w:rsidR="00840B97">
          <w:rPr>
            <w:rFonts w:ascii="Times New Roman" w:hAnsi="Times New Roman" w:cs="Times New Roman"/>
            <w:sz w:val="24"/>
            <w:szCs w:val="24"/>
          </w:rPr>
          <w:t>r</w:t>
        </w:r>
      </w:ins>
      <w:del w:id="257" w:author="Edwin Huamaní" w:date="2015-02-23T04:05:00Z">
        <w:r w:rsidRPr="00282115" w:rsidDel="00840B97">
          <w:rPr>
            <w:rFonts w:ascii="Times New Roman" w:hAnsi="Times New Roman" w:cs="Times New Roman"/>
            <w:sz w:val="24"/>
            <w:szCs w:val="24"/>
          </w:rPr>
          <w:delText>R</w:delText>
        </w:r>
      </w:del>
      <w:r w:rsidRPr="00282115">
        <w:rPr>
          <w:rFonts w:ascii="Times New Roman" w:hAnsi="Times New Roman" w:cs="Times New Roman"/>
          <w:sz w:val="24"/>
          <w:szCs w:val="24"/>
        </w:rPr>
        <w:t xml:space="preserve">equisitorias </w:t>
      </w:r>
      <w:r w:rsidR="00840B97" w:rsidRPr="00840B97">
        <w:rPr>
          <w:rFonts w:ascii="Times New Roman" w:hAnsi="Times New Roman" w:cs="Times New Roman"/>
          <w:sz w:val="24"/>
          <w:szCs w:val="24"/>
        </w:rPr>
        <w:t>PNP APP REQUISITORIAS</w:t>
      </w:r>
      <w:r w:rsidR="00840B97" w:rsidRPr="00282115">
        <w:rPr>
          <w:rFonts w:ascii="Times New Roman" w:hAnsi="Times New Roman" w:cs="Times New Roman"/>
          <w:sz w:val="24"/>
          <w:szCs w:val="24"/>
        </w:rPr>
        <w:t xml:space="preserve"> </w:t>
      </w:r>
      <w:commentRangeStart w:id="258"/>
      <w:del w:id="259" w:author="Edwin Huamaní" w:date="2015-02-23T04:05:00Z">
        <w:r w:rsidR="00FF3400" w:rsidRPr="00282115" w:rsidDel="00840B97">
          <w:rPr>
            <w:rFonts w:ascii="Times New Roman" w:hAnsi="Times New Roman" w:cs="Times New Roman"/>
            <w:sz w:val="24"/>
            <w:szCs w:val="24"/>
          </w:rPr>
          <w:delText>estará basado</w:delText>
        </w:r>
      </w:del>
      <w:ins w:id="260" w:author="Edwin Huamaní" w:date="2015-02-23T04:05:00Z">
        <w:r w:rsidR="00840B97">
          <w:rPr>
            <w:rFonts w:ascii="Times New Roman" w:hAnsi="Times New Roman" w:cs="Times New Roman"/>
            <w:sz w:val="24"/>
            <w:szCs w:val="24"/>
          </w:rPr>
          <w:t>se basa</w:t>
        </w:r>
      </w:ins>
      <w:r w:rsidR="00FF3400" w:rsidRPr="00282115">
        <w:rPr>
          <w:rFonts w:ascii="Times New Roman" w:hAnsi="Times New Roman" w:cs="Times New Roman"/>
          <w:sz w:val="24"/>
          <w:szCs w:val="24"/>
        </w:rPr>
        <w:t xml:space="preserve"> </w:t>
      </w:r>
      <w:commentRangeEnd w:id="258"/>
      <w:r w:rsidR="00A92085">
        <w:rPr>
          <w:rStyle w:val="Refdecomentario"/>
        </w:rPr>
        <w:commentReference w:id="258"/>
      </w:r>
      <w:r w:rsidR="00FF3400" w:rsidRPr="00282115">
        <w:rPr>
          <w:rFonts w:ascii="Times New Roman" w:hAnsi="Times New Roman" w:cs="Times New Roman"/>
          <w:sz w:val="24"/>
          <w:szCs w:val="24"/>
        </w:rPr>
        <w:t xml:space="preserve">en la metodología </w:t>
      </w:r>
      <w:r w:rsidR="001C07C4" w:rsidRPr="00282115">
        <w:rPr>
          <w:rFonts w:ascii="Times New Roman" w:hAnsi="Times New Roman" w:cs="Times New Roman"/>
          <w:sz w:val="24"/>
          <w:szCs w:val="24"/>
        </w:rPr>
        <w:t>Rational Unified Process</w:t>
      </w:r>
      <w:r w:rsidR="00FF3400" w:rsidRPr="00282115">
        <w:rPr>
          <w:rFonts w:ascii="Times New Roman" w:hAnsi="Times New Roman" w:cs="Times New Roman"/>
          <w:sz w:val="24"/>
          <w:szCs w:val="24"/>
        </w:rPr>
        <w:t xml:space="preserve"> </w:t>
      </w:r>
      <w:r w:rsidR="001C07C4" w:rsidRPr="00282115">
        <w:rPr>
          <w:rFonts w:ascii="Times New Roman" w:hAnsi="Times New Roman" w:cs="Times New Roman"/>
          <w:sz w:val="24"/>
          <w:szCs w:val="24"/>
        </w:rPr>
        <w:t>(RUP),</w:t>
      </w:r>
      <w:r w:rsidR="00956666" w:rsidRPr="00282115">
        <w:rPr>
          <w:rFonts w:ascii="Times New Roman" w:hAnsi="Times New Roman" w:cs="Times New Roman"/>
          <w:sz w:val="24"/>
          <w:szCs w:val="24"/>
        </w:rPr>
        <w:t xml:space="preserve"> que</w:t>
      </w:r>
      <w:r w:rsidR="001C07C4" w:rsidRPr="00282115">
        <w:rPr>
          <w:rFonts w:ascii="Times New Roman" w:hAnsi="Times New Roman" w:cs="Times New Roman"/>
          <w:sz w:val="24"/>
          <w:szCs w:val="24"/>
        </w:rPr>
        <w:t xml:space="preserve"> </w:t>
      </w:r>
      <w:r w:rsidR="00956666" w:rsidRPr="00282115">
        <w:rPr>
          <w:rFonts w:ascii="Times New Roman" w:hAnsi="Times New Roman" w:cs="Times New Roman"/>
          <w:sz w:val="24"/>
          <w:szCs w:val="24"/>
        </w:rPr>
        <w:t xml:space="preserve">es un proceso de desarrollo de software que permite la aplicación </w:t>
      </w:r>
      <w:r w:rsidR="001C07C4" w:rsidRPr="00282115">
        <w:rPr>
          <w:rFonts w:ascii="Times New Roman" w:hAnsi="Times New Roman" w:cs="Times New Roman"/>
          <w:sz w:val="24"/>
          <w:szCs w:val="24"/>
        </w:rPr>
        <w:t>de buenas prácticas para el desarrollo de software a través de</w:t>
      </w:r>
      <w:r w:rsidR="00FF3400" w:rsidRPr="00282115">
        <w:rPr>
          <w:rFonts w:ascii="Times New Roman" w:hAnsi="Times New Roman" w:cs="Times New Roman"/>
          <w:sz w:val="24"/>
          <w:szCs w:val="24"/>
        </w:rPr>
        <w:t xml:space="preserve"> </w:t>
      </w:r>
      <w:r w:rsidR="001C07C4" w:rsidRPr="00282115">
        <w:rPr>
          <w:rFonts w:ascii="Times New Roman" w:hAnsi="Times New Roman" w:cs="Times New Roman"/>
          <w:sz w:val="24"/>
          <w:szCs w:val="24"/>
        </w:rPr>
        <w:t xml:space="preserve">plantillas y herramientas que servirán como guía para </w:t>
      </w:r>
      <w:r w:rsidR="00956666" w:rsidRPr="00282115">
        <w:rPr>
          <w:rFonts w:ascii="Times New Roman" w:hAnsi="Times New Roman" w:cs="Times New Roman"/>
          <w:sz w:val="24"/>
          <w:szCs w:val="24"/>
        </w:rPr>
        <w:t xml:space="preserve">cada una de </w:t>
      </w:r>
      <w:r w:rsidR="001C07C4" w:rsidRPr="00282115">
        <w:rPr>
          <w:rFonts w:ascii="Times New Roman" w:hAnsi="Times New Roman" w:cs="Times New Roman"/>
          <w:sz w:val="24"/>
          <w:szCs w:val="24"/>
        </w:rPr>
        <w:t>las actividades de desarrollo</w:t>
      </w:r>
      <w:ins w:id="261" w:author="Edwin Huamaní" w:date="2015-02-23T04:06:00Z">
        <w:r w:rsidR="00840B97">
          <w:rPr>
            <w:rFonts w:ascii="Times New Roman" w:hAnsi="Times New Roman" w:cs="Times New Roman"/>
            <w:sz w:val="24"/>
            <w:szCs w:val="24"/>
          </w:rPr>
          <w:t xml:space="preserve"> </w:t>
        </w:r>
      </w:ins>
      <w:del w:id="262" w:author="Edwin Huamaní" w:date="2015-02-23T04:06:00Z">
        <w:r w:rsidR="001C07C4" w:rsidRPr="00282115" w:rsidDel="00840B97">
          <w:rPr>
            <w:rFonts w:ascii="Times New Roman" w:hAnsi="Times New Roman" w:cs="Times New Roman"/>
            <w:sz w:val="24"/>
            <w:szCs w:val="24"/>
          </w:rPr>
          <w:delText xml:space="preserve">, </w:delText>
        </w:r>
        <w:commentRangeStart w:id="263"/>
        <w:r w:rsidR="00956666" w:rsidRPr="00282115" w:rsidDel="00840B97">
          <w:rPr>
            <w:rFonts w:ascii="Times New Roman" w:hAnsi="Times New Roman" w:cs="Times New Roman"/>
            <w:sz w:val="24"/>
            <w:szCs w:val="24"/>
          </w:rPr>
          <w:delText xml:space="preserve">que </w:delText>
        </w:r>
        <w:r w:rsidR="001C07C4" w:rsidRPr="00282115" w:rsidDel="00840B97">
          <w:rPr>
            <w:rFonts w:ascii="Times New Roman" w:hAnsi="Times New Roman" w:cs="Times New Roman"/>
            <w:sz w:val="24"/>
            <w:szCs w:val="24"/>
          </w:rPr>
          <w:delText>será</w:delText>
        </w:r>
        <w:r w:rsidR="00FF3400" w:rsidRPr="00282115" w:rsidDel="00840B97">
          <w:rPr>
            <w:rFonts w:ascii="Times New Roman" w:hAnsi="Times New Roman" w:cs="Times New Roman"/>
            <w:sz w:val="24"/>
            <w:szCs w:val="24"/>
          </w:rPr>
          <w:delText xml:space="preserve"> </w:delText>
        </w:r>
        <w:r w:rsidR="001C07C4" w:rsidRPr="00282115" w:rsidDel="00840B97">
          <w:rPr>
            <w:rFonts w:ascii="Times New Roman" w:hAnsi="Times New Roman" w:cs="Times New Roman"/>
            <w:sz w:val="24"/>
            <w:szCs w:val="24"/>
          </w:rPr>
          <w:delText>de carácter orientado a objetos</w:delText>
        </w:r>
        <w:commentRangeEnd w:id="263"/>
        <w:r w:rsidR="00A92085" w:rsidDel="00840B97">
          <w:rPr>
            <w:rStyle w:val="Refdecomentario"/>
          </w:rPr>
          <w:commentReference w:id="263"/>
        </w:r>
        <w:r w:rsidR="001C07C4" w:rsidRPr="00282115" w:rsidDel="00840B97">
          <w:rPr>
            <w:rFonts w:ascii="Times New Roman" w:hAnsi="Times New Roman" w:cs="Times New Roman"/>
            <w:sz w:val="24"/>
            <w:szCs w:val="24"/>
          </w:rPr>
          <w:delText xml:space="preserve"> </w:delText>
        </w:r>
      </w:del>
      <w:r w:rsidR="001C07C4" w:rsidRPr="00282115">
        <w:rPr>
          <w:rFonts w:ascii="Times New Roman" w:hAnsi="Times New Roman" w:cs="Times New Roman"/>
          <w:sz w:val="24"/>
          <w:szCs w:val="24"/>
        </w:rPr>
        <w:t xml:space="preserve">y ayudará en la implementación </w:t>
      </w:r>
      <w:r w:rsidRPr="00282115">
        <w:rPr>
          <w:rFonts w:ascii="Times New Roman" w:hAnsi="Times New Roman" w:cs="Times New Roman"/>
          <w:sz w:val="24"/>
          <w:szCs w:val="24"/>
        </w:rPr>
        <w:t>del sistema.</w:t>
      </w:r>
    </w:p>
    <w:p w14:paraId="3155D673" w14:textId="77777777" w:rsidR="00BE3CC9" w:rsidRPr="00282115" w:rsidRDefault="00BE3CC9" w:rsidP="00C53122">
      <w:pPr>
        <w:autoSpaceDE w:val="0"/>
        <w:autoSpaceDN w:val="0"/>
        <w:adjustRightInd w:val="0"/>
        <w:spacing w:after="0" w:line="240" w:lineRule="auto"/>
        <w:jc w:val="both"/>
        <w:rPr>
          <w:rFonts w:ascii="Times New Roman" w:hAnsi="Times New Roman" w:cs="Times New Roman"/>
          <w:sz w:val="24"/>
          <w:szCs w:val="24"/>
        </w:rPr>
      </w:pPr>
    </w:p>
    <w:p w14:paraId="4510B858" w14:textId="77777777" w:rsidR="008C046D" w:rsidRPr="00B33117" w:rsidRDefault="001C07C4" w:rsidP="00C53122">
      <w:pPr>
        <w:pStyle w:val="Prrafodelista"/>
        <w:numPr>
          <w:ilvl w:val="2"/>
          <w:numId w:val="1"/>
        </w:numPr>
        <w:autoSpaceDE w:val="0"/>
        <w:autoSpaceDN w:val="0"/>
        <w:adjustRightInd w:val="0"/>
        <w:spacing w:after="0" w:line="240" w:lineRule="auto"/>
        <w:ind w:left="709" w:hanging="709"/>
        <w:jc w:val="both"/>
        <w:rPr>
          <w:rFonts w:ascii="Times New Roman" w:hAnsi="Times New Roman" w:cs="Times New Roman"/>
          <w:b/>
          <w:bCs/>
        </w:rPr>
      </w:pPr>
      <w:r w:rsidRPr="00B33117">
        <w:rPr>
          <w:rFonts w:ascii="Times New Roman" w:hAnsi="Times New Roman" w:cs="Times New Roman"/>
          <w:b/>
          <w:bCs/>
        </w:rPr>
        <w:t>Elaboración del Proceso Centrado en la Arquitectura</w:t>
      </w:r>
      <w:r w:rsidR="004308BF" w:rsidRPr="00B33117">
        <w:rPr>
          <w:rFonts w:ascii="Times New Roman" w:hAnsi="Times New Roman" w:cs="Times New Roman"/>
          <w:b/>
          <w:bCs/>
        </w:rPr>
        <w:t>.</w:t>
      </w:r>
    </w:p>
    <w:p w14:paraId="2D7CD525" w14:textId="77777777" w:rsidR="004308BF" w:rsidRPr="00282115" w:rsidRDefault="001C07C4" w:rsidP="00C53122">
      <w:pPr>
        <w:pStyle w:val="Prrafodelista"/>
        <w:autoSpaceDE w:val="0"/>
        <w:autoSpaceDN w:val="0"/>
        <w:adjustRightInd w:val="0"/>
        <w:spacing w:after="0" w:line="240" w:lineRule="auto"/>
        <w:ind w:left="709"/>
        <w:jc w:val="both"/>
        <w:rPr>
          <w:rFonts w:ascii="Times New Roman" w:hAnsi="Times New Roman" w:cs="Times New Roman"/>
          <w:sz w:val="24"/>
          <w:szCs w:val="24"/>
        </w:rPr>
      </w:pPr>
      <w:r w:rsidRPr="00282115">
        <w:rPr>
          <w:rFonts w:ascii="Times New Roman" w:hAnsi="Times New Roman" w:cs="Times New Roman"/>
          <w:sz w:val="24"/>
          <w:szCs w:val="24"/>
        </w:rPr>
        <w:t xml:space="preserve">La definición de la arquitectura más adecuada para </w:t>
      </w:r>
      <w:r w:rsidR="004308BF" w:rsidRPr="00282115">
        <w:rPr>
          <w:rFonts w:ascii="Times New Roman" w:hAnsi="Times New Roman" w:cs="Times New Roman"/>
          <w:sz w:val="24"/>
          <w:szCs w:val="24"/>
        </w:rPr>
        <w:t xml:space="preserve">el sistema se desarrollará de forma paralela </w:t>
      </w:r>
      <w:r w:rsidRPr="00282115">
        <w:rPr>
          <w:rFonts w:ascii="Times New Roman" w:hAnsi="Times New Roman" w:cs="Times New Roman"/>
          <w:sz w:val="24"/>
          <w:szCs w:val="24"/>
        </w:rPr>
        <w:t>con</w:t>
      </w:r>
      <w:r w:rsidR="008C046D" w:rsidRPr="00282115">
        <w:rPr>
          <w:rFonts w:ascii="Times New Roman" w:hAnsi="Times New Roman" w:cs="Times New Roman"/>
          <w:sz w:val="24"/>
          <w:szCs w:val="24"/>
        </w:rPr>
        <w:t xml:space="preserve"> </w:t>
      </w:r>
      <w:commentRangeStart w:id="264"/>
      <w:r w:rsidRPr="00282115">
        <w:rPr>
          <w:rFonts w:ascii="Times New Roman" w:hAnsi="Times New Roman" w:cs="Times New Roman"/>
          <w:sz w:val="24"/>
          <w:szCs w:val="24"/>
        </w:rPr>
        <w:t>los casos de uso</w:t>
      </w:r>
      <w:ins w:id="265" w:author="Edwin Huamaní" w:date="2015-02-23T04:06:00Z">
        <w:r w:rsidR="00840B97">
          <w:rPr>
            <w:rFonts w:ascii="Times New Roman" w:hAnsi="Times New Roman" w:cs="Times New Roman"/>
            <w:sz w:val="24"/>
            <w:szCs w:val="24"/>
          </w:rPr>
          <w:t>s</w:t>
        </w:r>
      </w:ins>
      <w:del w:id="266" w:author="Edwin Huamaní" w:date="2015-02-23T04:06:00Z">
        <w:r w:rsidR="004308BF" w:rsidRPr="00282115" w:rsidDel="00840B97">
          <w:rPr>
            <w:rFonts w:ascii="Times New Roman" w:hAnsi="Times New Roman" w:cs="Times New Roman"/>
            <w:sz w:val="24"/>
            <w:szCs w:val="24"/>
          </w:rPr>
          <w:delText xml:space="preserve"> del</w:delText>
        </w:r>
      </w:del>
      <w:ins w:id="267" w:author="Edwin Huamaní" w:date="2015-02-23T04:06:00Z">
        <w:r w:rsidR="00840B97">
          <w:rPr>
            <w:rFonts w:ascii="Times New Roman" w:hAnsi="Times New Roman" w:cs="Times New Roman"/>
            <w:sz w:val="24"/>
            <w:szCs w:val="24"/>
          </w:rPr>
          <w:t xml:space="preserve"> que</w:t>
        </w:r>
      </w:ins>
      <w:r w:rsidR="004308BF" w:rsidRPr="00282115">
        <w:rPr>
          <w:rFonts w:ascii="Times New Roman" w:hAnsi="Times New Roman" w:cs="Times New Roman"/>
          <w:sz w:val="24"/>
          <w:szCs w:val="24"/>
        </w:rPr>
        <w:t xml:space="preserve"> </w:t>
      </w:r>
      <w:r w:rsidRPr="00282115">
        <w:rPr>
          <w:rFonts w:ascii="Times New Roman" w:hAnsi="Times New Roman" w:cs="Times New Roman"/>
          <w:sz w:val="24"/>
          <w:szCs w:val="24"/>
        </w:rPr>
        <w:t>permitirá</w:t>
      </w:r>
      <w:ins w:id="268" w:author="Edwin Huamaní" w:date="2015-02-23T04:06:00Z">
        <w:r w:rsidR="00840B97">
          <w:rPr>
            <w:rFonts w:ascii="Times New Roman" w:hAnsi="Times New Roman" w:cs="Times New Roman"/>
            <w:sz w:val="24"/>
            <w:szCs w:val="24"/>
          </w:rPr>
          <w:t>n</w:t>
        </w:r>
      </w:ins>
      <w:r w:rsidRPr="00282115">
        <w:rPr>
          <w:rFonts w:ascii="Times New Roman" w:hAnsi="Times New Roman" w:cs="Times New Roman"/>
          <w:sz w:val="24"/>
          <w:szCs w:val="24"/>
        </w:rPr>
        <w:t xml:space="preserve"> </w:t>
      </w:r>
      <w:commentRangeEnd w:id="264"/>
      <w:r w:rsidR="00A92085">
        <w:rPr>
          <w:rStyle w:val="Refdecomentario"/>
        </w:rPr>
        <w:commentReference w:id="264"/>
      </w:r>
      <w:r w:rsidRPr="00282115">
        <w:rPr>
          <w:rFonts w:ascii="Times New Roman" w:hAnsi="Times New Roman" w:cs="Times New Roman"/>
          <w:sz w:val="24"/>
          <w:szCs w:val="24"/>
        </w:rPr>
        <w:t>distinguir cuáles son los elementos más</w:t>
      </w:r>
      <w:r w:rsidR="008C046D" w:rsidRPr="00282115">
        <w:rPr>
          <w:rFonts w:ascii="Times New Roman" w:hAnsi="Times New Roman" w:cs="Times New Roman"/>
          <w:sz w:val="24"/>
          <w:szCs w:val="24"/>
        </w:rPr>
        <w:t xml:space="preserve"> </w:t>
      </w:r>
      <w:r w:rsidRPr="00282115">
        <w:rPr>
          <w:rFonts w:ascii="Times New Roman" w:hAnsi="Times New Roman" w:cs="Times New Roman"/>
          <w:sz w:val="24"/>
          <w:szCs w:val="24"/>
        </w:rPr>
        <w:t>significativos del sistema, por ejemplo, la plataforma software a utilizar, el sistema de</w:t>
      </w:r>
      <w:r w:rsidR="008C046D" w:rsidRPr="00282115">
        <w:rPr>
          <w:rFonts w:ascii="Times New Roman" w:hAnsi="Times New Roman" w:cs="Times New Roman"/>
          <w:sz w:val="24"/>
          <w:szCs w:val="24"/>
        </w:rPr>
        <w:t xml:space="preserve"> </w:t>
      </w:r>
      <w:r w:rsidRPr="00282115">
        <w:rPr>
          <w:rFonts w:ascii="Times New Roman" w:hAnsi="Times New Roman" w:cs="Times New Roman"/>
          <w:sz w:val="24"/>
          <w:szCs w:val="24"/>
        </w:rPr>
        <w:t>gestión de base de datos,</w:t>
      </w:r>
      <w:r w:rsidR="004308BF" w:rsidRPr="00282115">
        <w:rPr>
          <w:rFonts w:ascii="Times New Roman" w:hAnsi="Times New Roman" w:cs="Times New Roman"/>
          <w:sz w:val="24"/>
          <w:szCs w:val="24"/>
        </w:rPr>
        <w:t xml:space="preserve"> los principios de usabilidad, </w:t>
      </w:r>
      <w:r w:rsidRPr="00282115">
        <w:rPr>
          <w:rFonts w:ascii="Times New Roman" w:hAnsi="Times New Roman" w:cs="Times New Roman"/>
          <w:sz w:val="24"/>
          <w:szCs w:val="24"/>
        </w:rPr>
        <w:t xml:space="preserve"> </w:t>
      </w:r>
      <w:r w:rsidR="004308BF" w:rsidRPr="00282115">
        <w:rPr>
          <w:rFonts w:ascii="Times New Roman" w:hAnsi="Times New Roman" w:cs="Times New Roman"/>
          <w:sz w:val="24"/>
          <w:szCs w:val="24"/>
        </w:rPr>
        <w:t xml:space="preserve">accesibilidad, flexibilidad, portabilidad, </w:t>
      </w:r>
      <w:r w:rsidRPr="00282115">
        <w:rPr>
          <w:rFonts w:ascii="Times New Roman" w:hAnsi="Times New Roman" w:cs="Times New Roman"/>
          <w:sz w:val="24"/>
          <w:szCs w:val="24"/>
        </w:rPr>
        <w:t>etc.</w:t>
      </w:r>
    </w:p>
    <w:p w14:paraId="2909C9BB" w14:textId="77777777" w:rsidR="001641E3" w:rsidRDefault="001641E3" w:rsidP="00C53122">
      <w:pPr>
        <w:pStyle w:val="Prrafodelista"/>
        <w:autoSpaceDE w:val="0"/>
        <w:autoSpaceDN w:val="0"/>
        <w:adjustRightInd w:val="0"/>
        <w:spacing w:after="0" w:line="240" w:lineRule="auto"/>
        <w:ind w:left="709"/>
        <w:jc w:val="both"/>
        <w:rPr>
          <w:ins w:id="269" w:author="Edwin Huamaní" w:date="2015-02-23T04:07:00Z"/>
          <w:rFonts w:ascii="Times New Roman" w:hAnsi="Times New Roman" w:cs="Times New Roman"/>
          <w:sz w:val="24"/>
          <w:szCs w:val="24"/>
        </w:rPr>
      </w:pPr>
    </w:p>
    <w:p w14:paraId="778CC3E0" w14:textId="77777777" w:rsidR="00840B97" w:rsidRDefault="00840B97" w:rsidP="00C53122">
      <w:pPr>
        <w:pStyle w:val="Prrafodelista"/>
        <w:autoSpaceDE w:val="0"/>
        <w:autoSpaceDN w:val="0"/>
        <w:adjustRightInd w:val="0"/>
        <w:spacing w:after="0" w:line="240" w:lineRule="auto"/>
        <w:ind w:left="709"/>
        <w:jc w:val="both"/>
        <w:rPr>
          <w:ins w:id="270" w:author="Edwin Huamaní" w:date="2015-02-23T04:07:00Z"/>
          <w:rFonts w:ascii="Times New Roman" w:hAnsi="Times New Roman" w:cs="Times New Roman"/>
          <w:sz w:val="24"/>
          <w:szCs w:val="24"/>
        </w:rPr>
      </w:pPr>
    </w:p>
    <w:p w14:paraId="6E436A60" w14:textId="77777777" w:rsidR="00840B97" w:rsidRPr="00282115" w:rsidRDefault="00840B97" w:rsidP="00C53122">
      <w:pPr>
        <w:pStyle w:val="Prrafodelista"/>
        <w:autoSpaceDE w:val="0"/>
        <w:autoSpaceDN w:val="0"/>
        <w:adjustRightInd w:val="0"/>
        <w:spacing w:after="0" w:line="240" w:lineRule="auto"/>
        <w:ind w:left="709"/>
        <w:jc w:val="both"/>
        <w:rPr>
          <w:rFonts w:ascii="Times New Roman" w:hAnsi="Times New Roman" w:cs="Times New Roman"/>
          <w:sz w:val="24"/>
          <w:szCs w:val="24"/>
        </w:rPr>
      </w:pPr>
    </w:p>
    <w:p w14:paraId="2B54C469" w14:textId="77777777" w:rsidR="001C07C4" w:rsidRPr="00B33117" w:rsidRDefault="004308BF" w:rsidP="00C53122">
      <w:pPr>
        <w:pStyle w:val="Prrafodelista"/>
        <w:numPr>
          <w:ilvl w:val="2"/>
          <w:numId w:val="1"/>
        </w:numPr>
        <w:autoSpaceDE w:val="0"/>
        <w:autoSpaceDN w:val="0"/>
        <w:adjustRightInd w:val="0"/>
        <w:spacing w:after="0" w:line="240" w:lineRule="auto"/>
        <w:ind w:left="709" w:hanging="709"/>
        <w:jc w:val="both"/>
        <w:rPr>
          <w:rFonts w:ascii="Times New Roman" w:hAnsi="Times New Roman" w:cs="Times New Roman"/>
          <w:b/>
          <w:bCs/>
        </w:rPr>
      </w:pPr>
      <w:r w:rsidRPr="00B33117">
        <w:rPr>
          <w:rFonts w:ascii="Times New Roman" w:hAnsi="Times New Roman" w:cs="Times New Roman"/>
          <w:b/>
          <w:bCs/>
        </w:rPr>
        <w:t>F</w:t>
      </w:r>
      <w:r w:rsidR="001C07C4" w:rsidRPr="00B33117">
        <w:rPr>
          <w:rFonts w:ascii="Times New Roman" w:hAnsi="Times New Roman" w:cs="Times New Roman"/>
          <w:b/>
          <w:bCs/>
        </w:rPr>
        <w:t>ases del Proyecto</w:t>
      </w:r>
      <w:r w:rsidRPr="00B33117">
        <w:rPr>
          <w:rFonts w:ascii="Times New Roman" w:hAnsi="Times New Roman" w:cs="Times New Roman"/>
          <w:b/>
          <w:bCs/>
        </w:rPr>
        <w:t>.</w:t>
      </w:r>
    </w:p>
    <w:p w14:paraId="6DFFBA65" w14:textId="77777777" w:rsidR="001C07C4" w:rsidRPr="00282115" w:rsidRDefault="001C07C4" w:rsidP="00C53122">
      <w:pPr>
        <w:autoSpaceDE w:val="0"/>
        <w:autoSpaceDN w:val="0"/>
        <w:adjustRightInd w:val="0"/>
        <w:spacing w:after="0" w:line="240" w:lineRule="auto"/>
        <w:ind w:left="709"/>
        <w:jc w:val="both"/>
        <w:rPr>
          <w:rFonts w:ascii="Times New Roman" w:hAnsi="Times New Roman" w:cs="Times New Roman"/>
          <w:sz w:val="24"/>
          <w:szCs w:val="24"/>
        </w:rPr>
      </w:pPr>
      <w:r w:rsidRPr="00282115">
        <w:rPr>
          <w:rFonts w:ascii="Times New Roman" w:hAnsi="Times New Roman" w:cs="Times New Roman"/>
          <w:sz w:val="24"/>
          <w:szCs w:val="24"/>
        </w:rPr>
        <w:t>Para el presente proyecto se seguirán las siguientes fases</w:t>
      </w:r>
      <w:r w:rsidR="000924DA" w:rsidRPr="00282115">
        <w:rPr>
          <w:rFonts w:ascii="Times New Roman" w:hAnsi="Times New Roman" w:cs="Times New Roman"/>
          <w:sz w:val="24"/>
          <w:szCs w:val="24"/>
        </w:rPr>
        <w:t xml:space="preserve"> de acuerdo a la metodología RUP</w:t>
      </w:r>
      <w:commentRangeStart w:id="271"/>
      <w:sdt>
        <w:sdtPr>
          <w:rPr>
            <w:rFonts w:ascii="Times New Roman" w:hAnsi="Times New Roman" w:cs="Times New Roman"/>
            <w:sz w:val="24"/>
            <w:szCs w:val="24"/>
          </w:rPr>
          <w:id w:val="821776239"/>
          <w:citation/>
        </w:sdtPr>
        <w:sdtEndPr>
          <w:rPr>
            <w:i/>
            <w:sz w:val="18"/>
            <w:szCs w:val="18"/>
          </w:rPr>
        </w:sdtEndPr>
        <w:sdtContent>
          <w:r w:rsidR="008152FA" w:rsidRPr="004D2D84">
            <w:rPr>
              <w:rFonts w:ascii="Times New Roman" w:hAnsi="Times New Roman" w:cs="Times New Roman"/>
              <w:i/>
              <w:sz w:val="18"/>
              <w:szCs w:val="18"/>
            </w:rPr>
            <w:fldChar w:fldCharType="begin"/>
          </w:r>
          <w:r w:rsidR="008152FA" w:rsidRPr="004D2D84">
            <w:rPr>
              <w:rFonts w:ascii="Times New Roman" w:hAnsi="Times New Roman" w:cs="Times New Roman"/>
              <w:i/>
              <w:sz w:val="18"/>
              <w:szCs w:val="18"/>
            </w:rPr>
            <w:instrText xml:space="preserve">CITATION JacBocGrd01 \p 10 \l 10250 </w:instrText>
          </w:r>
          <w:r w:rsidR="008152FA" w:rsidRPr="004D2D84">
            <w:rPr>
              <w:rFonts w:ascii="Times New Roman" w:hAnsi="Times New Roman" w:cs="Times New Roman"/>
              <w:i/>
              <w:sz w:val="18"/>
              <w:szCs w:val="18"/>
            </w:rPr>
            <w:fldChar w:fldCharType="separate"/>
          </w:r>
          <w:r w:rsidR="00EA2BF1" w:rsidRPr="004D2D84">
            <w:rPr>
              <w:rFonts w:ascii="Times New Roman" w:hAnsi="Times New Roman" w:cs="Times New Roman"/>
              <w:i/>
              <w:noProof/>
              <w:sz w:val="18"/>
              <w:szCs w:val="18"/>
            </w:rPr>
            <w:t xml:space="preserve"> (Jacobson, Booch, &amp; Rumbaugh, 2000, pág. 10)</w:t>
          </w:r>
          <w:r w:rsidR="008152FA" w:rsidRPr="004D2D84">
            <w:rPr>
              <w:rFonts w:ascii="Times New Roman" w:hAnsi="Times New Roman" w:cs="Times New Roman"/>
              <w:i/>
              <w:sz w:val="18"/>
              <w:szCs w:val="18"/>
            </w:rPr>
            <w:fldChar w:fldCharType="end"/>
          </w:r>
        </w:sdtContent>
      </w:sdt>
      <w:commentRangeEnd w:id="271"/>
      <w:r w:rsidR="00A92085" w:rsidRPr="004D2D84">
        <w:rPr>
          <w:rStyle w:val="Refdecomentario"/>
          <w:rFonts w:ascii="Times New Roman" w:hAnsi="Times New Roman" w:cs="Times New Roman"/>
          <w:i/>
          <w:sz w:val="18"/>
          <w:szCs w:val="18"/>
        </w:rPr>
        <w:commentReference w:id="271"/>
      </w:r>
      <w:r w:rsidRPr="004D2D84">
        <w:rPr>
          <w:rFonts w:ascii="Times New Roman" w:hAnsi="Times New Roman" w:cs="Times New Roman"/>
          <w:i/>
          <w:sz w:val="18"/>
          <w:szCs w:val="18"/>
        </w:rPr>
        <w:t>:</w:t>
      </w:r>
    </w:p>
    <w:p w14:paraId="069EB51F" w14:textId="77777777" w:rsidR="000924DA" w:rsidRPr="00282115" w:rsidRDefault="000924DA" w:rsidP="00C53122">
      <w:pPr>
        <w:autoSpaceDE w:val="0"/>
        <w:autoSpaceDN w:val="0"/>
        <w:adjustRightInd w:val="0"/>
        <w:spacing w:after="0" w:line="240" w:lineRule="auto"/>
        <w:jc w:val="both"/>
        <w:rPr>
          <w:rFonts w:ascii="Times New Roman" w:hAnsi="Times New Roman" w:cs="Times New Roman"/>
          <w:sz w:val="24"/>
          <w:szCs w:val="24"/>
        </w:rPr>
      </w:pPr>
    </w:p>
    <w:p w14:paraId="119726A1" w14:textId="77777777" w:rsidR="00055AF2" w:rsidRPr="00282115" w:rsidRDefault="00055AF2" w:rsidP="00C53122">
      <w:pPr>
        <w:autoSpaceDE w:val="0"/>
        <w:autoSpaceDN w:val="0"/>
        <w:adjustRightInd w:val="0"/>
        <w:spacing w:after="0" w:line="240" w:lineRule="auto"/>
        <w:jc w:val="both"/>
        <w:rPr>
          <w:rFonts w:ascii="Times New Roman" w:hAnsi="Times New Roman" w:cs="Times New Roman"/>
          <w:sz w:val="24"/>
          <w:szCs w:val="24"/>
        </w:rPr>
      </w:pPr>
    </w:p>
    <w:p w14:paraId="6EB1A316" w14:textId="583E4614" w:rsidR="004308BF" w:rsidRDefault="004D2D84" w:rsidP="009C13D3">
      <w:pPr>
        <w:autoSpaceDE w:val="0"/>
        <w:autoSpaceDN w:val="0"/>
        <w:adjustRightInd w:val="0"/>
        <w:spacing w:after="0" w:line="360" w:lineRule="auto"/>
        <w:jc w:val="both"/>
        <w:rPr>
          <w:rFonts w:ascii="Times New Roman" w:hAnsi="Times New Roman" w:cs="Times New Roman"/>
          <w:sz w:val="24"/>
          <w:szCs w:val="24"/>
        </w:rPr>
      </w:pPr>
      <w:r>
        <w:rPr>
          <w:noProof/>
          <w:lang w:eastAsia="es-PE"/>
        </w:rPr>
        <w:lastRenderedPageBreak/>
        <mc:AlternateContent>
          <mc:Choice Requires="wps">
            <w:drawing>
              <wp:anchor distT="0" distB="0" distL="114300" distR="114300" simplePos="0" relativeHeight="251769856" behindDoc="0" locked="0" layoutInCell="1" allowOverlap="1" wp14:anchorId="6E4E5172" wp14:editId="6859420F">
                <wp:simplePos x="0" y="0"/>
                <wp:positionH relativeFrom="margin">
                  <wp:posOffset>274320</wp:posOffset>
                </wp:positionH>
                <wp:positionV relativeFrom="paragraph">
                  <wp:posOffset>3960495</wp:posOffset>
                </wp:positionV>
                <wp:extent cx="4800600" cy="5715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4800600"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831752" w14:textId="7DEF8770" w:rsidR="00A604EC" w:rsidRPr="004D2D84" w:rsidRDefault="00A604EC" w:rsidP="004D2D84">
                            <w:pPr>
                              <w:autoSpaceDE w:val="0"/>
                              <w:autoSpaceDN w:val="0"/>
                              <w:adjustRightInd w:val="0"/>
                              <w:spacing w:after="0" w:line="360" w:lineRule="auto"/>
                              <w:jc w:val="center"/>
                              <w:rPr>
                                <w:rFonts w:ascii="Times New Roman" w:hAnsi="Times New Roman" w:cs="Times New Roman"/>
                                <w:i/>
                                <w:sz w:val="18"/>
                                <w:szCs w:val="18"/>
                              </w:rPr>
                            </w:pPr>
                            <w:r w:rsidRPr="006D7131">
                              <w:rPr>
                                <w:rFonts w:ascii="Times New Roman" w:hAnsi="Times New Roman" w:cs="Times New Roman"/>
                                <w:b/>
                                <w:i/>
                              </w:rPr>
                              <w:t>Fig.</w:t>
                            </w:r>
                            <w:r>
                              <w:rPr>
                                <w:rFonts w:ascii="Times New Roman" w:hAnsi="Times New Roman" w:cs="Times New Roman"/>
                                <w:b/>
                                <w:i/>
                              </w:rPr>
                              <w:t xml:space="preserve"> 10.</w:t>
                            </w:r>
                            <w:r w:rsidRPr="006D7131">
                              <w:rPr>
                                <w:rFonts w:ascii="Times New Roman" w:hAnsi="Times New Roman" w:cs="Times New Roman"/>
                                <w:b/>
                                <w:i/>
                              </w:rPr>
                              <w:t xml:space="preserve"> Fases de la Metodología RUP</w:t>
                            </w:r>
                            <w:r>
                              <w:rPr>
                                <w:rFonts w:ascii="Times New Roman" w:hAnsi="Times New Roman" w:cs="Times New Roman"/>
                                <w:b/>
                                <w:i/>
                              </w:rPr>
                              <w:t xml:space="preserve"> </w:t>
                            </w:r>
                            <w:r w:rsidRPr="004D2D84">
                              <w:rPr>
                                <w:rFonts w:ascii="Times New Roman" w:hAnsi="Times New Roman" w:cs="Times New Roman"/>
                                <w:i/>
                                <w:sz w:val="18"/>
                                <w:szCs w:val="18"/>
                              </w:rPr>
                              <w:t>(http://joselynnazarethlopezoca.blogspot.com/2013/10/metodologia-rup.html)</w:t>
                            </w:r>
                          </w:p>
                          <w:p w14:paraId="4D22A823" w14:textId="77777777" w:rsidR="00A604EC" w:rsidRDefault="00A604EC" w:rsidP="00B33117">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5172" id="Cuadro de texto 39" o:spid="_x0000_s1038" type="#_x0000_t202" style="position:absolute;left:0;text-align:left;margin-left:21.6pt;margin-top:311.85pt;width:378pt;height:4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40kgIAAJsFAAAOAAAAZHJzL2Uyb0RvYy54bWysVEtvGyEQvlfqf0Dcm7UdOw8r68h1lKpS&#10;lER1qpwxCzEqMBSwd91f34Hdtd00l1S97A7MN98wz6vrxmiyFT4osCUdngwoEZZDpexLSb8/3X66&#10;oCREZiumwYqS7kSg17OPH65qNxUjWIOuhCdIYsO0diVdx+imRRH4WhgWTsAJi0oJ3rCIR/9SVJ7V&#10;yG50MRoMzooafOU8cBEC3t60SjrL/FIKHh+kDCISXVJ8W8xfn7+r9C1mV2z64plbK949g/3DKwxT&#10;Fp3uqW5YZGTj1V9URnEPAWQ84WAKkFJxkWPAaIaDV9Es18yJHAsmJ7h9msL/o+X320dPVFXS00tK&#10;LDNYo8WGVR5IJUgUTQSCGkxT7cIU0UuH+Nh8hgbL3d8HvEzRN9Kb9Me4COox4bt9kpGKcLwcX2DZ&#10;BqjiqJucDycoI31xsHY+xC8CDElCST0WMeeWbe9CbKE9JDkLoFV1q7TOh9Q4YqE92TIsuY75jUj+&#10;B0pbUpf07HQyyMQWknnLrG2iEbl1Oncp8jbCLMWdFgmj7TchMXU50Dd8M86F3fvP6ISS6Oo9hh3+&#10;8Kr3GLdxoEX2DDbujY2y4HP0edYOKat+9CmTLR5rcxR3EmOzanLPDEd9B6yg2mFjeGgnLDh+q7B6&#10;dyzER+ZxpLDguCbiA36kBsw+dBIla/C/3rpPeOx01FJS44iWNPzcMC8o0V8tzsDlcDxOM50P48n5&#10;CA/+WLM61tiNWQC2xBAXkuNZTPioe1F6MM+4TebJK6qY5ei7pLEXF7FdHLiNuJjPMwin2LF4Z5eO&#10;J+qU5tSbT80z865r4DRF99APM5u+6uMWmywtzDcRpMpNnhLdZrUrAG6APCbdtkor5vicUYedOvsN&#10;AAD//wMAUEsDBBQABgAIAAAAIQB3IMAV4QAAAAoBAAAPAAAAZHJzL2Rvd25yZXYueG1sTI9PT4NA&#10;EMXvJn6HzZh4MXYpaLHI0hjjn8SbpdV427IjENlZwm4Bv73jSW8z7728+U2+mW0nRhx860jBchGB&#10;QKqcaalWsCsfL29A+KDJ6M4RKvhGD5vi9CTXmXETveK4DbXgEvKZVtCE0GdS+qpBq/3C9UjsfbrB&#10;6sDrUEsz6InLbSfjKFpJq1viC43u8b7B6mt7tAo+Lur3Fz8/7afkOukfnscyfTOlUudn890tiIBz&#10;+AvDLz6jQ8FMB3ck40Wn4CqJOalgFScpCA6k6zUrBx6WrMgil/9fKH4AAAD//wMAUEsBAi0AFAAG&#10;AAgAAAAhALaDOJL+AAAA4QEAABMAAAAAAAAAAAAAAAAAAAAAAFtDb250ZW50X1R5cGVzXS54bWxQ&#10;SwECLQAUAAYACAAAACEAOP0h/9YAAACUAQAACwAAAAAAAAAAAAAAAAAvAQAAX3JlbHMvLnJlbHNQ&#10;SwECLQAUAAYACAAAACEAp1Z+NJICAACbBQAADgAAAAAAAAAAAAAAAAAuAgAAZHJzL2Uyb0RvYy54&#10;bWxQSwECLQAUAAYACAAAACEAdyDAFeEAAAAKAQAADwAAAAAAAAAAAAAAAADsBAAAZHJzL2Rvd25y&#10;ZXYueG1sUEsFBgAAAAAEAAQA8wAAAPoFAAAAAA==&#10;" fillcolor="white [3201]" stroked="f" strokeweight=".5pt">
                <v:textbox>
                  <w:txbxContent>
                    <w:p w14:paraId="71831752" w14:textId="7DEF8770" w:rsidR="00A604EC" w:rsidRPr="004D2D84" w:rsidRDefault="00A604EC" w:rsidP="004D2D84">
                      <w:pPr>
                        <w:autoSpaceDE w:val="0"/>
                        <w:autoSpaceDN w:val="0"/>
                        <w:adjustRightInd w:val="0"/>
                        <w:spacing w:after="0" w:line="360" w:lineRule="auto"/>
                        <w:jc w:val="center"/>
                        <w:rPr>
                          <w:rFonts w:ascii="Times New Roman" w:hAnsi="Times New Roman" w:cs="Times New Roman"/>
                          <w:i/>
                          <w:sz w:val="18"/>
                          <w:szCs w:val="18"/>
                        </w:rPr>
                      </w:pPr>
                      <w:r w:rsidRPr="006D7131">
                        <w:rPr>
                          <w:rFonts w:ascii="Times New Roman" w:hAnsi="Times New Roman" w:cs="Times New Roman"/>
                          <w:b/>
                          <w:i/>
                        </w:rPr>
                        <w:t>Fig.</w:t>
                      </w:r>
                      <w:r>
                        <w:rPr>
                          <w:rFonts w:ascii="Times New Roman" w:hAnsi="Times New Roman" w:cs="Times New Roman"/>
                          <w:b/>
                          <w:i/>
                        </w:rPr>
                        <w:t xml:space="preserve"> 10.</w:t>
                      </w:r>
                      <w:r w:rsidRPr="006D7131">
                        <w:rPr>
                          <w:rFonts w:ascii="Times New Roman" w:hAnsi="Times New Roman" w:cs="Times New Roman"/>
                          <w:b/>
                          <w:i/>
                        </w:rPr>
                        <w:t xml:space="preserve"> Fases de la Metodología RUP</w:t>
                      </w:r>
                      <w:r>
                        <w:rPr>
                          <w:rFonts w:ascii="Times New Roman" w:hAnsi="Times New Roman" w:cs="Times New Roman"/>
                          <w:b/>
                          <w:i/>
                        </w:rPr>
                        <w:t xml:space="preserve"> </w:t>
                      </w:r>
                      <w:r w:rsidRPr="004D2D84">
                        <w:rPr>
                          <w:rFonts w:ascii="Times New Roman" w:hAnsi="Times New Roman" w:cs="Times New Roman"/>
                          <w:i/>
                          <w:sz w:val="18"/>
                          <w:szCs w:val="18"/>
                        </w:rPr>
                        <w:t>(http://joselynnazarethlopezoca.blogspot.com/2013/10/metodologia-rup.html)</w:t>
                      </w:r>
                    </w:p>
                    <w:p w14:paraId="4D22A823" w14:textId="77777777" w:rsidR="00A604EC" w:rsidRDefault="00A604EC" w:rsidP="00B33117">
                      <w:r>
                        <w:t>fig</w:t>
                      </w:r>
                    </w:p>
                  </w:txbxContent>
                </v:textbox>
                <w10:wrap anchorx="margin"/>
              </v:shape>
            </w:pict>
          </mc:Fallback>
        </mc:AlternateContent>
      </w:r>
      <w:r w:rsidR="000924DA" w:rsidRPr="00282115">
        <w:rPr>
          <w:rFonts w:ascii="Times New Roman" w:hAnsi="Times New Roman" w:cs="Times New Roman"/>
          <w:noProof/>
          <w:sz w:val="24"/>
          <w:szCs w:val="24"/>
          <w:lang w:eastAsia="es-PE"/>
        </w:rPr>
        <w:drawing>
          <wp:inline distT="0" distB="0" distL="0" distR="0" wp14:anchorId="477524D7" wp14:editId="0CD9870F">
            <wp:extent cx="5219700" cy="3942272"/>
            <wp:effectExtent l="0" t="0" r="0" b="0"/>
            <wp:docPr id="3" name="Imagen 3" descr="http://www.google.com.pe/url?source=imglanding&amp;ct=img&amp;q=http://www.lanamme.ucr.ac.cr/riv/images/ediciones/edicion-17/figura-12-Libardo.jpg&amp;sa=X&amp;ei=sGf3T8D9KaHm0QH5yOzTBg&amp;ved=0CAsQ8wc&amp;usg=AFQjCNEQmCfM5N5SHpSjKnHBr0GPOWAp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oogle.com.pe/url?source=imglanding&amp;ct=img&amp;q=http://www.lanamme.ucr.ac.cr/riv/images/ediciones/edicion-17/figura-12-Libardo.jpg&amp;sa=X&amp;ei=sGf3T8D9KaHm0QH5yOzTBg&amp;ved=0CAsQ8wc&amp;usg=AFQjCNEQmCfM5N5SHpSjKnHBr0GPOWApa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8198" cy="3948690"/>
                    </a:xfrm>
                    <a:prstGeom prst="rect">
                      <a:avLst/>
                    </a:prstGeom>
                    <a:noFill/>
                    <a:ln>
                      <a:noFill/>
                    </a:ln>
                  </pic:spPr>
                </pic:pic>
              </a:graphicData>
            </a:graphic>
          </wp:inline>
        </w:drawing>
      </w:r>
    </w:p>
    <w:p w14:paraId="0CCC6C4D" w14:textId="7A7E3EDB" w:rsidR="00C53122" w:rsidRPr="00282115" w:rsidRDefault="00C53122" w:rsidP="009C13D3">
      <w:pPr>
        <w:autoSpaceDE w:val="0"/>
        <w:autoSpaceDN w:val="0"/>
        <w:adjustRightInd w:val="0"/>
        <w:spacing w:after="0" w:line="360" w:lineRule="auto"/>
        <w:jc w:val="both"/>
        <w:rPr>
          <w:rFonts w:ascii="Times New Roman" w:hAnsi="Times New Roman" w:cs="Times New Roman"/>
          <w:sz w:val="24"/>
          <w:szCs w:val="24"/>
        </w:rPr>
      </w:pPr>
    </w:p>
    <w:p w14:paraId="2FCA7077" w14:textId="77777777" w:rsidR="000924DA" w:rsidRPr="00282115" w:rsidRDefault="00A92085" w:rsidP="009C13D3">
      <w:pPr>
        <w:autoSpaceDE w:val="0"/>
        <w:autoSpaceDN w:val="0"/>
        <w:adjustRightInd w:val="0"/>
        <w:spacing w:after="0" w:line="360" w:lineRule="auto"/>
        <w:jc w:val="center"/>
        <w:rPr>
          <w:rFonts w:ascii="Times New Roman" w:hAnsi="Times New Roman" w:cs="Times New Roman"/>
          <w:sz w:val="24"/>
          <w:szCs w:val="24"/>
        </w:rPr>
      </w:pPr>
      <w:r>
        <w:rPr>
          <w:rStyle w:val="Refdecomentario"/>
        </w:rPr>
        <w:commentReference w:id="272"/>
      </w:r>
    </w:p>
    <w:p w14:paraId="0449473F" w14:textId="77777777" w:rsidR="00B33117" w:rsidRDefault="00B33117" w:rsidP="00C53122">
      <w:pPr>
        <w:pStyle w:val="Prrafodelista"/>
        <w:autoSpaceDE w:val="0"/>
        <w:autoSpaceDN w:val="0"/>
        <w:adjustRightInd w:val="0"/>
        <w:spacing w:after="0" w:line="240" w:lineRule="auto"/>
        <w:jc w:val="both"/>
        <w:rPr>
          <w:rFonts w:ascii="Times New Roman" w:hAnsi="Times New Roman" w:cs="Times New Roman"/>
          <w:b/>
        </w:rPr>
      </w:pPr>
    </w:p>
    <w:p w14:paraId="0A3EF057" w14:textId="77777777" w:rsidR="004308BF" w:rsidRDefault="004308BF" w:rsidP="00C53122">
      <w:pPr>
        <w:pStyle w:val="Prrafodelista"/>
        <w:numPr>
          <w:ilvl w:val="0"/>
          <w:numId w:val="2"/>
        </w:numPr>
        <w:autoSpaceDE w:val="0"/>
        <w:autoSpaceDN w:val="0"/>
        <w:adjustRightInd w:val="0"/>
        <w:spacing w:after="0" w:line="240" w:lineRule="auto"/>
        <w:ind w:left="720"/>
        <w:jc w:val="both"/>
        <w:rPr>
          <w:rFonts w:ascii="Times New Roman" w:hAnsi="Times New Roman" w:cs="Times New Roman"/>
          <w:b/>
        </w:rPr>
      </w:pPr>
      <w:r w:rsidRPr="00B33117">
        <w:rPr>
          <w:rFonts w:ascii="Times New Roman" w:hAnsi="Times New Roman" w:cs="Times New Roman"/>
          <w:b/>
        </w:rPr>
        <w:t>Fase de Inicio.</w:t>
      </w:r>
    </w:p>
    <w:p w14:paraId="08B399BC" w14:textId="77777777" w:rsidR="00C53122" w:rsidRPr="00B33117" w:rsidRDefault="00C53122" w:rsidP="00C53122">
      <w:pPr>
        <w:pStyle w:val="Prrafodelista"/>
        <w:autoSpaceDE w:val="0"/>
        <w:autoSpaceDN w:val="0"/>
        <w:adjustRightInd w:val="0"/>
        <w:spacing w:after="0" w:line="240" w:lineRule="auto"/>
        <w:jc w:val="both"/>
        <w:rPr>
          <w:rFonts w:ascii="Times New Roman" w:hAnsi="Times New Roman" w:cs="Times New Roman"/>
          <w:b/>
        </w:rPr>
      </w:pPr>
    </w:p>
    <w:p w14:paraId="2B96F2C7" w14:textId="77777777" w:rsidR="00B469E5" w:rsidRPr="00282115"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 xml:space="preserve">En esta fase desarrollará los requisitos del producto desde la perspectiva del usuario, los cuales serán establecidos en el Documento Visión. </w:t>
      </w:r>
    </w:p>
    <w:p w14:paraId="58EC8679" w14:textId="77777777" w:rsidR="000924DA" w:rsidRPr="00282115"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 xml:space="preserve">Los principales casos de uso serán identificados y se hará un refinamiento del Plan de Desarrollo del Proyecto. </w:t>
      </w:r>
    </w:p>
    <w:p w14:paraId="04EFA30E" w14:textId="77777777" w:rsidR="001641E3" w:rsidRPr="00282115"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La aceptación del cliente / usuario del artefacto Visión y el Plan de Desarrollo marcan el final de esta fase.</w:t>
      </w:r>
    </w:p>
    <w:p w14:paraId="784F146B" w14:textId="77777777" w:rsidR="001641E3"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p>
    <w:p w14:paraId="21237E6D" w14:textId="77777777" w:rsidR="00C53122" w:rsidRDefault="00C53122" w:rsidP="00C53122">
      <w:pPr>
        <w:autoSpaceDE w:val="0"/>
        <w:autoSpaceDN w:val="0"/>
        <w:adjustRightInd w:val="0"/>
        <w:spacing w:after="0" w:line="240" w:lineRule="auto"/>
        <w:ind w:left="720"/>
        <w:jc w:val="both"/>
        <w:rPr>
          <w:rFonts w:ascii="Times New Roman" w:hAnsi="Times New Roman" w:cs="Times New Roman"/>
          <w:sz w:val="24"/>
          <w:szCs w:val="24"/>
        </w:rPr>
      </w:pPr>
    </w:p>
    <w:p w14:paraId="1EE8DB2D" w14:textId="77777777" w:rsidR="001641E3" w:rsidRDefault="004308BF" w:rsidP="00C53122">
      <w:pPr>
        <w:pStyle w:val="Prrafodelista"/>
        <w:numPr>
          <w:ilvl w:val="0"/>
          <w:numId w:val="2"/>
        </w:numPr>
        <w:autoSpaceDE w:val="0"/>
        <w:autoSpaceDN w:val="0"/>
        <w:adjustRightInd w:val="0"/>
        <w:spacing w:after="0" w:line="240" w:lineRule="auto"/>
        <w:ind w:left="720"/>
        <w:jc w:val="both"/>
        <w:rPr>
          <w:rFonts w:ascii="Times New Roman" w:hAnsi="Times New Roman" w:cs="Times New Roman"/>
          <w:b/>
        </w:rPr>
      </w:pPr>
      <w:r w:rsidRPr="00B33117">
        <w:rPr>
          <w:rFonts w:ascii="Times New Roman" w:hAnsi="Times New Roman" w:cs="Times New Roman"/>
          <w:b/>
        </w:rPr>
        <w:t>Fase de Elaboración.</w:t>
      </w:r>
    </w:p>
    <w:p w14:paraId="6D1D8927" w14:textId="77777777" w:rsidR="00C53122" w:rsidRPr="00B33117" w:rsidRDefault="00C53122" w:rsidP="00C53122">
      <w:pPr>
        <w:pStyle w:val="Prrafodelista"/>
        <w:autoSpaceDE w:val="0"/>
        <w:autoSpaceDN w:val="0"/>
        <w:adjustRightInd w:val="0"/>
        <w:spacing w:after="0" w:line="240" w:lineRule="auto"/>
        <w:jc w:val="both"/>
        <w:rPr>
          <w:rFonts w:ascii="Times New Roman" w:hAnsi="Times New Roman" w:cs="Times New Roman"/>
          <w:b/>
        </w:rPr>
      </w:pPr>
    </w:p>
    <w:p w14:paraId="662D1F78" w14:textId="77777777" w:rsidR="000924DA" w:rsidRPr="00282115"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 xml:space="preserve">En esta fase se analizan los requisitos y se desarrolla un prototipo de arquitectura (incluyendo las partes más relevantes y / o críticas del sistema). </w:t>
      </w:r>
    </w:p>
    <w:p w14:paraId="6C1D29D0" w14:textId="77777777" w:rsidR="000924DA" w:rsidRPr="00282115" w:rsidRDefault="000924DA" w:rsidP="00C53122">
      <w:pPr>
        <w:autoSpaceDE w:val="0"/>
        <w:autoSpaceDN w:val="0"/>
        <w:adjustRightInd w:val="0"/>
        <w:spacing w:after="0" w:line="240" w:lineRule="auto"/>
        <w:ind w:left="720"/>
        <w:jc w:val="both"/>
        <w:rPr>
          <w:rFonts w:ascii="Times New Roman" w:hAnsi="Times New Roman" w:cs="Times New Roman"/>
          <w:sz w:val="24"/>
          <w:szCs w:val="24"/>
        </w:rPr>
      </w:pPr>
    </w:p>
    <w:p w14:paraId="35DA0DFE" w14:textId="77777777" w:rsidR="000924DA" w:rsidRPr="00282115"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 xml:space="preserve">Al final de esta fase, todos los casos de uso correspondientes a requisitos que serán implementados en la primera </w:t>
      </w:r>
      <w:r w:rsidR="00830104" w:rsidRPr="00282115">
        <w:rPr>
          <w:rFonts w:ascii="Times New Roman" w:hAnsi="Times New Roman" w:cs="Times New Roman"/>
          <w:sz w:val="24"/>
          <w:szCs w:val="24"/>
        </w:rPr>
        <w:t>reléase</w:t>
      </w:r>
      <w:r w:rsidRPr="00282115">
        <w:rPr>
          <w:rFonts w:ascii="Times New Roman" w:hAnsi="Times New Roman" w:cs="Times New Roman"/>
          <w:sz w:val="24"/>
          <w:szCs w:val="24"/>
        </w:rPr>
        <w:t xml:space="preserve"> de la fase de Construcción </w:t>
      </w:r>
      <w:r w:rsidRPr="00282115">
        <w:rPr>
          <w:rFonts w:ascii="Times New Roman" w:hAnsi="Times New Roman" w:cs="Times New Roman"/>
          <w:sz w:val="24"/>
          <w:szCs w:val="24"/>
        </w:rPr>
        <w:lastRenderedPageBreak/>
        <w:t xml:space="preserve">deben estar analizados y diseñados (en el Modelo de Análisis / Diseño). </w:t>
      </w:r>
      <w:r w:rsidR="000924DA" w:rsidRPr="00282115">
        <w:rPr>
          <w:rFonts w:ascii="Times New Roman" w:hAnsi="Times New Roman" w:cs="Times New Roman"/>
          <w:sz w:val="24"/>
          <w:szCs w:val="24"/>
        </w:rPr>
        <w:t xml:space="preserve">La revisión y aceptación del prototipo de la arquitectura del sistema marca el final de esta fase. </w:t>
      </w:r>
    </w:p>
    <w:p w14:paraId="0957A5D0" w14:textId="77777777" w:rsidR="000924DA" w:rsidRPr="00282115" w:rsidRDefault="000924DA" w:rsidP="00C53122">
      <w:pPr>
        <w:autoSpaceDE w:val="0"/>
        <w:autoSpaceDN w:val="0"/>
        <w:adjustRightInd w:val="0"/>
        <w:spacing w:after="0" w:line="240" w:lineRule="auto"/>
        <w:ind w:left="720"/>
        <w:jc w:val="both"/>
        <w:rPr>
          <w:rFonts w:ascii="Times New Roman" w:hAnsi="Times New Roman" w:cs="Times New Roman"/>
          <w:sz w:val="24"/>
          <w:szCs w:val="24"/>
        </w:rPr>
      </w:pPr>
    </w:p>
    <w:p w14:paraId="0280DC8E" w14:textId="77777777" w:rsidR="001641E3" w:rsidRPr="00282115"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 xml:space="preserve">La primera iteración tendrá como objetivo la identificación y especificación de los principales casos de uso, así como su realización preliminar en el Modelo de Análisis / Diseño, también permitirá hacer una revisión general del estado de los artefactos hasta este punto y ajustar si es necesario la planificación para asegurar el cumplimiento de los objetivos. </w:t>
      </w:r>
    </w:p>
    <w:p w14:paraId="1C3F84AA" w14:textId="77777777" w:rsidR="00C3694E" w:rsidRDefault="00C3694E" w:rsidP="00C53122">
      <w:pPr>
        <w:pStyle w:val="Prrafodelista"/>
        <w:autoSpaceDE w:val="0"/>
        <w:autoSpaceDN w:val="0"/>
        <w:adjustRightInd w:val="0"/>
        <w:spacing w:after="0" w:line="240" w:lineRule="auto"/>
        <w:jc w:val="both"/>
        <w:rPr>
          <w:rFonts w:ascii="Times New Roman" w:hAnsi="Times New Roman" w:cs="Times New Roman"/>
          <w:sz w:val="24"/>
          <w:szCs w:val="24"/>
        </w:rPr>
      </w:pPr>
    </w:p>
    <w:p w14:paraId="6491EBB9" w14:textId="77777777" w:rsidR="00C53122" w:rsidRPr="00282115" w:rsidRDefault="00C53122" w:rsidP="00C53122">
      <w:pPr>
        <w:pStyle w:val="Prrafodelista"/>
        <w:autoSpaceDE w:val="0"/>
        <w:autoSpaceDN w:val="0"/>
        <w:adjustRightInd w:val="0"/>
        <w:spacing w:after="0" w:line="240" w:lineRule="auto"/>
        <w:jc w:val="both"/>
        <w:rPr>
          <w:rFonts w:ascii="Times New Roman" w:hAnsi="Times New Roman" w:cs="Times New Roman"/>
          <w:sz w:val="24"/>
          <w:szCs w:val="24"/>
        </w:rPr>
      </w:pPr>
    </w:p>
    <w:p w14:paraId="4BD123C8" w14:textId="77777777" w:rsidR="004308BF" w:rsidRDefault="004308BF" w:rsidP="00C53122">
      <w:pPr>
        <w:pStyle w:val="Prrafodelista"/>
        <w:numPr>
          <w:ilvl w:val="0"/>
          <w:numId w:val="2"/>
        </w:numPr>
        <w:autoSpaceDE w:val="0"/>
        <w:autoSpaceDN w:val="0"/>
        <w:adjustRightInd w:val="0"/>
        <w:spacing w:after="0" w:line="240" w:lineRule="auto"/>
        <w:ind w:left="720"/>
        <w:jc w:val="both"/>
        <w:rPr>
          <w:rFonts w:ascii="Times New Roman" w:hAnsi="Times New Roman" w:cs="Times New Roman"/>
          <w:b/>
        </w:rPr>
      </w:pPr>
      <w:r w:rsidRPr="00B33117">
        <w:rPr>
          <w:rFonts w:ascii="Times New Roman" w:hAnsi="Times New Roman" w:cs="Times New Roman"/>
          <w:b/>
        </w:rPr>
        <w:t xml:space="preserve">Fase de </w:t>
      </w:r>
      <w:r w:rsidR="001641E3" w:rsidRPr="00B33117">
        <w:rPr>
          <w:rFonts w:ascii="Times New Roman" w:hAnsi="Times New Roman" w:cs="Times New Roman"/>
          <w:b/>
        </w:rPr>
        <w:t>Construcción</w:t>
      </w:r>
      <w:r w:rsidRPr="00B33117">
        <w:rPr>
          <w:rFonts w:ascii="Times New Roman" w:hAnsi="Times New Roman" w:cs="Times New Roman"/>
          <w:b/>
        </w:rPr>
        <w:t>.</w:t>
      </w:r>
    </w:p>
    <w:p w14:paraId="4D0D0CDF" w14:textId="77777777" w:rsidR="00C53122" w:rsidRPr="00B33117" w:rsidRDefault="00C53122" w:rsidP="00C53122">
      <w:pPr>
        <w:pStyle w:val="Prrafodelista"/>
        <w:autoSpaceDE w:val="0"/>
        <w:autoSpaceDN w:val="0"/>
        <w:adjustRightInd w:val="0"/>
        <w:spacing w:after="0" w:line="240" w:lineRule="auto"/>
        <w:jc w:val="both"/>
        <w:rPr>
          <w:rFonts w:ascii="Times New Roman" w:hAnsi="Times New Roman" w:cs="Times New Roman"/>
          <w:b/>
        </w:rPr>
      </w:pPr>
    </w:p>
    <w:p w14:paraId="31568813" w14:textId="77777777" w:rsidR="00055AF2" w:rsidRPr="00282115"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 xml:space="preserve">Durante la fase de construcción se terminan de analizar y diseñar todos los casos de uso, refinando el Modelo de Análisis / Diseño. </w:t>
      </w:r>
    </w:p>
    <w:p w14:paraId="5FAF0144" w14:textId="77777777" w:rsidR="000924DA" w:rsidRPr="00282115"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 xml:space="preserve">El producto se construye en base a 2 iteraciones, cada una produciendo una </w:t>
      </w:r>
      <w:commentRangeStart w:id="273"/>
      <w:del w:id="274" w:author="Edwin Huamaní" w:date="2015-02-23T04:08:00Z">
        <w:r w:rsidR="00830104" w:rsidRPr="00282115" w:rsidDel="00840B97">
          <w:rPr>
            <w:rFonts w:ascii="Times New Roman" w:hAnsi="Times New Roman" w:cs="Times New Roman"/>
            <w:sz w:val="24"/>
            <w:szCs w:val="24"/>
          </w:rPr>
          <w:delText>reléase</w:delText>
        </w:r>
        <w:r w:rsidRPr="00282115" w:rsidDel="00840B97">
          <w:rPr>
            <w:rFonts w:ascii="Times New Roman" w:hAnsi="Times New Roman" w:cs="Times New Roman"/>
            <w:sz w:val="24"/>
            <w:szCs w:val="24"/>
          </w:rPr>
          <w:delText xml:space="preserve"> </w:delText>
        </w:r>
      </w:del>
      <w:commentRangeEnd w:id="273"/>
      <w:ins w:id="275" w:author="Edwin Huamaní" w:date="2015-02-23T04:08:00Z">
        <w:r w:rsidR="00840B97">
          <w:rPr>
            <w:rFonts w:ascii="Times New Roman" w:hAnsi="Times New Roman" w:cs="Times New Roman"/>
            <w:sz w:val="24"/>
            <w:szCs w:val="24"/>
          </w:rPr>
          <w:t>entrega</w:t>
        </w:r>
        <w:r w:rsidR="00840B97" w:rsidRPr="00282115">
          <w:rPr>
            <w:rFonts w:ascii="Times New Roman" w:hAnsi="Times New Roman" w:cs="Times New Roman"/>
            <w:sz w:val="24"/>
            <w:szCs w:val="24"/>
          </w:rPr>
          <w:t xml:space="preserve"> </w:t>
        </w:r>
      </w:ins>
      <w:r w:rsidR="000E7BD8">
        <w:rPr>
          <w:rStyle w:val="Refdecomentario"/>
        </w:rPr>
        <w:commentReference w:id="273"/>
      </w:r>
      <w:r w:rsidRPr="00282115">
        <w:rPr>
          <w:rFonts w:ascii="Times New Roman" w:hAnsi="Times New Roman" w:cs="Times New Roman"/>
          <w:sz w:val="24"/>
          <w:szCs w:val="24"/>
        </w:rPr>
        <w:t xml:space="preserve">a la cual se le aplican las pruebas y se valida con el cliente / usuario. Se comienza la elaboración de material de apoyo al usuario. </w:t>
      </w:r>
    </w:p>
    <w:p w14:paraId="57D068AA" w14:textId="77777777" w:rsidR="000924DA" w:rsidRPr="00282115" w:rsidRDefault="000924DA" w:rsidP="00C53122">
      <w:pPr>
        <w:autoSpaceDE w:val="0"/>
        <w:autoSpaceDN w:val="0"/>
        <w:adjustRightInd w:val="0"/>
        <w:spacing w:after="0" w:line="240" w:lineRule="auto"/>
        <w:ind w:left="720"/>
        <w:jc w:val="both"/>
        <w:rPr>
          <w:rFonts w:ascii="Times New Roman" w:hAnsi="Times New Roman" w:cs="Times New Roman"/>
          <w:sz w:val="24"/>
          <w:szCs w:val="24"/>
        </w:rPr>
      </w:pPr>
    </w:p>
    <w:p w14:paraId="714C2F3A" w14:textId="77777777" w:rsidR="001641E3" w:rsidRPr="00282115" w:rsidRDefault="001641E3"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 xml:space="preserve">El hito que marca el fin de esta fase es la versión de la </w:t>
      </w:r>
      <w:commentRangeStart w:id="276"/>
      <w:del w:id="277" w:author="Edwin Huamaní" w:date="2015-02-23T04:08:00Z">
        <w:r w:rsidR="00830104" w:rsidRPr="00282115" w:rsidDel="00840B97">
          <w:rPr>
            <w:rFonts w:ascii="Times New Roman" w:hAnsi="Times New Roman" w:cs="Times New Roman"/>
            <w:sz w:val="24"/>
            <w:szCs w:val="24"/>
          </w:rPr>
          <w:delText>reléase</w:delText>
        </w:r>
        <w:r w:rsidRPr="00282115" w:rsidDel="00840B97">
          <w:rPr>
            <w:rFonts w:ascii="Times New Roman" w:hAnsi="Times New Roman" w:cs="Times New Roman"/>
            <w:sz w:val="24"/>
            <w:szCs w:val="24"/>
          </w:rPr>
          <w:delText xml:space="preserve"> </w:delText>
        </w:r>
      </w:del>
      <w:commentRangeEnd w:id="276"/>
      <w:ins w:id="278" w:author="Edwin Huamaní" w:date="2015-02-23T04:08:00Z">
        <w:r w:rsidR="00840B97">
          <w:rPr>
            <w:rFonts w:ascii="Times New Roman" w:hAnsi="Times New Roman" w:cs="Times New Roman"/>
            <w:sz w:val="24"/>
            <w:szCs w:val="24"/>
          </w:rPr>
          <w:t>entrega</w:t>
        </w:r>
        <w:r w:rsidR="00840B97" w:rsidRPr="00282115">
          <w:rPr>
            <w:rFonts w:ascii="Times New Roman" w:hAnsi="Times New Roman" w:cs="Times New Roman"/>
            <w:sz w:val="24"/>
            <w:szCs w:val="24"/>
          </w:rPr>
          <w:t xml:space="preserve"> </w:t>
        </w:r>
      </w:ins>
      <w:r w:rsidR="000E7BD8">
        <w:rPr>
          <w:rStyle w:val="Refdecomentario"/>
        </w:rPr>
        <w:commentReference w:id="276"/>
      </w:r>
      <w:r w:rsidRPr="00282115">
        <w:rPr>
          <w:rFonts w:ascii="Times New Roman" w:hAnsi="Times New Roman" w:cs="Times New Roman"/>
          <w:sz w:val="24"/>
          <w:szCs w:val="24"/>
        </w:rPr>
        <w:t>3.0, con la capacidad operacional parcial del producto que se haya considerado como crítica, lista para ser entregada a los usuarios para pruebas beta.</w:t>
      </w:r>
    </w:p>
    <w:p w14:paraId="12BCAC60" w14:textId="77777777" w:rsidR="001641E3" w:rsidRPr="00282115" w:rsidRDefault="001641E3" w:rsidP="00C53122">
      <w:pPr>
        <w:pStyle w:val="Prrafodelista"/>
        <w:autoSpaceDE w:val="0"/>
        <w:autoSpaceDN w:val="0"/>
        <w:adjustRightInd w:val="0"/>
        <w:spacing w:after="0" w:line="240" w:lineRule="auto"/>
        <w:jc w:val="both"/>
        <w:rPr>
          <w:rFonts w:ascii="Times New Roman" w:hAnsi="Times New Roman" w:cs="Times New Roman"/>
          <w:sz w:val="24"/>
          <w:szCs w:val="24"/>
        </w:rPr>
      </w:pPr>
    </w:p>
    <w:p w14:paraId="6B2D8C5B" w14:textId="77777777" w:rsidR="004308BF" w:rsidRDefault="004308BF" w:rsidP="00C53122">
      <w:pPr>
        <w:pStyle w:val="Prrafodelista"/>
        <w:numPr>
          <w:ilvl w:val="0"/>
          <w:numId w:val="2"/>
        </w:numPr>
        <w:autoSpaceDE w:val="0"/>
        <w:autoSpaceDN w:val="0"/>
        <w:adjustRightInd w:val="0"/>
        <w:spacing w:after="0" w:line="240" w:lineRule="auto"/>
        <w:ind w:left="720"/>
        <w:jc w:val="both"/>
        <w:rPr>
          <w:rFonts w:ascii="Times New Roman" w:hAnsi="Times New Roman" w:cs="Times New Roman"/>
          <w:b/>
        </w:rPr>
      </w:pPr>
      <w:r w:rsidRPr="00B33117">
        <w:rPr>
          <w:rFonts w:ascii="Times New Roman" w:hAnsi="Times New Roman" w:cs="Times New Roman"/>
          <w:b/>
        </w:rPr>
        <w:t xml:space="preserve">Fase de </w:t>
      </w:r>
      <w:r w:rsidR="001641E3" w:rsidRPr="00B33117">
        <w:rPr>
          <w:rFonts w:ascii="Times New Roman" w:hAnsi="Times New Roman" w:cs="Times New Roman"/>
          <w:b/>
        </w:rPr>
        <w:t>Transición</w:t>
      </w:r>
      <w:r w:rsidRPr="00B33117">
        <w:rPr>
          <w:rFonts w:ascii="Times New Roman" w:hAnsi="Times New Roman" w:cs="Times New Roman"/>
          <w:b/>
        </w:rPr>
        <w:t>.</w:t>
      </w:r>
    </w:p>
    <w:p w14:paraId="028DF680" w14:textId="77777777" w:rsidR="00C53122" w:rsidRPr="00B33117" w:rsidRDefault="00C53122" w:rsidP="00C53122">
      <w:pPr>
        <w:pStyle w:val="Prrafodelista"/>
        <w:autoSpaceDE w:val="0"/>
        <w:autoSpaceDN w:val="0"/>
        <w:adjustRightInd w:val="0"/>
        <w:spacing w:after="0" w:line="240" w:lineRule="auto"/>
        <w:jc w:val="both"/>
        <w:rPr>
          <w:rFonts w:ascii="Times New Roman" w:hAnsi="Times New Roman" w:cs="Times New Roman"/>
          <w:b/>
        </w:rPr>
      </w:pPr>
    </w:p>
    <w:p w14:paraId="4D6E62B6" w14:textId="77777777" w:rsidR="00B91342" w:rsidRPr="00282115" w:rsidRDefault="000924DA"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 xml:space="preserve">En esta fase se prepararán dos </w:t>
      </w:r>
      <w:commentRangeStart w:id="279"/>
      <w:del w:id="280" w:author="Edwin Huamaní" w:date="2015-02-23T04:08:00Z">
        <w:r w:rsidR="00830104" w:rsidRPr="00282115" w:rsidDel="00840B97">
          <w:rPr>
            <w:rFonts w:ascii="Times New Roman" w:hAnsi="Times New Roman" w:cs="Times New Roman"/>
            <w:sz w:val="24"/>
            <w:szCs w:val="24"/>
          </w:rPr>
          <w:delText>raleases</w:delText>
        </w:r>
        <w:r w:rsidRPr="00282115" w:rsidDel="00840B97">
          <w:rPr>
            <w:rFonts w:ascii="Times New Roman" w:hAnsi="Times New Roman" w:cs="Times New Roman"/>
            <w:sz w:val="24"/>
            <w:szCs w:val="24"/>
          </w:rPr>
          <w:delText xml:space="preserve"> </w:delText>
        </w:r>
      </w:del>
      <w:commentRangeEnd w:id="279"/>
      <w:ins w:id="281" w:author="Edwin Huamaní" w:date="2015-02-23T04:08:00Z">
        <w:r w:rsidR="00840B97">
          <w:rPr>
            <w:rFonts w:ascii="Times New Roman" w:hAnsi="Times New Roman" w:cs="Times New Roman"/>
            <w:sz w:val="24"/>
            <w:szCs w:val="24"/>
          </w:rPr>
          <w:t>entregables</w:t>
        </w:r>
        <w:r w:rsidR="00840B97" w:rsidRPr="00282115">
          <w:rPr>
            <w:rFonts w:ascii="Times New Roman" w:hAnsi="Times New Roman" w:cs="Times New Roman"/>
            <w:sz w:val="24"/>
            <w:szCs w:val="24"/>
          </w:rPr>
          <w:t xml:space="preserve"> </w:t>
        </w:r>
      </w:ins>
      <w:r w:rsidR="000E7BD8">
        <w:rPr>
          <w:rStyle w:val="Refdecomentario"/>
        </w:rPr>
        <w:commentReference w:id="279"/>
      </w:r>
      <w:r w:rsidRPr="00282115">
        <w:rPr>
          <w:rFonts w:ascii="Times New Roman" w:hAnsi="Times New Roman" w:cs="Times New Roman"/>
          <w:sz w:val="24"/>
          <w:szCs w:val="24"/>
        </w:rPr>
        <w:t xml:space="preserve">para distribución, asegurando una implantación y cambio del sistema previo de manera adecuada, incluyendo el entrenamiento de los usuarios. </w:t>
      </w:r>
    </w:p>
    <w:p w14:paraId="1ECDD070" w14:textId="77777777" w:rsidR="00B91342" w:rsidRPr="00282115" w:rsidRDefault="00B91342" w:rsidP="00C53122">
      <w:pPr>
        <w:autoSpaceDE w:val="0"/>
        <w:autoSpaceDN w:val="0"/>
        <w:adjustRightInd w:val="0"/>
        <w:spacing w:after="0" w:line="240" w:lineRule="auto"/>
        <w:ind w:left="720"/>
        <w:jc w:val="both"/>
        <w:rPr>
          <w:rFonts w:ascii="Times New Roman" w:hAnsi="Times New Roman" w:cs="Times New Roman"/>
          <w:sz w:val="24"/>
          <w:szCs w:val="24"/>
        </w:rPr>
      </w:pPr>
    </w:p>
    <w:p w14:paraId="58C216E0" w14:textId="77777777" w:rsidR="004308BF" w:rsidRDefault="000924DA" w:rsidP="00C53122">
      <w:pPr>
        <w:autoSpaceDE w:val="0"/>
        <w:autoSpaceDN w:val="0"/>
        <w:adjustRightInd w:val="0"/>
        <w:spacing w:after="0" w:line="240" w:lineRule="auto"/>
        <w:ind w:left="720"/>
        <w:jc w:val="both"/>
        <w:rPr>
          <w:rFonts w:ascii="Times New Roman" w:hAnsi="Times New Roman" w:cs="Times New Roman"/>
          <w:sz w:val="24"/>
          <w:szCs w:val="24"/>
        </w:rPr>
      </w:pPr>
      <w:r w:rsidRPr="00282115">
        <w:rPr>
          <w:rFonts w:ascii="Times New Roman" w:hAnsi="Times New Roman" w:cs="Times New Roman"/>
          <w:sz w:val="24"/>
          <w:szCs w:val="24"/>
        </w:rPr>
        <w:t>El hito que marca el fin de esta fase incluye, la entrega de toda la documentación del proyecto con los manuales de instalación y todo el material de apoyo al usuario, la finalización del entrenamiento de los usuarios y el empaquetamiento del producto.</w:t>
      </w:r>
    </w:p>
    <w:p w14:paraId="28F48670" w14:textId="77777777" w:rsidR="00B33117" w:rsidRDefault="00B33117" w:rsidP="00C53122">
      <w:pPr>
        <w:autoSpaceDE w:val="0"/>
        <w:autoSpaceDN w:val="0"/>
        <w:adjustRightInd w:val="0"/>
        <w:spacing w:after="0" w:line="240" w:lineRule="auto"/>
        <w:ind w:left="720"/>
        <w:jc w:val="both"/>
        <w:rPr>
          <w:rFonts w:ascii="Times New Roman" w:hAnsi="Times New Roman" w:cs="Times New Roman"/>
          <w:sz w:val="24"/>
          <w:szCs w:val="24"/>
        </w:rPr>
      </w:pPr>
    </w:p>
    <w:p w14:paraId="1B362F46" w14:textId="77777777" w:rsidR="00C53122" w:rsidRDefault="00C53122" w:rsidP="00C53122">
      <w:pPr>
        <w:autoSpaceDE w:val="0"/>
        <w:autoSpaceDN w:val="0"/>
        <w:adjustRightInd w:val="0"/>
        <w:spacing w:after="0" w:line="240" w:lineRule="auto"/>
        <w:ind w:left="720"/>
        <w:jc w:val="both"/>
        <w:rPr>
          <w:rFonts w:ascii="Times New Roman" w:hAnsi="Times New Roman" w:cs="Times New Roman"/>
          <w:sz w:val="24"/>
          <w:szCs w:val="24"/>
        </w:rPr>
      </w:pPr>
    </w:p>
    <w:p w14:paraId="08C03F55" w14:textId="77777777" w:rsidR="00C53122" w:rsidRDefault="00C53122" w:rsidP="00C53122">
      <w:pPr>
        <w:autoSpaceDE w:val="0"/>
        <w:autoSpaceDN w:val="0"/>
        <w:adjustRightInd w:val="0"/>
        <w:spacing w:after="0" w:line="240" w:lineRule="auto"/>
        <w:ind w:left="720"/>
        <w:jc w:val="both"/>
        <w:rPr>
          <w:rFonts w:ascii="Times New Roman" w:hAnsi="Times New Roman" w:cs="Times New Roman"/>
          <w:sz w:val="24"/>
          <w:szCs w:val="24"/>
        </w:rPr>
      </w:pPr>
    </w:p>
    <w:p w14:paraId="524A66D6" w14:textId="77777777" w:rsidR="00C53122" w:rsidRDefault="00C53122" w:rsidP="00C53122">
      <w:pPr>
        <w:autoSpaceDE w:val="0"/>
        <w:autoSpaceDN w:val="0"/>
        <w:adjustRightInd w:val="0"/>
        <w:spacing w:after="0" w:line="240" w:lineRule="auto"/>
        <w:ind w:left="720"/>
        <w:jc w:val="both"/>
        <w:rPr>
          <w:rFonts w:ascii="Times New Roman" w:hAnsi="Times New Roman" w:cs="Times New Roman"/>
          <w:sz w:val="24"/>
          <w:szCs w:val="24"/>
        </w:rPr>
      </w:pPr>
    </w:p>
    <w:p w14:paraId="0B57FA1C" w14:textId="77777777" w:rsidR="00C53122" w:rsidRDefault="00C53122" w:rsidP="00C53122">
      <w:pPr>
        <w:autoSpaceDE w:val="0"/>
        <w:autoSpaceDN w:val="0"/>
        <w:adjustRightInd w:val="0"/>
        <w:spacing w:after="0" w:line="240" w:lineRule="auto"/>
        <w:ind w:left="720"/>
        <w:jc w:val="both"/>
        <w:rPr>
          <w:rFonts w:ascii="Times New Roman" w:hAnsi="Times New Roman" w:cs="Times New Roman"/>
          <w:sz w:val="24"/>
          <w:szCs w:val="24"/>
        </w:rPr>
      </w:pPr>
    </w:p>
    <w:p w14:paraId="4922B9E5" w14:textId="77777777" w:rsidR="00C53122" w:rsidRDefault="00C53122" w:rsidP="00C53122">
      <w:pPr>
        <w:autoSpaceDE w:val="0"/>
        <w:autoSpaceDN w:val="0"/>
        <w:adjustRightInd w:val="0"/>
        <w:spacing w:after="0" w:line="240" w:lineRule="auto"/>
        <w:ind w:left="720"/>
        <w:jc w:val="both"/>
        <w:rPr>
          <w:rFonts w:ascii="Times New Roman" w:hAnsi="Times New Roman" w:cs="Times New Roman"/>
          <w:sz w:val="24"/>
          <w:szCs w:val="24"/>
        </w:rPr>
      </w:pPr>
    </w:p>
    <w:p w14:paraId="54426919" w14:textId="77777777" w:rsidR="00C53122" w:rsidRDefault="00C53122" w:rsidP="00C53122">
      <w:pPr>
        <w:autoSpaceDE w:val="0"/>
        <w:autoSpaceDN w:val="0"/>
        <w:adjustRightInd w:val="0"/>
        <w:spacing w:after="0" w:line="240" w:lineRule="auto"/>
        <w:ind w:left="720"/>
        <w:jc w:val="both"/>
        <w:rPr>
          <w:rFonts w:ascii="Times New Roman" w:hAnsi="Times New Roman" w:cs="Times New Roman"/>
          <w:sz w:val="24"/>
          <w:szCs w:val="24"/>
        </w:rPr>
      </w:pPr>
    </w:p>
    <w:p w14:paraId="706BCD76" w14:textId="77777777" w:rsidR="00E83546" w:rsidRDefault="00E83546" w:rsidP="00C53122">
      <w:pPr>
        <w:autoSpaceDE w:val="0"/>
        <w:autoSpaceDN w:val="0"/>
        <w:adjustRightInd w:val="0"/>
        <w:spacing w:after="0" w:line="240" w:lineRule="auto"/>
        <w:ind w:left="720"/>
        <w:jc w:val="both"/>
        <w:rPr>
          <w:rFonts w:ascii="Times New Roman" w:hAnsi="Times New Roman" w:cs="Times New Roman"/>
          <w:sz w:val="24"/>
          <w:szCs w:val="24"/>
        </w:rPr>
      </w:pPr>
    </w:p>
    <w:p w14:paraId="72B6187B" w14:textId="77777777" w:rsidR="00E83546" w:rsidRDefault="00E83546" w:rsidP="00C53122">
      <w:pPr>
        <w:autoSpaceDE w:val="0"/>
        <w:autoSpaceDN w:val="0"/>
        <w:adjustRightInd w:val="0"/>
        <w:spacing w:after="0" w:line="240" w:lineRule="auto"/>
        <w:ind w:left="720"/>
        <w:jc w:val="both"/>
        <w:rPr>
          <w:rFonts w:ascii="Times New Roman" w:hAnsi="Times New Roman" w:cs="Times New Roman"/>
          <w:sz w:val="24"/>
          <w:szCs w:val="24"/>
        </w:rPr>
      </w:pPr>
    </w:p>
    <w:p w14:paraId="12C6B4EF" w14:textId="77777777" w:rsidR="00C53122" w:rsidRPr="00282115" w:rsidRDefault="00C53122" w:rsidP="00C53122">
      <w:pPr>
        <w:autoSpaceDE w:val="0"/>
        <w:autoSpaceDN w:val="0"/>
        <w:adjustRightInd w:val="0"/>
        <w:spacing w:after="0" w:line="240" w:lineRule="auto"/>
        <w:ind w:left="720"/>
        <w:jc w:val="both"/>
        <w:rPr>
          <w:rFonts w:ascii="Times New Roman" w:hAnsi="Times New Roman" w:cs="Times New Roman"/>
          <w:sz w:val="24"/>
          <w:szCs w:val="24"/>
        </w:rPr>
      </w:pPr>
    </w:p>
    <w:p w14:paraId="47D64237" w14:textId="77777777" w:rsidR="001C07C4" w:rsidRDefault="001C07C4" w:rsidP="00C53122">
      <w:pPr>
        <w:pStyle w:val="Ttulo3"/>
        <w:numPr>
          <w:ilvl w:val="1"/>
          <w:numId w:val="26"/>
        </w:numPr>
        <w:spacing w:line="240" w:lineRule="auto"/>
        <w:rPr>
          <w:rFonts w:ascii="Times New Roman" w:hAnsi="Times New Roman" w:cs="Times New Roman"/>
          <w:color w:val="auto"/>
          <w:sz w:val="24"/>
          <w:szCs w:val="24"/>
        </w:rPr>
      </w:pPr>
      <w:bookmarkStart w:id="282" w:name="_Toc412395577"/>
      <w:bookmarkStart w:id="283" w:name="_Toc412455131"/>
      <w:r w:rsidRPr="003B5DE6">
        <w:rPr>
          <w:rFonts w:ascii="Times New Roman" w:hAnsi="Times New Roman" w:cs="Times New Roman"/>
          <w:color w:val="auto"/>
          <w:sz w:val="24"/>
          <w:szCs w:val="24"/>
        </w:rPr>
        <w:lastRenderedPageBreak/>
        <w:t>Herramientas</w:t>
      </w:r>
      <w:r w:rsidR="00B91342" w:rsidRPr="003B5DE6">
        <w:rPr>
          <w:rFonts w:ascii="Times New Roman" w:hAnsi="Times New Roman" w:cs="Times New Roman"/>
          <w:color w:val="auto"/>
          <w:sz w:val="24"/>
          <w:szCs w:val="24"/>
        </w:rPr>
        <w:t>.</w:t>
      </w:r>
      <w:bookmarkEnd w:id="282"/>
      <w:bookmarkEnd w:id="283"/>
    </w:p>
    <w:p w14:paraId="01B7156C" w14:textId="77777777" w:rsidR="00B33117" w:rsidRPr="00B33117" w:rsidRDefault="00B33117" w:rsidP="00C53122">
      <w:pPr>
        <w:spacing w:line="240" w:lineRule="auto"/>
      </w:pPr>
    </w:p>
    <w:p w14:paraId="67BD70C0" w14:textId="77777777" w:rsidR="001C07C4" w:rsidRPr="00282115" w:rsidRDefault="001C07C4" w:rsidP="00C53122">
      <w:pPr>
        <w:autoSpaceDE w:val="0"/>
        <w:autoSpaceDN w:val="0"/>
        <w:adjustRightInd w:val="0"/>
        <w:spacing w:after="0" w:line="240" w:lineRule="auto"/>
        <w:jc w:val="both"/>
        <w:rPr>
          <w:rFonts w:ascii="Times New Roman" w:hAnsi="Times New Roman" w:cs="Times New Roman"/>
          <w:color w:val="000000"/>
          <w:sz w:val="24"/>
          <w:szCs w:val="24"/>
        </w:rPr>
      </w:pPr>
      <w:r w:rsidRPr="00282115">
        <w:rPr>
          <w:rFonts w:ascii="Times New Roman" w:hAnsi="Times New Roman" w:cs="Times New Roman"/>
          <w:color w:val="000000"/>
          <w:sz w:val="24"/>
          <w:szCs w:val="24"/>
        </w:rPr>
        <w:t>Las herramientas a utilizar en la elaboración del presente proyecto son:</w:t>
      </w:r>
    </w:p>
    <w:p w14:paraId="699B6F82" w14:textId="77777777" w:rsidR="00C3694E" w:rsidRPr="00282115" w:rsidRDefault="00C3694E" w:rsidP="00C53122">
      <w:pPr>
        <w:autoSpaceDE w:val="0"/>
        <w:autoSpaceDN w:val="0"/>
        <w:adjustRightInd w:val="0"/>
        <w:spacing w:after="0" w:line="240" w:lineRule="auto"/>
        <w:jc w:val="both"/>
        <w:rPr>
          <w:rFonts w:ascii="Times New Roman" w:hAnsi="Times New Roman" w:cs="Times New Roman"/>
          <w:color w:val="000000"/>
          <w:sz w:val="24"/>
          <w:szCs w:val="24"/>
        </w:rPr>
      </w:pPr>
    </w:p>
    <w:p w14:paraId="0B11C571" w14:textId="77777777" w:rsidR="00C3694E" w:rsidRPr="00282115" w:rsidRDefault="00C3694E" w:rsidP="00C53122">
      <w:pPr>
        <w:pStyle w:val="Prrafodelista"/>
        <w:spacing w:after="0" w:line="240" w:lineRule="auto"/>
        <w:ind w:left="0"/>
        <w:jc w:val="both"/>
        <w:rPr>
          <w:rFonts w:ascii="Times New Roman" w:hAnsi="Times New Roman" w:cs="Times New Roman"/>
          <w:color w:val="000000"/>
          <w:sz w:val="24"/>
          <w:szCs w:val="24"/>
        </w:rPr>
      </w:pPr>
    </w:p>
    <w:p w14:paraId="43D03327" w14:textId="77777777" w:rsidR="002B5033" w:rsidRPr="00282115" w:rsidRDefault="001C07C4" w:rsidP="00C53122">
      <w:pPr>
        <w:pStyle w:val="Prrafodelista"/>
        <w:numPr>
          <w:ilvl w:val="0"/>
          <w:numId w:val="27"/>
        </w:numPr>
        <w:autoSpaceDE w:val="0"/>
        <w:autoSpaceDN w:val="0"/>
        <w:adjustRightInd w:val="0"/>
        <w:spacing w:after="0" w:line="240" w:lineRule="auto"/>
        <w:jc w:val="both"/>
        <w:rPr>
          <w:rFonts w:ascii="Times New Roman" w:hAnsi="Times New Roman" w:cs="Times New Roman"/>
          <w:sz w:val="24"/>
          <w:szCs w:val="24"/>
        </w:rPr>
      </w:pPr>
      <w:r w:rsidRPr="00B33117">
        <w:rPr>
          <w:rFonts w:ascii="Times New Roman" w:hAnsi="Times New Roman" w:cs="Times New Roman"/>
          <w:b/>
          <w:bCs/>
        </w:rPr>
        <w:t>Microsoft Project</w:t>
      </w:r>
      <w:r w:rsidR="00646265" w:rsidRPr="00B33117">
        <w:rPr>
          <w:rFonts w:ascii="Times New Roman" w:hAnsi="Times New Roman" w:cs="Times New Roman"/>
          <w:b/>
          <w:bCs/>
        </w:rPr>
        <w:t xml:space="preserve"> 2013</w:t>
      </w:r>
      <w:r w:rsidRPr="00282115">
        <w:rPr>
          <w:rFonts w:ascii="Times New Roman" w:hAnsi="Times New Roman" w:cs="Times New Roman"/>
          <w:bCs/>
          <w:sz w:val="24"/>
          <w:szCs w:val="24"/>
        </w:rPr>
        <w:t xml:space="preserve">: </w:t>
      </w:r>
      <w:r w:rsidRPr="00282115">
        <w:rPr>
          <w:rFonts w:ascii="Times New Roman" w:hAnsi="Times New Roman" w:cs="Times New Roman"/>
          <w:sz w:val="24"/>
          <w:szCs w:val="24"/>
        </w:rPr>
        <w:t>Para la elaboración de un diagrama GANT en donde se podrá</w:t>
      </w:r>
      <w:r w:rsidR="002B5033" w:rsidRPr="00282115">
        <w:rPr>
          <w:rFonts w:ascii="Times New Roman" w:hAnsi="Times New Roman" w:cs="Times New Roman"/>
          <w:sz w:val="24"/>
          <w:szCs w:val="24"/>
        </w:rPr>
        <w:t xml:space="preserve"> </w:t>
      </w:r>
      <w:r w:rsidRPr="00282115">
        <w:rPr>
          <w:rFonts w:ascii="Times New Roman" w:hAnsi="Times New Roman" w:cs="Times New Roman"/>
          <w:sz w:val="24"/>
          <w:szCs w:val="24"/>
        </w:rPr>
        <w:t>detallar las actividades a realizar, los recursos, horas, fechas de entrega y</w:t>
      </w:r>
      <w:r w:rsidR="002B5033" w:rsidRPr="00282115">
        <w:rPr>
          <w:rFonts w:ascii="Times New Roman" w:hAnsi="Times New Roman" w:cs="Times New Roman"/>
          <w:sz w:val="24"/>
          <w:szCs w:val="24"/>
        </w:rPr>
        <w:t xml:space="preserve"> </w:t>
      </w:r>
      <w:r w:rsidRPr="00282115">
        <w:rPr>
          <w:rFonts w:ascii="Times New Roman" w:hAnsi="Times New Roman" w:cs="Times New Roman"/>
          <w:sz w:val="24"/>
          <w:szCs w:val="24"/>
        </w:rPr>
        <w:t>responsables.</w:t>
      </w:r>
    </w:p>
    <w:p w14:paraId="2547345D" w14:textId="77777777" w:rsidR="00C3694E" w:rsidRPr="00282115" w:rsidRDefault="00C3694E" w:rsidP="00C53122">
      <w:pPr>
        <w:pStyle w:val="Prrafodelista"/>
        <w:autoSpaceDE w:val="0"/>
        <w:autoSpaceDN w:val="0"/>
        <w:adjustRightInd w:val="0"/>
        <w:spacing w:after="0" w:line="240" w:lineRule="auto"/>
        <w:jc w:val="both"/>
        <w:rPr>
          <w:rFonts w:ascii="Times New Roman" w:hAnsi="Times New Roman" w:cs="Times New Roman"/>
          <w:sz w:val="24"/>
          <w:szCs w:val="24"/>
        </w:rPr>
      </w:pPr>
    </w:p>
    <w:p w14:paraId="37B09B6B" w14:textId="0A642781" w:rsidR="002B5033" w:rsidRPr="00282115" w:rsidRDefault="001C07C4" w:rsidP="00C53122">
      <w:pPr>
        <w:pStyle w:val="Prrafodelista"/>
        <w:numPr>
          <w:ilvl w:val="0"/>
          <w:numId w:val="27"/>
        </w:numPr>
        <w:autoSpaceDE w:val="0"/>
        <w:autoSpaceDN w:val="0"/>
        <w:adjustRightInd w:val="0"/>
        <w:spacing w:after="0" w:line="240" w:lineRule="auto"/>
        <w:jc w:val="both"/>
        <w:rPr>
          <w:rFonts w:ascii="Times New Roman" w:hAnsi="Times New Roman" w:cs="Times New Roman"/>
          <w:sz w:val="24"/>
          <w:szCs w:val="24"/>
        </w:rPr>
      </w:pPr>
      <w:r w:rsidRPr="00B33117">
        <w:rPr>
          <w:rFonts w:ascii="Times New Roman" w:hAnsi="Times New Roman" w:cs="Times New Roman"/>
          <w:b/>
          <w:bCs/>
        </w:rPr>
        <w:t>Visual Studio 20</w:t>
      </w:r>
      <w:r w:rsidR="00B33117" w:rsidRPr="00B33117">
        <w:rPr>
          <w:rFonts w:ascii="Times New Roman" w:hAnsi="Times New Roman" w:cs="Times New Roman"/>
          <w:b/>
          <w:bCs/>
        </w:rPr>
        <w:t>1</w:t>
      </w:r>
      <w:r w:rsidR="00B1071F">
        <w:rPr>
          <w:rFonts w:ascii="Times New Roman" w:hAnsi="Times New Roman" w:cs="Times New Roman"/>
          <w:b/>
          <w:bCs/>
        </w:rPr>
        <w:t>2</w:t>
      </w:r>
      <w:r w:rsidRPr="00B33117">
        <w:rPr>
          <w:rFonts w:ascii="Times New Roman" w:hAnsi="Times New Roman" w:cs="Times New Roman"/>
          <w:b/>
          <w:bCs/>
        </w:rPr>
        <w:t>:</w:t>
      </w:r>
      <w:r w:rsidRPr="00282115">
        <w:rPr>
          <w:rFonts w:ascii="Times New Roman" w:hAnsi="Times New Roman" w:cs="Times New Roman"/>
          <w:bCs/>
          <w:sz w:val="24"/>
          <w:szCs w:val="24"/>
        </w:rPr>
        <w:t xml:space="preserve"> </w:t>
      </w:r>
      <w:r w:rsidRPr="00282115">
        <w:rPr>
          <w:rFonts w:ascii="Times New Roman" w:hAnsi="Times New Roman" w:cs="Times New Roman"/>
          <w:sz w:val="24"/>
          <w:szCs w:val="24"/>
        </w:rPr>
        <w:t>Este entorno de programación p</w:t>
      </w:r>
      <w:r w:rsidR="00646265" w:rsidRPr="00282115">
        <w:rPr>
          <w:rFonts w:ascii="Times New Roman" w:hAnsi="Times New Roman" w:cs="Times New Roman"/>
          <w:sz w:val="24"/>
          <w:szCs w:val="24"/>
        </w:rPr>
        <w:t xml:space="preserve">ermitirá desarrollar el servicio que usara la aplicación </w:t>
      </w:r>
      <w:r w:rsidR="00110037" w:rsidRPr="00282115">
        <w:rPr>
          <w:rFonts w:ascii="Times New Roman" w:hAnsi="Times New Roman" w:cs="Times New Roman"/>
          <w:sz w:val="24"/>
          <w:szCs w:val="24"/>
        </w:rPr>
        <w:t>móvil</w:t>
      </w:r>
      <w:r w:rsidR="002B5033" w:rsidRPr="00282115">
        <w:rPr>
          <w:rFonts w:ascii="Times New Roman" w:hAnsi="Times New Roman" w:cs="Times New Roman"/>
          <w:sz w:val="24"/>
          <w:szCs w:val="24"/>
        </w:rPr>
        <w:t>, e</w:t>
      </w:r>
      <w:r w:rsidRPr="00282115">
        <w:rPr>
          <w:rFonts w:ascii="Times New Roman" w:hAnsi="Times New Roman" w:cs="Times New Roman"/>
          <w:sz w:val="24"/>
          <w:szCs w:val="24"/>
        </w:rPr>
        <w:t xml:space="preserve">l uso de dicha herramienta se </w:t>
      </w:r>
      <w:r w:rsidR="00055AF2" w:rsidRPr="00282115">
        <w:rPr>
          <w:rFonts w:ascii="Times New Roman" w:hAnsi="Times New Roman" w:cs="Times New Roman"/>
          <w:sz w:val="24"/>
          <w:szCs w:val="24"/>
        </w:rPr>
        <w:t>optó</w:t>
      </w:r>
      <w:r w:rsidR="002B5033" w:rsidRPr="00282115">
        <w:rPr>
          <w:rFonts w:ascii="Times New Roman" w:hAnsi="Times New Roman" w:cs="Times New Roman"/>
          <w:sz w:val="24"/>
          <w:szCs w:val="24"/>
        </w:rPr>
        <w:t xml:space="preserve"> por las siguiente</w:t>
      </w:r>
      <w:r w:rsidR="00B91342" w:rsidRPr="00282115">
        <w:rPr>
          <w:rFonts w:ascii="Times New Roman" w:hAnsi="Times New Roman" w:cs="Times New Roman"/>
          <w:sz w:val="24"/>
          <w:szCs w:val="24"/>
        </w:rPr>
        <w:t>s</w:t>
      </w:r>
      <w:r w:rsidR="002B5033" w:rsidRPr="00282115">
        <w:rPr>
          <w:rFonts w:ascii="Times New Roman" w:hAnsi="Times New Roman" w:cs="Times New Roman"/>
          <w:sz w:val="24"/>
          <w:szCs w:val="24"/>
        </w:rPr>
        <w:t xml:space="preserve"> razones:</w:t>
      </w:r>
      <w:r w:rsidRPr="00282115">
        <w:rPr>
          <w:rFonts w:ascii="Times New Roman" w:hAnsi="Times New Roman" w:cs="Times New Roman"/>
          <w:sz w:val="24"/>
          <w:szCs w:val="24"/>
        </w:rPr>
        <w:t xml:space="preserve"> </w:t>
      </w:r>
    </w:p>
    <w:p w14:paraId="0D47243A" w14:textId="77777777" w:rsidR="00C3694E" w:rsidRPr="00282115" w:rsidRDefault="00C3694E" w:rsidP="00C53122">
      <w:pPr>
        <w:pStyle w:val="Prrafodelista"/>
        <w:spacing w:line="240" w:lineRule="auto"/>
        <w:rPr>
          <w:rFonts w:ascii="Times New Roman" w:hAnsi="Times New Roman" w:cs="Times New Roman"/>
          <w:sz w:val="24"/>
          <w:szCs w:val="24"/>
        </w:rPr>
      </w:pPr>
    </w:p>
    <w:p w14:paraId="7D457C10" w14:textId="77777777" w:rsidR="002B5033" w:rsidRPr="00282115" w:rsidRDefault="001C07C4" w:rsidP="00C53122">
      <w:pPr>
        <w:pStyle w:val="Prrafodelista"/>
        <w:numPr>
          <w:ilvl w:val="1"/>
          <w:numId w:val="28"/>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Per</w:t>
      </w:r>
      <w:r w:rsidR="002B5033" w:rsidRPr="00282115">
        <w:rPr>
          <w:rFonts w:ascii="Times New Roman" w:hAnsi="Times New Roman" w:cs="Times New Roman"/>
          <w:sz w:val="24"/>
          <w:szCs w:val="24"/>
        </w:rPr>
        <w:t>mite desarrollo de aplicaciones</w:t>
      </w:r>
      <w:r w:rsidRPr="00282115">
        <w:rPr>
          <w:rFonts w:ascii="Times New Roman" w:hAnsi="Times New Roman" w:cs="Times New Roman"/>
          <w:sz w:val="24"/>
          <w:szCs w:val="24"/>
        </w:rPr>
        <w:t>, basadas en Web</w:t>
      </w:r>
      <w:r w:rsidR="004217D7" w:rsidRPr="00282115">
        <w:rPr>
          <w:rFonts w:ascii="Times New Roman" w:hAnsi="Times New Roman" w:cs="Times New Roman"/>
          <w:sz w:val="24"/>
          <w:szCs w:val="24"/>
        </w:rPr>
        <w:t>.</w:t>
      </w:r>
    </w:p>
    <w:p w14:paraId="6DB57E73" w14:textId="77777777" w:rsidR="00055AF2" w:rsidRPr="00282115" w:rsidRDefault="002B5033" w:rsidP="00C53122">
      <w:pPr>
        <w:pStyle w:val="Prrafodelista"/>
        <w:numPr>
          <w:ilvl w:val="1"/>
          <w:numId w:val="28"/>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P</w:t>
      </w:r>
      <w:r w:rsidR="001C07C4" w:rsidRPr="00282115">
        <w:rPr>
          <w:rFonts w:ascii="Times New Roman" w:hAnsi="Times New Roman" w:cs="Times New Roman"/>
          <w:sz w:val="24"/>
          <w:szCs w:val="24"/>
        </w:rPr>
        <w:t>ermite aprovechar las ventajas de un cuadro de herramientas, un depurador y</w:t>
      </w:r>
      <w:r w:rsidRPr="00282115">
        <w:rPr>
          <w:rFonts w:ascii="Times New Roman" w:hAnsi="Times New Roman" w:cs="Times New Roman"/>
          <w:sz w:val="24"/>
          <w:szCs w:val="24"/>
        </w:rPr>
        <w:t xml:space="preserve"> </w:t>
      </w:r>
      <w:r w:rsidR="00055AF2" w:rsidRPr="00282115">
        <w:rPr>
          <w:rFonts w:ascii="Times New Roman" w:hAnsi="Times New Roman" w:cs="Times New Roman"/>
          <w:sz w:val="24"/>
          <w:szCs w:val="24"/>
        </w:rPr>
        <w:t>una ventana de tareas comunes.</w:t>
      </w:r>
    </w:p>
    <w:p w14:paraId="66C0FFBB" w14:textId="77777777" w:rsidR="001C07C4" w:rsidRPr="00282115" w:rsidRDefault="001C07C4" w:rsidP="00C53122">
      <w:pPr>
        <w:pStyle w:val="Prrafodelista"/>
        <w:numPr>
          <w:ilvl w:val="1"/>
          <w:numId w:val="28"/>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Es fácil de utilizar, gracias a su interfaz de usuario y funciones.</w:t>
      </w:r>
    </w:p>
    <w:p w14:paraId="151F8FD0" w14:textId="77777777" w:rsidR="00B91342" w:rsidRPr="00282115" w:rsidRDefault="00B91342" w:rsidP="00C53122">
      <w:pPr>
        <w:autoSpaceDE w:val="0"/>
        <w:autoSpaceDN w:val="0"/>
        <w:adjustRightInd w:val="0"/>
        <w:spacing w:after="0" w:line="240" w:lineRule="auto"/>
        <w:ind w:left="720"/>
        <w:jc w:val="both"/>
        <w:rPr>
          <w:rFonts w:ascii="Times New Roman" w:eastAsia="SymbolMT" w:hAnsi="Times New Roman" w:cs="Times New Roman"/>
          <w:sz w:val="24"/>
          <w:szCs w:val="24"/>
        </w:rPr>
      </w:pPr>
    </w:p>
    <w:p w14:paraId="76DCE119" w14:textId="77777777" w:rsidR="00187372" w:rsidRPr="00282115" w:rsidRDefault="00187372" w:rsidP="00C53122">
      <w:pPr>
        <w:pStyle w:val="Prrafodelista"/>
        <w:numPr>
          <w:ilvl w:val="0"/>
          <w:numId w:val="27"/>
        </w:numPr>
        <w:autoSpaceDE w:val="0"/>
        <w:autoSpaceDN w:val="0"/>
        <w:adjustRightInd w:val="0"/>
        <w:spacing w:after="0" w:line="240" w:lineRule="auto"/>
        <w:jc w:val="both"/>
        <w:rPr>
          <w:rFonts w:ascii="Times New Roman" w:hAnsi="Times New Roman" w:cs="Times New Roman"/>
          <w:sz w:val="24"/>
          <w:szCs w:val="24"/>
        </w:rPr>
      </w:pPr>
      <w:r w:rsidRPr="00B33117">
        <w:rPr>
          <w:rFonts w:ascii="Times New Roman" w:hAnsi="Times New Roman" w:cs="Times New Roman"/>
          <w:b/>
          <w:bCs/>
        </w:rPr>
        <w:t>IBM Rational Rose</w:t>
      </w:r>
      <w:r w:rsidRPr="00282115">
        <w:rPr>
          <w:rFonts w:ascii="Times New Roman" w:hAnsi="Times New Roman" w:cs="Times New Roman"/>
          <w:bCs/>
          <w:sz w:val="24"/>
          <w:szCs w:val="24"/>
        </w:rPr>
        <w:t xml:space="preserve">: </w:t>
      </w:r>
      <w:r w:rsidRPr="00282115">
        <w:rPr>
          <w:rFonts w:ascii="Times New Roman" w:hAnsi="Times New Roman" w:cs="Times New Roman"/>
          <w:sz w:val="24"/>
          <w:szCs w:val="24"/>
        </w:rPr>
        <w:t xml:space="preserve">Para el modelado </w:t>
      </w:r>
      <w:r w:rsidR="00BE5038" w:rsidRPr="00282115">
        <w:rPr>
          <w:rFonts w:ascii="Times New Roman" w:hAnsi="Times New Roman" w:cs="Times New Roman"/>
          <w:sz w:val="24"/>
          <w:szCs w:val="24"/>
        </w:rPr>
        <w:t>en el lenguaje grá</w:t>
      </w:r>
      <w:r w:rsidRPr="00282115">
        <w:rPr>
          <w:rFonts w:ascii="Times New Roman" w:hAnsi="Times New Roman" w:cs="Times New Roman"/>
          <w:sz w:val="24"/>
          <w:szCs w:val="24"/>
        </w:rPr>
        <w:t>fico UML del sistema.</w:t>
      </w:r>
    </w:p>
    <w:p w14:paraId="12B46150" w14:textId="77777777" w:rsidR="00187372" w:rsidRPr="00282115" w:rsidRDefault="00187372" w:rsidP="00C53122">
      <w:pPr>
        <w:pStyle w:val="Prrafodelista"/>
        <w:autoSpaceDE w:val="0"/>
        <w:autoSpaceDN w:val="0"/>
        <w:adjustRightInd w:val="0"/>
        <w:spacing w:after="0" w:line="240" w:lineRule="auto"/>
        <w:jc w:val="both"/>
        <w:rPr>
          <w:rFonts w:ascii="Times New Roman" w:hAnsi="Times New Roman" w:cs="Times New Roman"/>
          <w:sz w:val="24"/>
          <w:szCs w:val="24"/>
        </w:rPr>
      </w:pPr>
    </w:p>
    <w:p w14:paraId="2D05FCD3" w14:textId="77777777" w:rsidR="000A7ABC" w:rsidRPr="00282115" w:rsidRDefault="000A7ABC" w:rsidP="00C53122">
      <w:pPr>
        <w:pStyle w:val="Prrafodelista"/>
        <w:numPr>
          <w:ilvl w:val="0"/>
          <w:numId w:val="27"/>
        </w:numPr>
        <w:autoSpaceDE w:val="0"/>
        <w:autoSpaceDN w:val="0"/>
        <w:adjustRightInd w:val="0"/>
        <w:spacing w:after="0" w:line="240" w:lineRule="auto"/>
        <w:jc w:val="both"/>
        <w:rPr>
          <w:rFonts w:ascii="Times New Roman" w:hAnsi="Times New Roman" w:cs="Times New Roman"/>
          <w:sz w:val="24"/>
          <w:szCs w:val="24"/>
        </w:rPr>
      </w:pPr>
      <w:r w:rsidRPr="00B33117">
        <w:rPr>
          <w:rFonts w:ascii="Times New Roman" w:hAnsi="Times New Roman" w:cs="Times New Roman"/>
          <w:b/>
          <w:bCs/>
        </w:rPr>
        <w:t>Eclipse Juno</w:t>
      </w:r>
      <w:r w:rsidRPr="00282115">
        <w:rPr>
          <w:rFonts w:ascii="Times New Roman" w:hAnsi="Times New Roman" w:cs="Times New Roman"/>
          <w:bCs/>
          <w:sz w:val="24"/>
          <w:szCs w:val="24"/>
        </w:rPr>
        <w:t xml:space="preserve">: </w:t>
      </w:r>
      <w:r w:rsidRPr="00282115">
        <w:rPr>
          <w:rFonts w:ascii="Times New Roman" w:hAnsi="Times New Roman" w:cs="Times New Roman"/>
          <w:sz w:val="24"/>
          <w:szCs w:val="24"/>
        </w:rPr>
        <w:t xml:space="preserve">Para el modelado en el lenguaje gráfico UML del sistema. Este entorno de programación permitirá desarrollar la aplicación </w:t>
      </w:r>
      <w:r w:rsidR="00240092" w:rsidRPr="00282115">
        <w:rPr>
          <w:rFonts w:ascii="Times New Roman" w:hAnsi="Times New Roman" w:cs="Times New Roman"/>
          <w:sz w:val="24"/>
          <w:szCs w:val="24"/>
        </w:rPr>
        <w:t>móvil</w:t>
      </w:r>
      <w:r w:rsidRPr="00282115">
        <w:rPr>
          <w:rFonts w:ascii="Times New Roman" w:hAnsi="Times New Roman" w:cs="Times New Roman"/>
          <w:sz w:val="24"/>
          <w:szCs w:val="24"/>
        </w:rPr>
        <w:t>, el uso de dicha herramienta se optó por las siguientes razones:</w:t>
      </w:r>
    </w:p>
    <w:p w14:paraId="59C0FE6C" w14:textId="77777777" w:rsidR="00C3694E" w:rsidRPr="00282115" w:rsidRDefault="00C3694E" w:rsidP="00C53122">
      <w:pPr>
        <w:pStyle w:val="Prrafodelista"/>
        <w:autoSpaceDE w:val="0"/>
        <w:autoSpaceDN w:val="0"/>
        <w:adjustRightInd w:val="0"/>
        <w:spacing w:after="0" w:line="240" w:lineRule="auto"/>
        <w:jc w:val="both"/>
        <w:rPr>
          <w:rFonts w:ascii="Times New Roman" w:hAnsi="Times New Roman" w:cs="Times New Roman"/>
          <w:sz w:val="24"/>
          <w:szCs w:val="24"/>
        </w:rPr>
      </w:pPr>
    </w:p>
    <w:p w14:paraId="5BED51EB" w14:textId="77777777" w:rsidR="00646265" w:rsidRPr="00282115" w:rsidRDefault="00646265" w:rsidP="00C53122">
      <w:pPr>
        <w:pStyle w:val="Prrafodelista"/>
        <w:numPr>
          <w:ilvl w:val="1"/>
          <w:numId w:val="29"/>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Permite desarrollo de aplicaciones móviles Android</w:t>
      </w:r>
    </w:p>
    <w:p w14:paraId="3A6C98A9" w14:textId="77777777" w:rsidR="00646265" w:rsidRPr="00282115" w:rsidRDefault="00646265" w:rsidP="00C53122">
      <w:pPr>
        <w:pStyle w:val="Prrafodelista"/>
        <w:numPr>
          <w:ilvl w:val="1"/>
          <w:numId w:val="29"/>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Permite </w:t>
      </w:r>
      <w:r w:rsidR="000A7ABC" w:rsidRPr="00282115">
        <w:rPr>
          <w:rFonts w:ascii="Times New Roman" w:hAnsi="Times New Roman" w:cs="Times New Roman"/>
          <w:sz w:val="24"/>
          <w:szCs w:val="24"/>
        </w:rPr>
        <w:t>realizar el diseño de cada interfaz y activity de manera sencilla y comprensible</w:t>
      </w:r>
    </w:p>
    <w:p w14:paraId="732961A2" w14:textId="77777777" w:rsidR="000A7ABC" w:rsidRPr="00282115" w:rsidRDefault="000A7ABC" w:rsidP="00C53122">
      <w:pPr>
        <w:pStyle w:val="Prrafodelista"/>
        <w:numPr>
          <w:ilvl w:val="1"/>
          <w:numId w:val="29"/>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Cuenta con todas las herramientas necesarias para crear interfaz amigables </w:t>
      </w:r>
    </w:p>
    <w:p w14:paraId="159386AE" w14:textId="77777777" w:rsidR="00646265" w:rsidRPr="00282115" w:rsidRDefault="000A7ABC" w:rsidP="00C53122">
      <w:pPr>
        <w:pStyle w:val="Prrafodelista"/>
        <w:numPr>
          <w:ilvl w:val="1"/>
          <w:numId w:val="29"/>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Tiene el archivo de configuración androidmanifest.xml en el cual se pueden declaran todas las Activitys</w:t>
      </w:r>
    </w:p>
    <w:p w14:paraId="57A27A61" w14:textId="77777777" w:rsidR="000A7ABC" w:rsidRPr="00282115" w:rsidRDefault="000A7ABC" w:rsidP="00C53122">
      <w:pPr>
        <w:pStyle w:val="Prrafodelista"/>
        <w:autoSpaceDE w:val="0"/>
        <w:autoSpaceDN w:val="0"/>
        <w:adjustRightInd w:val="0"/>
        <w:spacing w:after="0" w:line="240" w:lineRule="auto"/>
        <w:jc w:val="both"/>
        <w:rPr>
          <w:rFonts w:ascii="Times New Roman" w:hAnsi="Times New Roman" w:cs="Times New Roman"/>
          <w:sz w:val="24"/>
          <w:szCs w:val="24"/>
        </w:rPr>
      </w:pPr>
    </w:p>
    <w:p w14:paraId="50BF8AC0" w14:textId="77777777" w:rsidR="00646265" w:rsidRPr="00282115" w:rsidRDefault="00646265" w:rsidP="00C53122">
      <w:pPr>
        <w:pStyle w:val="Prrafodelista"/>
        <w:autoSpaceDE w:val="0"/>
        <w:autoSpaceDN w:val="0"/>
        <w:adjustRightInd w:val="0"/>
        <w:spacing w:after="0" w:line="240" w:lineRule="auto"/>
        <w:jc w:val="both"/>
        <w:rPr>
          <w:rFonts w:ascii="Times New Roman" w:hAnsi="Times New Roman" w:cs="Times New Roman"/>
          <w:sz w:val="24"/>
          <w:szCs w:val="24"/>
        </w:rPr>
      </w:pPr>
    </w:p>
    <w:p w14:paraId="5F3AD272" w14:textId="77777777" w:rsidR="00B91342" w:rsidRPr="00282115" w:rsidRDefault="00B91342" w:rsidP="00C53122">
      <w:pPr>
        <w:pStyle w:val="Prrafodelista"/>
        <w:numPr>
          <w:ilvl w:val="0"/>
          <w:numId w:val="27"/>
        </w:numPr>
        <w:autoSpaceDE w:val="0"/>
        <w:autoSpaceDN w:val="0"/>
        <w:adjustRightInd w:val="0"/>
        <w:spacing w:after="0" w:line="240" w:lineRule="auto"/>
        <w:jc w:val="both"/>
        <w:rPr>
          <w:rFonts w:ascii="Times New Roman" w:hAnsi="Times New Roman" w:cs="Times New Roman"/>
          <w:sz w:val="24"/>
          <w:szCs w:val="24"/>
        </w:rPr>
      </w:pPr>
      <w:r w:rsidRPr="00B33117">
        <w:rPr>
          <w:rFonts w:ascii="Times New Roman" w:hAnsi="Times New Roman" w:cs="Times New Roman"/>
          <w:b/>
          <w:bCs/>
        </w:rPr>
        <w:t xml:space="preserve">Microsoft </w:t>
      </w:r>
      <w:r w:rsidR="001C07C4" w:rsidRPr="00B33117">
        <w:rPr>
          <w:rFonts w:ascii="Times New Roman" w:hAnsi="Times New Roman" w:cs="Times New Roman"/>
          <w:b/>
          <w:bCs/>
        </w:rPr>
        <w:t>SQL Server 2008</w:t>
      </w:r>
      <w:r w:rsidR="001C07C4" w:rsidRPr="00282115">
        <w:rPr>
          <w:rFonts w:ascii="Times New Roman" w:hAnsi="Times New Roman" w:cs="Times New Roman"/>
          <w:bCs/>
          <w:sz w:val="24"/>
          <w:szCs w:val="24"/>
        </w:rPr>
        <w:t xml:space="preserve">: </w:t>
      </w:r>
      <w:r w:rsidR="001C07C4" w:rsidRPr="00282115">
        <w:rPr>
          <w:rFonts w:ascii="Times New Roman" w:hAnsi="Times New Roman" w:cs="Times New Roman"/>
          <w:sz w:val="24"/>
          <w:szCs w:val="24"/>
        </w:rPr>
        <w:t xml:space="preserve">Para administrar la base de datos. </w:t>
      </w:r>
      <w:r w:rsidRPr="00282115">
        <w:rPr>
          <w:rFonts w:ascii="Times New Roman" w:hAnsi="Times New Roman" w:cs="Times New Roman"/>
          <w:sz w:val="24"/>
          <w:szCs w:val="24"/>
        </w:rPr>
        <w:t xml:space="preserve">El uso de dicha herramienta se </w:t>
      </w:r>
      <w:r w:rsidR="00055AF2" w:rsidRPr="00282115">
        <w:rPr>
          <w:rFonts w:ascii="Times New Roman" w:hAnsi="Times New Roman" w:cs="Times New Roman"/>
          <w:sz w:val="24"/>
          <w:szCs w:val="24"/>
        </w:rPr>
        <w:t>optó</w:t>
      </w:r>
      <w:r w:rsidRPr="00282115">
        <w:rPr>
          <w:rFonts w:ascii="Times New Roman" w:hAnsi="Times New Roman" w:cs="Times New Roman"/>
          <w:sz w:val="24"/>
          <w:szCs w:val="24"/>
        </w:rPr>
        <w:t xml:space="preserve"> por las siguientes razones: </w:t>
      </w:r>
    </w:p>
    <w:p w14:paraId="6EA8526D" w14:textId="77777777" w:rsidR="00C3694E" w:rsidRPr="00282115" w:rsidRDefault="00C3694E" w:rsidP="00C53122">
      <w:pPr>
        <w:pStyle w:val="Prrafodelista"/>
        <w:autoSpaceDE w:val="0"/>
        <w:autoSpaceDN w:val="0"/>
        <w:adjustRightInd w:val="0"/>
        <w:spacing w:after="0" w:line="240" w:lineRule="auto"/>
        <w:jc w:val="both"/>
        <w:rPr>
          <w:rFonts w:ascii="Times New Roman" w:hAnsi="Times New Roman" w:cs="Times New Roman"/>
          <w:sz w:val="24"/>
          <w:szCs w:val="24"/>
        </w:rPr>
      </w:pPr>
    </w:p>
    <w:p w14:paraId="4A6F18D5" w14:textId="77777777" w:rsidR="00B91342" w:rsidRPr="00B33117" w:rsidRDefault="001C07C4" w:rsidP="00C53122">
      <w:pPr>
        <w:pStyle w:val="Prrafodelista"/>
        <w:numPr>
          <w:ilvl w:val="0"/>
          <w:numId w:val="30"/>
        </w:numPr>
        <w:autoSpaceDE w:val="0"/>
        <w:autoSpaceDN w:val="0"/>
        <w:adjustRightInd w:val="0"/>
        <w:spacing w:after="0" w:line="240" w:lineRule="auto"/>
        <w:jc w:val="both"/>
        <w:rPr>
          <w:rFonts w:ascii="Times New Roman" w:hAnsi="Times New Roman" w:cs="Times New Roman"/>
          <w:sz w:val="24"/>
          <w:szCs w:val="24"/>
        </w:rPr>
      </w:pPr>
      <w:r w:rsidRPr="00B33117">
        <w:rPr>
          <w:rFonts w:ascii="Times New Roman" w:hAnsi="Times New Roman" w:cs="Times New Roman"/>
          <w:sz w:val="24"/>
          <w:szCs w:val="24"/>
        </w:rPr>
        <w:t>Permite crear, desplegar y administrar aplicaciones más seguras, escalables y</w:t>
      </w:r>
      <w:r w:rsidR="00B91342" w:rsidRPr="00B33117">
        <w:rPr>
          <w:rFonts w:ascii="Times New Roman" w:hAnsi="Times New Roman" w:cs="Times New Roman"/>
          <w:sz w:val="24"/>
          <w:szCs w:val="24"/>
        </w:rPr>
        <w:t xml:space="preserve"> </w:t>
      </w:r>
      <w:r w:rsidRPr="00B33117">
        <w:rPr>
          <w:rFonts w:ascii="Times New Roman" w:hAnsi="Times New Roman" w:cs="Times New Roman"/>
          <w:sz w:val="24"/>
          <w:szCs w:val="24"/>
        </w:rPr>
        <w:t>confiables.</w:t>
      </w:r>
    </w:p>
    <w:p w14:paraId="23187953" w14:textId="77777777" w:rsidR="001C07C4" w:rsidRPr="00B33117" w:rsidRDefault="001C07C4" w:rsidP="00C53122">
      <w:pPr>
        <w:pStyle w:val="Prrafodelista"/>
        <w:numPr>
          <w:ilvl w:val="0"/>
          <w:numId w:val="30"/>
        </w:numPr>
        <w:autoSpaceDE w:val="0"/>
        <w:autoSpaceDN w:val="0"/>
        <w:adjustRightInd w:val="0"/>
        <w:spacing w:after="0" w:line="240" w:lineRule="auto"/>
        <w:jc w:val="both"/>
        <w:rPr>
          <w:rFonts w:ascii="Times New Roman" w:hAnsi="Times New Roman" w:cs="Times New Roman"/>
          <w:sz w:val="24"/>
          <w:szCs w:val="24"/>
        </w:rPr>
      </w:pPr>
      <w:r w:rsidRPr="00B33117">
        <w:rPr>
          <w:rFonts w:ascii="Times New Roman" w:hAnsi="Times New Roman" w:cs="Times New Roman"/>
          <w:sz w:val="24"/>
          <w:szCs w:val="24"/>
        </w:rPr>
        <w:t>Posee herramientas gráficas de diseño y administración de bases de datos.</w:t>
      </w:r>
    </w:p>
    <w:p w14:paraId="7CF325BD" w14:textId="77777777" w:rsidR="00B91342" w:rsidRPr="00B33117" w:rsidRDefault="00B91342" w:rsidP="00C53122">
      <w:pPr>
        <w:pStyle w:val="Prrafodelista"/>
        <w:numPr>
          <w:ilvl w:val="0"/>
          <w:numId w:val="30"/>
        </w:numPr>
        <w:autoSpaceDE w:val="0"/>
        <w:autoSpaceDN w:val="0"/>
        <w:adjustRightInd w:val="0"/>
        <w:spacing w:after="0" w:line="240" w:lineRule="auto"/>
        <w:jc w:val="both"/>
        <w:rPr>
          <w:rFonts w:ascii="Times New Roman" w:hAnsi="Times New Roman" w:cs="Times New Roman"/>
          <w:sz w:val="24"/>
          <w:szCs w:val="24"/>
        </w:rPr>
      </w:pPr>
      <w:r w:rsidRPr="00B33117">
        <w:rPr>
          <w:rFonts w:ascii="Times New Roman" w:hAnsi="Times New Roman" w:cs="Times New Roman"/>
          <w:sz w:val="24"/>
          <w:szCs w:val="24"/>
        </w:rPr>
        <w:t>Es fácil de utilizar, gracias a su interfaz de usuario y funciones.</w:t>
      </w:r>
    </w:p>
    <w:p w14:paraId="16FBB388" w14:textId="77777777" w:rsidR="0016262D" w:rsidRDefault="0016262D" w:rsidP="00C53122">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648DD49A" w14:textId="77777777" w:rsidR="001C07C4" w:rsidRPr="003B5DE6" w:rsidRDefault="001C07C4" w:rsidP="00C53122">
      <w:pPr>
        <w:pStyle w:val="Ttulo3"/>
        <w:numPr>
          <w:ilvl w:val="1"/>
          <w:numId w:val="26"/>
        </w:numPr>
        <w:spacing w:line="240" w:lineRule="auto"/>
        <w:rPr>
          <w:rFonts w:ascii="Times New Roman" w:hAnsi="Times New Roman" w:cs="Times New Roman"/>
          <w:color w:val="auto"/>
          <w:sz w:val="24"/>
          <w:szCs w:val="24"/>
        </w:rPr>
      </w:pPr>
      <w:bookmarkStart w:id="284" w:name="_Toc412395578"/>
      <w:bookmarkStart w:id="285" w:name="_Toc412455132"/>
      <w:r w:rsidRPr="003B5DE6">
        <w:rPr>
          <w:rFonts w:ascii="Times New Roman" w:hAnsi="Times New Roman" w:cs="Times New Roman"/>
          <w:color w:val="auto"/>
          <w:sz w:val="24"/>
          <w:szCs w:val="24"/>
        </w:rPr>
        <w:lastRenderedPageBreak/>
        <w:t>Identificación de Requerimientos</w:t>
      </w:r>
      <w:r w:rsidR="00B91342" w:rsidRPr="003B5DE6">
        <w:rPr>
          <w:rFonts w:ascii="Times New Roman" w:hAnsi="Times New Roman" w:cs="Times New Roman"/>
          <w:color w:val="auto"/>
          <w:sz w:val="24"/>
          <w:szCs w:val="24"/>
        </w:rPr>
        <w:t>.</w:t>
      </w:r>
      <w:bookmarkEnd w:id="284"/>
      <w:bookmarkEnd w:id="285"/>
    </w:p>
    <w:p w14:paraId="30220AE3" w14:textId="77777777" w:rsidR="00CB71C0" w:rsidRPr="00282115" w:rsidRDefault="00CB71C0" w:rsidP="00C53122">
      <w:pPr>
        <w:autoSpaceDE w:val="0"/>
        <w:autoSpaceDN w:val="0"/>
        <w:adjustRightInd w:val="0"/>
        <w:spacing w:after="0" w:line="240" w:lineRule="auto"/>
        <w:jc w:val="both"/>
        <w:rPr>
          <w:rFonts w:ascii="Times New Roman" w:hAnsi="Times New Roman" w:cs="Times New Roman"/>
          <w:sz w:val="24"/>
          <w:szCs w:val="24"/>
        </w:rPr>
      </w:pPr>
    </w:p>
    <w:p w14:paraId="2508725F" w14:textId="77777777" w:rsidR="001C07C4" w:rsidRPr="00282115" w:rsidRDefault="00CB71C0" w:rsidP="00C53122">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Una de lo</w:t>
      </w:r>
      <w:r w:rsidR="001C07C4" w:rsidRPr="00282115">
        <w:rPr>
          <w:rFonts w:ascii="Times New Roman" w:hAnsi="Times New Roman" w:cs="Times New Roman"/>
          <w:sz w:val="24"/>
          <w:szCs w:val="24"/>
        </w:rPr>
        <w:t xml:space="preserve">s </w:t>
      </w:r>
      <w:r w:rsidRPr="00282115">
        <w:rPr>
          <w:rFonts w:ascii="Times New Roman" w:hAnsi="Times New Roman" w:cs="Times New Roman"/>
          <w:sz w:val="24"/>
          <w:szCs w:val="24"/>
        </w:rPr>
        <w:t>puntos</w:t>
      </w:r>
      <w:r w:rsidR="001C07C4" w:rsidRPr="00282115">
        <w:rPr>
          <w:rFonts w:ascii="Times New Roman" w:hAnsi="Times New Roman" w:cs="Times New Roman"/>
          <w:sz w:val="24"/>
          <w:szCs w:val="24"/>
        </w:rPr>
        <w:t xml:space="preserve"> más importantes en la construcción de una solución informática es</w:t>
      </w:r>
      <w:r w:rsidR="00B91342" w:rsidRPr="00282115">
        <w:rPr>
          <w:rFonts w:ascii="Times New Roman" w:hAnsi="Times New Roman" w:cs="Times New Roman"/>
          <w:sz w:val="24"/>
          <w:szCs w:val="24"/>
        </w:rPr>
        <w:t xml:space="preserve"> </w:t>
      </w:r>
      <w:r w:rsidR="001C07C4" w:rsidRPr="00282115">
        <w:rPr>
          <w:rFonts w:ascii="Times New Roman" w:hAnsi="Times New Roman" w:cs="Times New Roman"/>
          <w:sz w:val="24"/>
          <w:szCs w:val="24"/>
        </w:rPr>
        <w:t xml:space="preserve">identificar lo que se pretende </w:t>
      </w:r>
      <w:r w:rsidRPr="00282115">
        <w:rPr>
          <w:rFonts w:ascii="Times New Roman" w:hAnsi="Times New Roman" w:cs="Times New Roman"/>
          <w:sz w:val="24"/>
          <w:szCs w:val="24"/>
        </w:rPr>
        <w:t xml:space="preserve">solucionar o </w:t>
      </w:r>
      <w:r w:rsidR="001C07C4" w:rsidRPr="00282115">
        <w:rPr>
          <w:rFonts w:ascii="Times New Roman" w:hAnsi="Times New Roman" w:cs="Times New Roman"/>
          <w:sz w:val="24"/>
          <w:szCs w:val="24"/>
        </w:rPr>
        <w:t>satisfacer</w:t>
      </w:r>
      <w:r w:rsidRPr="00282115">
        <w:rPr>
          <w:rFonts w:ascii="Times New Roman" w:hAnsi="Times New Roman" w:cs="Times New Roman"/>
          <w:sz w:val="24"/>
          <w:szCs w:val="24"/>
        </w:rPr>
        <w:t xml:space="preserve"> con nuestro sistema. </w:t>
      </w:r>
      <w:r w:rsidR="001C07C4" w:rsidRPr="00282115">
        <w:rPr>
          <w:rFonts w:ascii="Times New Roman" w:hAnsi="Times New Roman" w:cs="Times New Roman"/>
          <w:sz w:val="24"/>
          <w:szCs w:val="24"/>
        </w:rPr>
        <w:t xml:space="preserve">En esta </w:t>
      </w:r>
      <w:r w:rsidRPr="00282115">
        <w:rPr>
          <w:rFonts w:ascii="Times New Roman" w:hAnsi="Times New Roman" w:cs="Times New Roman"/>
          <w:sz w:val="24"/>
          <w:szCs w:val="24"/>
        </w:rPr>
        <w:t xml:space="preserve">parte describiremos los </w:t>
      </w:r>
      <w:r w:rsidR="001C07C4" w:rsidRPr="00282115">
        <w:rPr>
          <w:rFonts w:ascii="Times New Roman" w:hAnsi="Times New Roman" w:cs="Times New Roman"/>
          <w:sz w:val="24"/>
          <w:szCs w:val="24"/>
        </w:rPr>
        <w:t>requerimientos</w:t>
      </w:r>
      <w:r w:rsidR="00B91342" w:rsidRPr="00282115">
        <w:rPr>
          <w:rFonts w:ascii="Times New Roman" w:hAnsi="Times New Roman" w:cs="Times New Roman"/>
          <w:sz w:val="24"/>
          <w:szCs w:val="24"/>
        </w:rPr>
        <w:t xml:space="preserve"> </w:t>
      </w:r>
      <w:r w:rsidR="001C07C4" w:rsidRPr="00282115">
        <w:rPr>
          <w:rFonts w:ascii="Times New Roman" w:hAnsi="Times New Roman" w:cs="Times New Roman"/>
          <w:sz w:val="24"/>
          <w:szCs w:val="24"/>
        </w:rPr>
        <w:t xml:space="preserve">que se buscan cumplir con </w:t>
      </w:r>
      <w:r w:rsidRPr="00282115">
        <w:rPr>
          <w:rFonts w:ascii="Times New Roman" w:hAnsi="Times New Roman" w:cs="Times New Roman"/>
          <w:sz w:val="24"/>
          <w:szCs w:val="24"/>
        </w:rPr>
        <w:t xml:space="preserve">el desarrollo e implementación del </w:t>
      </w:r>
      <w:r w:rsidR="000A7ABC" w:rsidRPr="00282115">
        <w:rPr>
          <w:rFonts w:ascii="Times New Roman" w:hAnsi="Times New Roman" w:cs="Times New Roman"/>
          <w:sz w:val="24"/>
          <w:szCs w:val="24"/>
        </w:rPr>
        <w:t xml:space="preserve">Sistema </w:t>
      </w:r>
      <w:r w:rsidR="00110037" w:rsidRPr="00282115">
        <w:rPr>
          <w:rFonts w:ascii="Times New Roman" w:hAnsi="Times New Roman" w:cs="Times New Roman"/>
          <w:sz w:val="24"/>
          <w:szCs w:val="24"/>
        </w:rPr>
        <w:t>Móvil</w:t>
      </w:r>
      <w:r w:rsidR="000A7ABC" w:rsidRPr="00282115">
        <w:rPr>
          <w:rFonts w:ascii="Times New Roman" w:hAnsi="Times New Roman" w:cs="Times New Roman"/>
          <w:sz w:val="24"/>
          <w:szCs w:val="24"/>
        </w:rPr>
        <w:t xml:space="preserve"> para Consulta de Requisitorias PNP App Requisitorias</w:t>
      </w:r>
    </w:p>
    <w:p w14:paraId="50185A10" w14:textId="77777777" w:rsidR="00282115" w:rsidRDefault="00282115" w:rsidP="00C53122">
      <w:pPr>
        <w:autoSpaceDE w:val="0"/>
        <w:autoSpaceDN w:val="0"/>
        <w:adjustRightInd w:val="0"/>
        <w:spacing w:after="0" w:line="240" w:lineRule="auto"/>
        <w:jc w:val="both"/>
        <w:rPr>
          <w:rFonts w:ascii="Times New Roman" w:hAnsi="Times New Roman" w:cs="Times New Roman"/>
          <w:sz w:val="24"/>
          <w:szCs w:val="24"/>
        </w:rPr>
      </w:pPr>
    </w:p>
    <w:p w14:paraId="729DD178" w14:textId="77777777" w:rsidR="008864A1" w:rsidRDefault="008864A1" w:rsidP="00C53122">
      <w:pPr>
        <w:autoSpaceDE w:val="0"/>
        <w:autoSpaceDN w:val="0"/>
        <w:adjustRightInd w:val="0"/>
        <w:spacing w:after="0" w:line="240" w:lineRule="auto"/>
        <w:jc w:val="both"/>
        <w:rPr>
          <w:rFonts w:ascii="Times New Roman" w:hAnsi="Times New Roman" w:cs="Times New Roman"/>
          <w:sz w:val="24"/>
          <w:szCs w:val="24"/>
        </w:rPr>
      </w:pPr>
    </w:p>
    <w:p w14:paraId="2B79D71D" w14:textId="77777777" w:rsidR="008864A1" w:rsidRDefault="008864A1" w:rsidP="00C53122">
      <w:pPr>
        <w:autoSpaceDE w:val="0"/>
        <w:autoSpaceDN w:val="0"/>
        <w:adjustRightInd w:val="0"/>
        <w:spacing w:after="0" w:line="240" w:lineRule="auto"/>
        <w:jc w:val="both"/>
        <w:rPr>
          <w:rFonts w:ascii="Times New Roman" w:hAnsi="Times New Roman" w:cs="Times New Roman"/>
          <w:sz w:val="24"/>
          <w:szCs w:val="24"/>
        </w:rPr>
      </w:pPr>
    </w:p>
    <w:p w14:paraId="7C3E4A60" w14:textId="77777777" w:rsidR="008864A1" w:rsidRPr="00282115" w:rsidRDefault="008864A1" w:rsidP="00C53122">
      <w:pPr>
        <w:autoSpaceDE w:val="0"/>
        <w:autoSpaceDN w:val="0"/>
        <w:adjustRightInd w:val="0"/>
        <w:spacing w:after="0" w:line="240" w:lineRule="auto"/>
        <w:jc w:val="both"/>
        <w:rPr>
          <w:rFonts w:ascii="Times New Roman" w:hAnsi="Times New Roman" w:cs="Times New Roman"/>
          <w:sz w:val="24"/>
          <w:szCs w:val="24"/>
        </w:rPr>
      </w:pPr>
    </w:p>
    <w:p w14:paraId="5143F074" w14:textId="77777777" w:rsidR="001C07C4" w:rsidRDefault="001C07C4" w:rsidP="00C53122">
      <w:pPr>
        <w:pStyle w:val="Prrafodelista"/>
        <w:numPr>
          <w:ilvl w:val="0"/>
          <w:numId w:val="31"/>
        </w:numPr>
        <w:autoSpaceDE w:val="0"/>
        <w:autoSpaceDN w:val="0"/>
        <w:adjustRightInd w:val="0"/>
        <w:spacing w:after="0" w:line="240" w:lineRule="auto"/>
        <w:jc w:val="both"/>
        <w:rPr>
          <w:rFonts w:ascii="Times New Roman" w:hAnsi="Times New Roman" w:cs="Times New Roman"/>
          <w:b/>
          <w:bCs/>
        </w:rPr>
      </w:pPr>
      <w:r w:rsidRPr="00B33117">
        <w:rPr>
          <w:rFonts w:ascii="Times New Roman" w:hAnsi="Times New Roman" w:cs="Times New Roman"/>
          <w:b/>
          <w:bCs/>
        </w:rPr>
        <w:t>Requerimientos Funcionales</w:t>
      </w:r>
      <w:r w:rsidR="00CB71C0" w:rsidRPr="00B33117">
        <w:rPr>
          <w:rFonts w:ascii="Times New Roman" w:hAnsi="Times New Roman" w:cs="Times New Roman"/>
          <w:b/>
          <w:bCs/>
        </w:rPr>
        <w:t>.</w:t>
      </w:r>
    </w:p>
    <w:p w14:paraId="366C6769" w14:textId="77777777" w:rsidR="00B33117" w:rsidRPr="00B33117" w:rsidRDefault="00B33117" w:rsidP="00C53122">
      <w:pPr>
        <w:pStyle w:val="Prrafodelista"/>
        <w:autoSpaceDE w:val="0"/>
        <w:autoSpaceDN w:val="0"/>
        <w:adjustRightInd w:val="0"/>
        <w:spacing w:after="0" w:line="240" w:lineRule="auto"/>
        <w:ind w:left="0"/>
        <w:jc w:val="both"/>
        <w:rPr>
          <w:rFonts w:ascii="Times New Roman" w:hAnsi="Times New Roman" w:cs="Times New Roman"/>
          <w:b/>
          <w:bCs/>
        </w:rPr>
      </w:pPr>
    </w:p>
    <w:p w14:paraId="4D2B689E" w14:textId="611D70E7" w:rsidR="002E005D" w:rsidRDefault="009A2BF4" w:rsidP="00C5312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En el </w:t>
      </w:r>
      <w:ins w:id="286" w:author="Edwin Huamaní" w:date="2015-02-23T04:09:00Z">
        <w:r w:rsidR="00840B97">
          <w:rPr>
            <w:rFonts w:ascii="Times New Roman" w:hAnsi="Times New Roman" w:cs="Times New Roman"/>
            <w:b/>
            <w:i/>
            <w:sz w:val="24"/>
            <w:szCs w:val="24"/>
          </w:rPr>
          <w:t>Tab.</w:t>
        </w:r>
      </w:ins>
      <w:commentRangeStart w:id="287"/>
      <w:del w:id="288" w:author="Edwin Huamaní" w:date="2015-02-23T04:09:00Z">
        <w:r w:rsidRPr="009A2BF4" w:rsidDel="00840B97">
          <w:rPr>
            <w:rFonts w:ascii="Times New Roman" w:hAnsi="Times New Roman" w:cs="Times New Roman"/>
            <w:b/>
            <w:i/>
            <w:sz w:val="24"/>
            <w:szCs w:val="24"/>
          </w:rPr>
          <w:delText>cdro</w:delText>
        </w:r>
        <w:commentRangeEnd w:id="287"/>
        <w:r w:rsidR="000E7BD8" w:rsidDel="00840B97">
          <w:rPr>
            <w:rStyle w:val="Refdecomentario"/>
          </w:rPr>
          <w:commentReference w:id="287"/>
        </w:r>
        <w:r w:rsidRPr="009A2BF4" w:rsidDel="00840B97">
          <w:rPr>
            <w:rFonts w:ascii="Times New Roman" w:hAnsi="Times New Roman" w:cs="Times New Roman"/>
            <w:b/>
            <w:i/>
            <w:sz w:val="24"/>
            <w:szCs w:val="24"/>
          </w:rPr>
          <w:delText xml:space="preserve"> </w:delText>
        </w:r>
      </w:del>
      <w:r w:rsidRPr="009A2BF4">
        <w:rPr>
          <w:rFonts w:ascii="Times New Roman" w:hAnsi="Times New Roman" w:cs="Times New Roman"/>
          <w:b/>
          <w:i/>
          <w:sz w:val="24"/>
          <w:szCs w:val="24"/>
        </w:rPr>
        <w:t>02</w:t>
      </w:r>
      <w:r w:rsidR="00CB71C0" w:rsidRPr="00282115">
        <w:rPr>
          <w:rFonts w:ascii="Times New Roman" w:hAnsi="Times New Roman" w:cs="Times New Roman"/>
          <w:sz w:val="24"/>
          <w:szCs w:val="24"/>
        </w:rPr>
        <w:t xml:space="preserve">. </w:t>
      </w:r>
      <w:r w:rsidR="000A49EB" w:rsidRPr="00282115">
        <w:rPr>
          <w:rFonts w:ascii="Times New Roman" w:hAnsi="Times New Roman" w:cs="Times New Roman"/>
          <w:sz w:val="24"/>
          <w:szCs w:val="24"/>
        </w:rPr>
        <w:t>Se</w:t>
      </w:r>
      <w:r w:rsidR="001C07C4" w:rsidRPr="00282115">
        <w:rPr>
          <w:rFonts w:ascii="Times New Roman" w:hAnsi="Times New Roman" w:cs="Times New Roman"/>
          <w:sz w:val="24"/>
          <w:szCs w:val="24"/>
        </w:rPr>
        <w:t xml:space="preserve"> </w:t>
      </w:r>
      <w:r w:rsidR="00CB71C0" w:rsidRPr="00282115">
        <w:rPr>
          <w:rFonts w:ascii="Times New Roman" w:hAnsi="Times New Roman" w:cs="Times New Roman"/>
          <w:sz w:val="24"/>
          <w:szCs w:val="24"/>
        </w:rPr>
        <w:t xml:space="preserve">especifica </w:t>
      </w:r>
      <w:r w:rsidR="001C07C4" w:rsidRPr="00282115">
        <w:rPr>
          <w:rFonts w:ascii="Times New Roman" w:hAnsi="Times New Roman" w:cs="Times New Roman"/>
          <w:sz w:val="24"/>
          <w:szCs w:val="24"/>
        </w:rPr>
        <w:t xml:space="preserve">los requerimientos </w:t>
      </w:r>
      <w:commentRangeStart w:id="289"/>
      <w:del w:id="290" w:author="Edwin Huamaní" w:date="2015-02-23T04:09:00Z">
        <w:r w:rsidR="00CB71C0" w:rsidRPr="00282115" w:rsidDel="00840B97">
          <w:rPr>
            <w:rFonts w:ascii="Times New Roman" w:hAnsi="Times New Roman" w:cs="Times New Roman"/>
            <w:sz w:val="24"/>
            <w:szCs w:val="24"/>
          </w:rPr>
          <w:delText>F</w:delText>
        </w:r>
        <w:commentRangeEnd w:id="289"/>
        <w:r w:rsidR="000E7BD8" w:rsidDel="00840B97">
          <w:rPr>
            <w:rStyle w:val="Refdecomentario"/>
          </w:rPr>
          <w:commentReference w:id="289"/>
        </w:r>
        <w:r w:rsidR="00CB71C0" w:rsidRPr="00282115" w:rsidDel="00840B97">
          <w:rPr>
            <w:rFonts w:ascii="Times New Roman" w:hAnsi="Times New Roman" w:cs="Times New Roman"/>
            <w:sz w:val="24"/>
            <w:szCs w:val="24"/>
          </w:rPr>
          <w:delText xml:space="preserve">uncionales </w:delText>
        </w:r>
      </w:del>
      <w:ins w:id="291" w:author="Edwin Huamaní" w:date="2015-02-23T04:09:00Z">
        <w:r w:rsidR="00840B97">
          <w:rPr>
            <w:rFonts w:ascii="Times New Roman" w:hAnsi="Times New Roman" w:cs="Times New Roman"/>
            <w:sz w:val="24"/>
            <w:szCs w:val="24"/>
          </w:rPr>
          <w:t>f</w:t>
        </w:r>
      </w:ins>
      <w:ins w:id="292" w:author="Edwin Huamaní" w:date="2015-02-23T04:10:00Z">
        <w:r w:rsidR="00840B97">
          <w:rPr>
            <w:rFonts w:ascii="Times New Roman" w:hAnsi="Times New Roman" w:cs="Times New Roman"/>
            <w:sz w:val="24"/>
            <w:szCs w:val="24"/>
          </w:rPr>
          <w:t>u</w:t>
        </w:r>
      </w:ins>
      <w:ins w:id="293" w:author="Edwin Huamaní" w:date="2015-02-23T04:09:00Z">
        <w:r w:rsidR="00840B97" w:rsidRPr="00282115">
          <w:rPr>
            <w:rFonts w:ascii="Times New Roman" w:hAnsi="Times New Roman" w:cs="Times New Roman"/>
            <w:sz w:val="24"/>
            <w:szCs w:val="24"/>
          </w:rPr>
          <w:t xml:space="preserve">ncionales </w:t>
        </w:r>
      </w:ins>
      <w:r w:rsidR="00CB71C0" w:rsidRPr="00282115">
        <w:rPr>
          <w:rFonts w:ascii="Times New Roman" w:hAnsi="Times New Roman" w:cs="Times New Roman"/>
          <w:sz w:val="24"/>
          <w:szCs w:val="24"/>
        </w:rPr>
        <w:t>i</w:t>
      </w:r>
      <w:r w:rsidR="001C07C4" w:rsidRPr="00282115">
        <w:rPr>
          <w:rFonts w:ascii="Times New Roman" w:hAnsi="Times New Roman" w:cs="Times New Roman"/>
          <w:sz w:val="24"/>
          <w:szCs w:val="24"/>
        </w:rPr>
        <w:t>dentificados que darán</w:t>
      </w:r>
      <w:r w:rsidR="00CB71C0" w:rsidRPr="00282115">
        <w:rPr>
          <w:rFonts w:ascii="Times New Roman" w:hAnsi="Times New Roman" w:cs="Times New Roman"/>
          <w:sz w:val="24"/>
          <w:szCs w:val="24"/>
        </w:rPr>
        <w:t xml:space="preserve"> </w:t>
      </w:r>
      <w:r w:rsidR="001C07C4" w:rsidRPr="00282115">
        <w:rPr>
          <w:rFonts w:ascii="Times New Roman" w:hAnsi="Times New Roman" w:cs="Times New Roman"/>
          <w:sz w:val="24"/>
          <w:szCs w:val="24"/>
        </w:rPr>
        <w:t>solución al problema</w:t>
      </w:r>
      <w:r w:rsidR="00CB71C0" w:rsidRPr="00282115">
        <w:rPr>
          <w:rFonts w:ascii="Times New Roman" w:hAnsi="Times New Roman" w:cs="Times New Roman"/>
          <w:sz w:val="24"/>
          <w:szCs w:val="24"/>
        </w:rPr>
        <w:t>.</w:t>
      </w:r>
    </w:p>
    <w:p w14:paraId="41814474" w14:textId="77777777" w:rsidR="007A362F" w:rsidRDefault="007A362F" w:rsidP="00C53122">
      <w:pPr>
        <w:autoSpaceDE w:val="0"/>
        <w:autoSpaceDN w:val="0"/>
        <w:adjustRightInd w:val="0"/>
        <w:spacing w:after="0" w:line="240" w:lineRule="auto"/>
        <w:rPr>
          <w:rFonts w:ascii="Times New Roman" w:hAnsi="Times New Roman" w:cs="Times New Roman"/>
          <w:sz w:val="24"/>
          <w:szCs w:val="24"/>
        </w:rPr>
      </w:pPr>
    </w:p>
    <w:p w14:paraId="172BFD9F" w14:textId="77777777" w:rsidR="007A362F" w:rsidRPr="00282115" w:rsidDel="00840B97" w:rsidRDefault="007A362F" w:rsidP="007A362F">
      <w:pPr>
        <w:autoSpaceDE w:val="0"/>
        <w:autoSpaceDN w:val="0"/>
        <w:adjustRightInd w:val="0"/>
        <w:spacing w:after="0" w:line="240" w:lineRule="auto"/>
        <w:jc w:val="both"/>
        <w:rPr>
          <w:del w:id="294" w:author="Edwin Huamaní" w:date="2015-02-23T04:09:00Z"/>
          <w:rFonts w:ascii="Times New Roman" w:hAnsi="Times New Roman" w:cs="Times New Roman"/>
          <w:sz w:val="24"/>
          <w:szCs w:val="24"/>
        </w:rPr>
      </w:pPr>
    </w:p>
    <w:p w14:paraId="15595323" w14:textId="77777777" w:rsidR="0016262D" w:rsidDel="00840B97" w:rsidRDefault="0016262D" w:rsidP="00C53122">
      <w:pPr>
        <w:autoSpaceDE w:val="0"/>
        <w:autoSpaceDN w:val="0"/>
        <w:adjustRightInd w:val="0"/>
        <w:spacing w:after="0" w:line="240" w:lineRule="auto"/>
        <w:rPr>
          <w:del w:id="295" w:author="Edwin Huamaní" w:date="2015-02-23T04:09:00Z"/>
          <w:rFonts w:ascii="Times New Roman" w:hAnsi="Times New Roman" w:cs="Times New Roman"/>
          <w:sz w:val="24"/>
          <w:szCs w:val="24"/>
        </w:rPr>
      </w:pPr>
    </w:p>
    <w:p w14:paraId="1ED7221C" w14:textId="77777777" w:rsidR="00A819B7" w:rsidRPr="00282115" w:rsidDel="00840B97" w:rsidRDefault="00A819B7" w:rsidP="00C53122">
      <w:pPr>
        <w:autoSpaceDE w:val="0"/>
        <w:autoSpaceDN w:val="0"/>
        <w:adjustRightInd w:val="0"/>
        <w:spacing w:after="0" w:line="240" w:lineRule="auto"/>
        <w:rPr>
          <w:del w:id="296" w:author="Edwin Huamaní" w:date="2015-02-23T04:09:00Z"/>
          <w:rFonts w:ascii="Times New Roman" w:hAnsi="Times New Roman" w:cs="Times New Roman"/>
          <w:sz w:val="24"/>
          <w:szCs w:val="24"/>
        </w:rPr>
      </w:pPr>
    </w:p>
    <w:p w14:paraId="3E444F15" w14:textId="77777777" w:rsidR="00134EEF" w:rsidRPr="00282115" w:rsidRDefault="00134EEF" w:rsidP="00C53122">
      <w:pPr>
        <w:autoSpaceDE w:val="0"/>
        <w:autoSpaceDN w:val="0"/>
        <w:adjustRightInd w:val="0"/>
        <w:spacing w:after="0" w:line="240" w:lineRule="auto"/>
        <w:rPr>
          <w:rFonts w:ascii="Times New Roman" w:hAnsi="Times New Roman" w:cs="Times New Roman"/>
          <w:sz w:val="24"/>
          <w:szCs w:val="24"/>
        </w:rPr>
      </w:pPr>
    </w:p>
    <w:p w14:paraId="5D9ABA55" w14:textId="77777777" w:rsidR="00134EEF" w:rsidRPr="00282115" w:rsidRDefault="00134EEF" w:rsidP="009C13D3">
      <w:pPr>
        <w:autoSpaceDE w:val="0"/>
        <w:autoSpaceDN w:val="0"/>
        <w:adjustRightInd w:val="0"/>
        <w:spacing w:after="0" w:line="240" w:lineRule="auto"/>
        <w:rPr>
          <w:rFonts w:ascii="Times New Roman" w:hAnsi="Times New Roman" w:cs="Times New Roman"/>
          <w:sz w:val="24"/>
          <w:szCs w:val="24"/>
        </w:rPr>
      </w:pPr>
    </w:p>
    <w:tbl>
      <w:tblPr>
        <w:tblW w:w="8700" w:type="dxa"/>
        <w:tblInd w:w="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5880"/>
        <w:gridCol w:w="1665"/>
      </w:tblGrid>
      <w:tr w:rsidR="00616398" w:rsidRPr="00282115" w14:paraId="4C66A069" w14:textId="77777777" w:rsidTr="00F75382">
        <w:tc>
          <w:tcPr>
            <w:tcW w:w="11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80" w:type="dxa"/>
              <w:bottom w:w="100" w:type="dxa"/>
              <w:right w:w="80" w:type="dxa"/>
            </w:tcMar>
          </w:tcPr>
          <w:p w14:paraId="13EB49B0" w14:textId="77777777"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shd w:val="clear" w:color="auto" w:fill="D9D9D9"/>
              </w:rPr>
              <w:t>NRO</w:t>
            </w:r>
          </w:p>
        </w:tc>
        <w:tc>
          <w:tcPr>
            <w:tcW w:w="5880" w:type="dxa"/>
            <w:tcBorders>
              <w:top w:val="single" w:sz="8" w:space="0" w:color="000000"/>
              <w:bottom w:val="single" w:sz="8" w:space="0" w:color="000000"/>
              <w:right w:val="single" w:sz="8" w:space="0" w:color="000000"/>
            </w:tcBorders>
            <w:shd w:val="clear" w:color="auto" w:fill="D9D9D9"/>
            <w:tcMar>
              <w:top w:w="100" w:type="dxa"/>
              <w:left w:w="80" w:type="dxa"/>
              <w:bottom w:w="100" w:type="dxa"/>
              <w:right w:w="80" w:type="dxa"/>
            </w:tcMar>
          </w:tcPr>
          <w:p w14:paraId="4476B39D" w14:textId="77777777"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shd w:val="clear" w:color="auto" w:fill="D9D9D9"/>
              </w:rPr>
              <w:t>DESCRIPCIÓN</w:t>
            </w:r>
          </w:p>
        </w:tc>
        <w:tc>
          <w:tcPr>
            <w:tcW w:w="1665" w:type="dxa"/>
            <w:tcBorders>
              <w:top w:val="single" w:sz="8" w:space="0" w:color="000000"/>
              <w:bottom w:val="single" w:sz="8" w:space="0" w:color="000000"/>
              <w:right w:val="single" w:sz="8" w:space="0" w:color="000000"/>
            </w:tcBorders>
            <w:shd w:val="clear" w:color="auto" w:fill="D9D9D9"/>
            <w:tcMar>
              <w:top w:w="100" w:type="dxa"/>
              <w:left w:w="80" w:type="dxa"/>
              <w:bottom w:w="100" w:type="dxa"/>
              <w:right w:w="80" w:type="dxa"/>
            </w:tcMar>
          </w:tcPr>
          <w:p w14:paraId="18D55D3D" w14:textId="77777777"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shd w:val="clear" w:color="auto" w:fill="D9D9D9"/>
              </w:rPr>
              <w:t>PRIORIDAD</w:t>
            </w:r>
          </w:p>
        </w:tc>
      </w:tr>
      <w:tr w:rsidR="00616398" w:rsidRPr="00282115" w14:paraId="64BC82AA"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1824BF47" w14:textId="77777777"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rPr>
              <w:t xml:space="preserve"> </w:t>
            </w:r>
          </w:p>
        </w:tc>
        <w:tc>
          <w:tcPr>
            <w:tcW w:w="5880" w:type="dxa"/>
            <w:tcBorders>
              <w:bottom w:val="single" w:sz="8" w:space="0" w:color="000000"/>
              <w:right w:val="single" w:sz="8" w:space="0" w:color="000000"/>
            </w:tcBorders>
            <w:tcMar>
              <w:top w:w="100" w:type="dxa"/>
              <w:left w:w="80" w:type="dxa"/>
              <w:bottom w:w="100" w:type="dxa"/>
              <w:right w:w="80" w:type="dxa"/>
            </w:tcMar>
          </w:tcPr>
          <w:p w14:paraId="54CAC62E" w14:textId="77777777" w:rsidR="00616398" w:rsidRPr="009A2BF4" w:rsidRDefault="00616398" w:rsidP="009C13D3">
            <w:pPr>
              <w:spacing w:line="480" w:lineRule="auto"/>
              <w:jc w:val="both"/>
              <w:rPr>
                <w:rFonts w:ascii="Times New Roman" w:hAnsi="Times New Roman" w:cs="Times New Roman"/>
                <w:b/>
                <w:sz w:val="24"/>
                <w:szCs w:val="24"/>
              </w:rPr>
            </w:pPr>
            <w:r w:rsidRPr="009A2BF4">
              <w:rPr>
                <w:rFonts w:ascii="Times New Roman" w:eastAsia="Arial" w:hAnsi="Times New Roman" w:cs="Times New Roman"/>
                <w:b/>
                <w:sz w:val="24"/>
                <w:szCs w:val="24"/>
              </w:rPr>
              <w:t>MODULO SEGURIDAD</w:t>
            </w:r>
          </w:p>
        </w:tc>
        <w:tc>
          <w:tcPr>
            <w:tcW w:w="1665" w:type="dxa"/>
            <w:tcBorders>
              <w:bottom w:val="single" w:sz="8" w:space="0" w:color="000000"/>
              <w:right w:val="single" w:sz="8" w:space="0" w:color="000000"/>
            </w:tcBorders>
            <w:tcMar>
              <w:top w:w="100" w:type="dxa"/>
              <w:left w:w="80" w:type="dxa"/>
              <w:bottom w:w="100" w:type="dxa"/>
              <w:right w:w="80" w:type="dxa"/>
            </w:tcMar>
          </w:tcPr>
          <w:p w14:paraId="0221C62E" w14:textId="77777777"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rPr>
              <w:t xml:space="preserve"> </w:t>
            </w:r>
          </w:p>
        </w:tc>
      </w:tr>
      <w:tr w:rsidR="00616398" w:rsidRPr="00282115" w14:paraId="1D249DFB"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2EED9731" w14:textId="77777777"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rPr>
              <w:t>RF01</w:t>
            </w:r>
          </w:p>
        </w:tc>
        <w:tc>
          <w:tcPr>
            <w:tcW w:w="5880" w:type="dxa"/>
            <w:tcBorders>
              <w:bottom w:val="single" w:sz="8" w:space="0" w:color="000000"/>
              <w:right w:val="single" w:sz="8" w:space="0" w:color="000000"/>
            </w:tcBorders>
            <w:tcMar>
              <w:top w:w="100" w:type="dxa"/>
              <w:left w:w="80" w:type="dxa"/>
              <w:bottom w:w="100" w:type="dxa"/>
              <w:right w:w="80" w:type="dxa"/>
            </w:tcMar>
          </w:tcPr>
          <w:p w14:paraId="6BCDFEB3" w14:textId="77777777" w:rsidR="00616398" w:rsidRPr="00282115" w:rsidRDefault="00616398" w:rsidP="009C13D3">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 permitir la validación de usuario.</w:t>
            </w:r>
          </w:p>
        </w:tc>
        <w:tc>
          <w:tcPr>
            <w:tcW w:w="1665" w:type="dxa"/>
            <w:tcBorders>
              <w:bottom w:val="single" w:sz="8" w:space="0" w:color="000000"/>
              <w:right w:val="single" w:sz="8" w:space="0" w:color="000000"/>
            </w:tcBorders>
            <w:tcMar>
              <w:top w:w="100" w:type="dxa"/>
              <w:left w:w="80" w:type="dxa"/>
              <w:bottom w:w="100" w:type="dxa"/>
              <w:right w:w="80" w:type="dxa"/>
            </w:tcMar>
          </w:tcPr>
          <w:p w14:paraId="58B1194E" w14:textId="77777777" w:rsidR="00616398" w:rsidRPr="00282115" w:rsidRDefault="00616398" w:rsidP="009C13D3">
            <w:pPr>
              <w:spacing w:line="480" w:lineRule="auto"/>
              <w:jc w:val="center"/>
              <w:rPr>
                <w:rFonts w:ascii="Times New Roman" w:hAnsi="Times New Roman" w:cs="Times New Roman"/>
                <w:sz w:val="24"/>
                <w:szCs w:val="24"/>
              </w:rPr>
            </w:pPr>
            <w:r w:rsidRPr="00282115">
              <w:rPr>
                <w:rFonts w:ascii="Times New Roman" w:eastAsia="Arial" w:hAnsi="Times New Roman" w:cs="Times New Roman"/>
                <w:sz w:val="24"/>
                <w:szCs w:val="24"/>
              </w:rPr>
              <w:t>Alta</w:t>
            </w:r>
          </w:p>
        </w:tc>
      </w:tr>
      <w:tr w:rsidR="00616398" w:rsidRPr="00282115" w14:paraId="7157E788"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20CD5517" w14:textId="77777777"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rPr>
              <w:t>RF02</w:t>
            </w:r>
          </w:p>
        </w:tc>
        <w:tc>
          <w:tcPr>
            <w:tcW w:w="5880" w:type="dxa"/>
            <w:tcBorders>
              <w:bottom w:val="single" w:sz="8" w:space="0" w:color="000000"/>
              <w:right w:val="single" w:sz="8" w:space="0" w:color="000000"/>
            </w:tcBorders>
            <w:tcMar>
              <w:top w:w="100" w:type="dxa"/>
              <w:left w:w="80" w:type="dxa"/>
              <w:bottom w:w="100" w:type="dxa"/>
              <w:right w:w="80" w:type="dxa"/>
            </w:tcMar>
          </w:tcPr>
          <w:p w14:paraId="004621F6" w14:textId="77777777" w:rsidR="00616398" w:rsidRPr="00282115" w:rsidRDefault="00616398" w:rsidP="009C13D3">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 permitir el manejo de perfiles para el ingreso a las funcionalidades del sistema.</w:t>
            </w:r>
          </w:p>
        </w:tc>
        <w:tc>
          <w:tcPr>
            <w:tcW w:w="1665" w:type="dxa"/>
            <w:tcBorders>
              <w:bottom w:val="single" w:sz="8" w:space="0" w:color="000000"/>
              <w:right w:val="single" w:sz="8" w:space="0" w:color="000000"/>
            </w:tcBorders>
            <w:tcMar>
              <w:top w:w="100" w:type="dxa"/>
              <w:left w:w="80" w:type="dxa"/>
              <w:bottom w:w="100" w:type="dxa"/>
              <w:right w:w="80" w:type="dxa"/>
            </w:tcMar>
          </w:tcPr>
          <w:p w14:paraId="1D917C3D" w14:textId="77777777" w:rsidR="00616398" w:rsidRPr="00282115" w:rsidRDefault="00616398" w:rsidP="009C13D3">
            <w:pPr>
              <w:spacing w:line="480" w:lineRule="auto"/>
              <w:jc w:val="center"/>
              <w:rPr>
                <w:rFonts w:ascii="Times New Roman" w:hAnsi="Times New Roman" w:cs="Times New Roman"/>
                <w:sz w:val="24"/>
                <w:szCs w:val="24"/>
              </w:rPr>
            </w:pPr>
            <w:r w:rsidRPr="00282115">
              <w:rPr>
                <w:rFonts w:ascii="Times New Roman" w:eastAsia="Arial" w:hAnsi="Times New Roman" w:cs="Times New Roman"/>
                <w:sz w:val="24"/>
                <w:szCs w:val="24"/>
              </w:rPr>
              <w:t>Alta</w:t>
            </w:r>
          </w:p>
        </w:tc>
      </w:tr>
      <w:tr w:rsidR="00616398" w:rsidRPr="00282115" w14:paraId="420075AC"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545A3D8C" w14:textId="77777777"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rPr>
              <w:t>RF03</w:t>
            </w:r>
          </w:p>
        </w:tc>
        <w:tc>
          <w:tcPr>
            <w:tcW w:w="5880" w:type="dxa"/>
            <w:tcBorders>
              <w:bottom w:val="single" w:sz="8" w:space="0" w:color="000000"/>
              <w:right w:val="single" w:sz="8" w:space="0" w:color="000000"/>
            </w:tcBorders>
            <w:tcMar>
              <w:top w:w="100" w:type="dxa"/>
              <w:left w:w="80" w:type="dxa"/>
              <w:bottom w:w="100" w:type="dxa"/>
              <w:right w:w="80" w:type="dxa"/>
            </w:tcMar>
          </w:tcPr>
          <w:p w14:paraId="24F8087D" w14:textId="77777777" w:rsidR="00616398" w:rsidRPr="00282115" w:rsidRDefault="00616398">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 permitir el Mantenimiento de Usuarios, debe incluir los datos básicos de estos, como son: nombre, dirección, DNI, password, correo electrónico</w:t>
            </w:r>
            <w:ins w:id="297" w:author="Edwin Huamaní" w:date="2015-02-23T04:09:00Z">
              <w:r w:rsidR="00840B97">
                <w:rPr>
                  <w:rFonts w:ascii="Times New Roman" w:eastAsia="Arial" w:hAnsi="Times New Roman" w:cs="Times New Roman"/>
                  <w:sz w:val="24"/>
                  <w:szCs w:val="24"/>
                </w:rPr>
                <w:t>.</w:t>
              </w:r>
            </w:ins>
            <w:del w:id="298" w:author="Edwin Huamaní" w:date="2015-02-23T04:09:00Z">
              <w:r w:rsidRPr="00282115" w:rsidDel="00840B97">
                <w:rPr>
                  <w:rFonts w:ascii="Times New Roman" w:eastAsia="Arial" w:hAnsi="Times New Roman" w:cs="Times New Roman"/>
                  <w:sz w:val="24"/>
                  <w:szCs w:val="24"/>
                </w:rPr>
                <w:delText xml:space="preserve"> </w:delText>
              </w:r>
              <w:commentRangeStart w:id="299"/>
              <w:r w:rsidRPr="00282115" w:rsidDel="00840B97">
                <w:rPr>
                  <w:rFonts w:ascii="Times New Roman" w:eastAsia="Arial" w:hAnsi="Times New Roman" w:cs="Times New Roman"/>
                  <w:sz w:val="24"/>
                  <w:szCs w:val="24"/>
                </w:rPr>
                <w:delText>etc</w:delText>
              </w:r>
              <w:commentRangeEnd w:id="299"/>
              <w:r w:rsidR="000E7BD8" w:rsidDel="00840B97">
                <w:rPr>
                  <w:rStyle w:val="Refdecomentario"/>
                </w:rPr>
                <w:commentReference w:id="299"/>
              </w:r>
              <w:r w:rsidRPr="00282115" w:rsidDel="00840B97">
                <w:rPr>
                  <w:rFonts w:ascii="Times New Roman" w:eastAsia="Arial" w:hAnsi="Times New Roman" w:cs="Times New Roman"/>
                  <w:sz w:val="24"/>
                  <w:szCs w:val="24"/>
                </w:rPr>
                <w:delText>.</w:delText>
              </w:r>
            </w:del>
          </w:p>
        </w:tc>
        <w:tc>
          <w:tcPr>
            <w:tcW w:w="1665" w:type="dxa"/>
            <w:tcBorders>
              <w:bottom w:val="single" w:sz="8" w:space="0" w:color="000000"/>
              <w:right w:val="single" w:sz="8" w:space="0" w:color="000000"/>
            </w:tcBorders>
            <w:tcMar>
              <w:top w:w="100" w:type="dxa"/>
              <w:left w:w="80" w:type="dxa"/>
              <w:bottom w:w="100" w:type="dxa"/>
              <w:right w:w="80" w:type="dxa"/>
            </w:tcMar>
          </w:tcPr>
          <w:p w14:paraId="5A6A7B13" w14:textId="77777777" w:rsidR="00616398" w:rsidRPr="00282115" w:rsidRDefault="00616398" w:rsidP="009C13D3">
            <w:pPr>
              <w:spacing w:line="480" w:lineRule="auto"/>
              <w:jc w:val="center"/>
              <w:rPr>
                <w:rFonts w:ascii="Times New Roman" w:hAnsi="Times New Roman" w:cs="Times New Roman"/>
                <w:sz w:val="24"/>
                <w:szCs w:val="24"/>
              </w:rPr>
            </w:pPr>
            <w:r w:rsidRPr="00282115">
              <w:rPr>
                <w:rFonts w:ascii="Times New Roman" w:eastAsia="Arial" w:hAnsi="Times New Roman" w:cs="Times New Roman"/>
                <w:sz w:val="24"/>
                <w:szCs w:val="24"/>
              </w:rPr>
              <w:t>Alta</w:t>
            </w:r>
          </w:p>
        </w:tc>
      </w:tr>
      <w:tr w:rsidR="00616398" w:rsidRPr="00282115" w14:paraId="10555325"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26E37F05" w14:textId="50D4900C"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rPr>
              <w:lastRenderedPageBreak/>
              <w:t>RF0</w:t>
            </w:r>
            <w:r w:rsidR="007A362F">
              <w:rPr>
                <w:rFonts w:ascii="Times New Roman" w:eastAsia="Arial" w:hAnsi="Times New Roman" w:cs="Times New Roman"/>
                <w:b/>
                <w:sz w:val="24"/>
                <w:szCs w:val="24"/>
              </w:rPr>
              <w:t>4</w:t>
            </w:r>
          </w:p>
        </w:tc>
        <w:tc>
          <w:tcPr>
            <w:tcW w:w="5880" w:type="dxa"/>
            <w:tcBorders>
              <w:bottom w:val="single" w:sz="8" w:space="0" w:color="000000"/>
              <w:right w:val="single" w:sz="8" w:space="0" w:color="000000"/>
            </w:tcBorders>
            <w:tcMar>
              <w:top w:w="100" w:type="dxa"/>
              <w:left w:w="80" w:type="dxa"/>
              <w:bottom w:w="100" w:type="dxa"/>
              <w:right w:w="80" w:type="dxa"/>
            </w:tcMar>
          </w:tcPr>
          <w:p w14:paraId="008C9CE4" w14:textId="77777777" w:rsidR="00616398" w:rsidRPr="00282115" w:rsidRDefault="00616398" w:rsidP="009C13D3">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deberá permitir el cambio de contraseña</w:t>
            </w:r>
          </w:p>
        </w:tc>
        <w:tc>
          <w:tcPr>
            <w:tcW w:w="1665" w:type="dxa"/>
            <w:tcBorders>
              <w:bottom w:val="single" w:sz="8" w:space="0" w:color="000000"/>
              <w:right w:val="single" w:sz="8" w:space="0" w:color="000000"/>
            </w:tcBorders>
            <w:tcMar>
              <w:top w:w="100" w:type="dxa"/>
              <w:left w:w="80" w:type="dxa"/>
              <w:bottom w:w="100" w:type="dxa"/>
              <w:right w:w="80" w:type="dxa"/>
            </w:tcMar>
          </w:tcPr>
          <w:p w14:paraId="2D6B818A" w14:textId="77777777" w:rsidR="00616398" w:rsidRPr="00282115" w:rsidRDefault="00616398" w:rsidP="009C13D3">
            <w:pPr>
              <w:spacing w:line="480" w:lineRule="auto"/>
              <w:jc w:val="center"/>
              <w:rPr>
                <w:rFonts w:ascii="Times New Roman" w:hAnsi="Times New Roman" w:cs="Times New Roman"/>
                <w:sz w:val="24"/>
                <w:szCs w:val="24"/>
              </w:rPr>
            </w:pPr>
            <w:r w:rsidRPr="00282115">
              <w:rPr>
                <w:rFonts w:ascii="Times New Roman" w:eastAsia="Arial" w:hAnsi="Times New Roman" w:cs="Times New Roman"/>
                <w:sz w:val="24"/>
                <w:szCs w:val="24"/>
              </w:rPr>
              <w:t>Alta</w:t>
            </w:r>
          </w:p>
        </w:tc>
      </w:tr>
      <w:tr w:rsidR="00616398" w:rsidRPr="00282115" w14:paraId="5605CA40"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34636069" w14:textId="77777777" w:rsidR="00616398" w:rsidRPr="009A2BF4" w:rsidRDefault="00616398" w:rsidP="009C13D3">
            <w:pPr>
              <w:spacing w:line="480" w:lineRule="auto"/>
              <w:jc w:val="center"/>
              <w:rPr>
                <w:rFonts w:ascii="Times New Roman" w:hAnsi="Times New Roman" w:cs="Times New Roman"/>
                <w:b/>
                <w:sz w:val="24"/>
                <w:szCs w:val="24"/>
              </w:rPr>
            </w:pPr>
            <w:r w:rsidRPr="009A2BF4">
              <w:rPr>
                <w:rFonts w:ascii="Times New Roman" w:eastAsia="Arial" w:hAnsi="Times New Roman" w:cs="Times New Roman"/>
                <w:b/>
                <w:sz w:val="24"/>
                <w:szCs w:val="24"/>
              </w:rPr>
              <w:t xml:space="preserve"> </w:t>
            </w:r>
          </w:p>
        </w:tc>
        <w:tc>
          <w:tcPr>
            <w:tcW w:w="5880" w:type="dxa"/>
            <w:tcBorders>
              <w:bottom w:val="single" w:sz="8" w:space="0" w:color="000000"/>
              <w:right w:val="single" w:sz="8" w:space="0" w:color="000000"/>
            </w:tcBorders>
            <w:tcMar>
              <w:top w:w="100" w:type="dxa"/>
              <w:left w:w="80" w:type="dxa"/>
              <w:bottom w:w="100" w:type="dxa"/>
              <w:right w:w="80" w:type="dxa"/>
            </w:tcMar>
          </w:tcPr>
          <w:p w14:paraId="6376738C" w14:textId="77777777" w:rsidR="00616398" w:rsidRPr="009A2BF4" w:rsidRDefault="00616398" w:rsidP="009C13D3">
            <w:pPr>
              <w:spacing w:line="480" w:lineRule="auto"/>
              <w:jc w:val="both"/>
              <w:rPr>
                <w:rFonts w:ascii="Times New Roman" w:hAnsi="Times New Roman" w:cs="Times New Roman"/>
                <w:b/>
                <w:sz w:val="24"/>
                <w:szCs w:val="24"/>
              </w:rPr>
            </w:pPr>
            <w:r w:rsidRPr="009A2BF4">
              <w:rPr>
                <w:rFonts w:ascii="Times New Roman" w:eastAsia="Arial" w:hAnsi="Times New Roman" w:cs="Times New Roman"/>
                <w:b/>
                <w:sz w:val="24"/>
                <w:szCs w:val="24"/>
              </w:rPr>
              <w:t>MODULO CONSULTAS</w:t>
            </w:r>
          </w:p>
        </w:tc>
        <w:tc>
          <w:tcPr>
            <w:tcW w:w="1665" w:type="dxa"/>
            <w:tcBorders>
              <w:bottom w:val="single" w:sz="8" w:space="0" w:color="000000"/>
              <w:right w:val="single" w:sz="8" w:space="0" w:color="000000"/>
            </w:tcBorders>
            <w:tcMar>
              <w:top w:w="100" w:type="dxa"/>
              <w:left w:w="80" w:type="dxa"/>
              <w:bottom w:w="100" w:type="dxa"/>
              <w:right w:w="80" w:type="dxa"/>
            </w:tcMar>
          </w:tcPr>
          <w:p w14:paraId="523BAA6C" w14:textId="77777777" w:rsidR="00616398" w:rsidRPr="00282115" w:rsidRDefault="00616398" w:rsidP="009C13D3">
            <w:pPr>
              <w:spacing w:line="480" w:lineRule="auto"/>
              <w:jc w:val="center"/>
              <w:rPr>
                <w:rFonts w:ascii="Times New Roman" w:hAnsi="Times New Roman" w:cs="Times New Roman"/>
                <w:sz w:val="24"/>
                <w:szCs w:val="24"/>
              </w:rPr>
            </w:pPr>
            <w:r w:rsidRPr="00282115">
              <w:rPr>
                <w:rFonts w:ascii="Times New Roman" w:eastAsia="Arial" w:hAnsi="Times New Roman" w:cs="Times New Roman"/>
                <w:sz w:val="24"/>
                <w:szCs w:val="24"/>
              </w:rPr>
              <w:t xml:space="preserve"> </w:t>
            </w:r>
          </w:p>
        </w:tc>
      </w:tr>
      <w:tr w:rsidR="00616398" w:rsidRPr="00282115" w14:paraId="1ABA7D27"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372CCAFF" w14:textId="73FA54C5" w:rsidR="00616398" w:rsidRPr="009A2BF4" w:rsidRDefault="007A362F" w:rsidP="009C13D3">
            <w:pPr>
              <w:spacing w:line="480" w:lineRule="auto"/>
              <w:jc w:val="center"/>
              <w:rPr>
                <w:rFonts w:ascii="Times New Roman" w:hAnsi="Times New Roman" w:cs="Times New Roman"/>
                <w:b/>
                <w:sz w:val="24"/>
                <w:szCs w:val="24"/>
              </w:rPr>
            </w:pPr>
            <w:r>
              <w:rPr>
                <w:rFonts w:ascii="Times New Roman" w:eastAsia="Arial" w:hAnsi="Times New Roman" w:cs="Times New Roman"/>
                <w:b/>
                <w:sz w:val="24"/>
                <w:szCs w:val="24"/>
              </w:rPr>
              <w:t>RF05</w:t>
            </w:r>
          </w:p>
        </w:tc>
        <w:tc>
          <w:tcPr>
            <w:tcW w:w="5880" w:type="dxa"/>
            <w:tcBorders>
              <w:bottom w:val="single" w:sz="8" w:space="0" w:color="000000"/>
              <w:right w:val="single" w:sz="8" w:space="0" w:color="000000"/>
            </w:tcBorders>
            <w:tcMar>
              <w:top w:w="100" w:type="dxa"/>
              <w:left w:w="80" w:type="dxa"/>
              <w:bottom w:w="100" w:type="dxa"/>
              <w:right w:w="80" w:type="dxa"/>
            </w:tcMar>
          </w:tcPr>
          <w:p w14:paraId="4C7478FE" w14:textId="0725BC28" w:rsidR="00616398" w:rsidRPr="00282115" w:rsidRDefault="00616398">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 xml:space="preserve">El Sistema </w:t>
            </w:r>
            <w:commentRangeStart w:id="300"/>
            <w:del w:id="301" w:author="Edwin Huamaní" w:date="2015-02-23T04:09:00Z">
              <w:r w:rsidRPr="00282115" w:rsidDel="00840B97">
                <w:rPr>
                  <w:rFonts w:ascii="Times New Roman" w:eastAsia="Arial" w:hAnsi="Times New Roman" w:cs="Times New Roman"/>
                  <w:sz w:val="24"/>
                  <w:szCs w:val="24"/>
                </w:rPr>
                <w:delText xml:space="preserve">nos </w:delText>
              </w:r>
              <w:commentRangeEnd w:id="300"/>
              <w:r w:rsidR="000E7BD8" w:rsidDel="00840B97">
                <w:rPr>
                  <w:rStyle w:val="Refdecomentario"/>
                </w:rPr>
                <w:commentReference w:id="300"/>
              </w:r>
            </w:del>
            <w:r w:rsidR="00110037" w:rsidRPr="00282115">
              <w:rPr>
                <w:rFonts w:ascii="Times New Roman" w:eastAsia="Arial" w:hAnsi="Times New Roman" w:cs="Times New Roman"/>
                <w:sz w:val="24"/>
                <w:szCs w:val="24"/>
              </w:rPr>
              <w:t>permitirá</w:t>
            </w:r>
            <w:r w:rsidRPr="00282115">
              <w:rPr>
                <w:rFonts w:ascii="Times New Roman" w:eastAsia="Arial" w:hAnsi="Times New Roman" w:cs="Times New Roman"/>
                <w:sz w:val="24"/>
                <w:szCs w:val="24"/>
              </w:rPr>
              <w:t xml:space="preserve"> realizar </w:t>
            </w:r>
            <w:r w:rsidR="008864A1">
              <w:rPr>
                <w:rFonts w:ascii="Times New Roman" w:eastAsia="Arial" w:hAnsi="Times New Roman" w:cs="Times New Roman"/>
                <w:sz w:val="24"/>
                <w:szCs w:val="24"/>
              </w:rPr>
              <w:t>las consultas por DNI y datos personales</w:t>
            </w:r>
          </w:p>
        </w:tc>
        <w:tc>
          <w:tcPr>
            <w:tcW w:w="1665" w:type="dxa"/>
            <w:tcBorders>
              <w:bottom w:val="single" w:sz="8" w:space="0" w:color="000000"/>
              <w:right w:val="single" w:sz="8" w:space="0" w:color="000000"/>
            </w:tcBorders>
            <w:tcMar>
              <w:top w:w="100" w:type="dxa"/>
              <w:left w:w="80" w:type="dxa"/>
              <w:bottom w:w="100" w:type="dxa"/>
              <w:right w:w="80" w:type="dxa"/>
            </w:tcMar>
          </w:tcPr>
          <w:p w14:paraId="2B5298BE" w14:textId="77777777" w:rsidR="00616398" w:rsidRPr="00282115" w:rsidRDefault="00616398" w:rsidP="009C13D3">
            <w:pPr>
              <w:spacing w:line="480" w:lineRule="auto"/>
              <w:jc w:val="center"/>
              <w:rPr>
                <w:rFonts w:ascii="Times New Roman" w:hAnsi="Times New Roman" w:cs="Times New Roman"/>
                <w:sz w:val="24"/>
                <w:szCs w:val="24"/>
              </w:rPr>
            </w:pPr>
            <w:r w:rsidRPr="00282115">
              <w:rPr>
                <w:rFonts w:ascii="Times New Roman" w:eastAsia="Arial" w:hAnsi="Times New Roman" w:cs="Times New Roman"/>
                <w:sz w:val="24"/>
                <w:szCs w:val="24"/>
              </w:rPr>
              <w:t>Alta</w:t>
            </w:r>
          </w:p>
        </w:tc>
      </w:tr>
      <w:tr w:rsidR="00616398" w:rsidRPr="00282115" w14:paraId="45AA6357"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7F60099F" w14:textId="544103DE" w:rsidR="00616398" w:rsidRPr="009A2BF4" w:rsidRDefault="007A362F" w:rsidP="009C13D3">
            <w:pPr>
              <w:spacing w:line="480" w:lineRule="auto"/>
              <w:jc w:val="center"/>
              <w:rPr>
                <w:rFonts w:ascii="Times New Roman" w:hAnsi="Times New Roman" w:cs="Times New Roman"/>
                <w:b/>
                <w:sz w:val="24"/>
                <w:szCs w:val="24"/>
              </w:rPr>
            </w:pPr>
            <w:r>
              <w:rPr>
                <w:rFonts w:ascii="Times New Roman" w:eastAsia="Arial" w:hAnsi="Times New Roman" w:cs="Times New Roman"/>
                <w:b/>
                <w:sz w:val="24"/>
                <w:szCs w:val="24"/>
              </w:rPr>
              <w:t>RF06</w:t>
            </w:r>
          </w:p>
        </w:tc>
        <w:tc>
          <w:tcPr>
            <w:tcW w:w="5880" w:type="dxa"/>
            <w:tcBorders>
              <w:bottom w:val="single" w:sz="8" w:space="0" w:color="000000"/>
              <w:right w:val="single" w:sz="8" w:space="0" w:color="000000"/>
            </w:tcBorders>
            <w:tcMar>
              <w:top w:w="100" w:type="dxa"/>
              <w:left w:w="80" w:type="dxa"/>
              <w:bottom w:w="100" w:type="dxa"/>
              <w:right w:w="80" w:type="dxa"/>
            </w:tcMar>
          </w:tcPr>
          <w:p w14:paraId="225E0B67" w14:textId="0DDF9520" w:rsidR="00616398" w:rsidRPr="00282115" w:rsidRDefault="008864A1" w:rsidP="009C13D3">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 xml:space="preserve">El Sistema </w:t>
            </w:r>
            <w:commentRangeStart w:id="302"/>
            <w:del w:id="303" w:author="Edwin Huamaní" w:date="2015-02-23T04:09:00Z">
              <w:r w:rsidRPr="00282115" w:rsidDel="00840B97">
                <w:rPr>
                  <w:rFonts w:ascii="Times New Roman" w:eastAsia="Arial" w:hAnsi="Times New Roman" w:cs="Times New Roman"/>
                  <w:sz w:val="24"/>
                  <w:szCs w:val="24"/>
                </w:rPr>
                <w:delText xml:space="preserve">nos </w:delText>
              </w:r>
              <w:commentRangeEnd w:id="302"/>
              <w:r w:rsidDel="00840B97">
                <w:rPr>
                  <w:rStyle w:val="Refdecomentario"/>
                </w:rPr>
                <w:commentReference w:id="302"/>
              </w:r>
            </w:del>
            <w:r w:rsidRPr="00282115">
              <w:rPr>
                <w:rFonts w:ascii="Times New Roman" w:eastAsia="Arial" w:hAnsi="Times New Roman" w:cs="Times New Roman"/>
                <w:sz w:val="24"/>
                <w:szCs w:val="24"/>
              </w:rPr>
              <w:t xml:space="preserve">permitirá realizar </w:t>
            </w:r>
            <w:r>
              <w:rPr>
                <w:rFonts w:ascii="Times New Roman" w:eastAsia="Arial" w:hAnsi="Times New Roman" w:cs="Times New Roman"/>
                <w:sz w:val="24"/>
                <w:szCs w:val="24"/>
              </w:rPr>
              <w:t>las consultas por escáner</w:t>
            </w:r>
            <w:r w:rsidRPr="00282115">
              <w:rPr>
                <w:rFonts w:ascii="Times New Roman" w:eastAsia="Arial" w:hAnsi="Times New Roman" w:cs="Times New Roman"/>
                <w:sz w:val="24"/>
                <w:szCs w:val="24"/>
              </w:rPr>
              <w:t xml:space="preserve"> código de barras.</w:t>
            </w:r>
          </w:p>
        </w:tc>
        <w:tc>
          <w:tcPr>
            <w:tcW w:w="1665" w:type="dxa"/>
            <w:tcBorders>
              <w:bottom w:val="single" w:sz="8" w:space="0" w:color="000000"/>
              <w:right w:val="single" w:sz="8" w:space="0" w:color="000000"/>
            </w:tcBorders>
            <w:tcMar>
              <w:top w:w="100" w:type="dxa"/>
              <w:left w:w="80" w:type="dxa"/>
              <w:bottom w:w="100" w:type="dxa"/>
              <w:right w:w="80" w:type="dxa"/>
            </w:tcMar>
          </w:tcPr>
          <w:p w14:paraId="0CE844F7" w14:textId="2D17517C" w:rsidR="00616398" w:rsidRPr="00282115" w:rsidRDefault="008864A1" w:rsidP="009C13D3">
            <w:pPr>
              <w:spacing w:line="480" w:lineRule="auto"/>
              <w:jc w:val="center"/>
              <w:rPr>
                <w:rFonts w:ascii="Times New Roman" w:hAnsi="Times New Roman" w:cs="Times New Roman"/>
                <w:sz w:val="24"/>
                <w:szCs w:val="24"/>
              </w:rPr>
            </w:pPr>
            <w:r>
              <w:rPr>
                <w:rFonts w:ascii="Times New Roman" w:eastAsia="Arial" w:hAnsi="Times New Roman" w:cs="Times New Roman"/>
                <w:sz w:val="24"/>
                <w:szCs w:val="24"/>
              </w:rPr>
              <w:t>Alta</w:t>
            </w:r>
          </w:p>
        </w:tc>
      </w:tr>
      <w:tr w:rsidR="008864A1" w:rsidRPr="00282115" w14:paraId="52BFD239"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34B1CF82" w14:textId="3876D87C" w:rsidR="008864A1" w:rsidRPr="009A2BF4" w:rsidRDefault="008864A1" w:rsidP="008864A1">
            <w:pPr>
              <w:spacing w:line="480" w:lineRule="auto"/>
              <w:jc w:val="center"/>
              <w:rPr>
                <w:rFonts w:ascii="Times New Roman" w:hAnsi="Times New Roman" w:cs="Times New Roman"/>
                <w:b/>
                <w:sz w:val="24"/>
                <w:szCs w:val="24"/>
              </w:rPr>
            </w:pPr>
            <w:r>
              <w:rPr>
                <w:rFonts w:ascii="Times New Roman" w:eastAsia="Arial" w:hAnsi="Times New Roman" w:cs="Times New Roman"/>
                <w:b/>
                <w:sz w:val="24"/>
                <w:szCs w:val="24"/>
              </w:rPr>
              <w:t>RF07</w:t>
            </w:r>
          </w:p>
        </w:tc>
        <w:tc>
          <w:tcPr>
            <w:tcW w:w="5880" w:type="dxa"/>
            <w:tcBorders>
              <w:bottom w:val="single" w:sz="8" w:space="0" w:color="000000"/>
              <w:right w:val="single" w:sz="8" w:space="0" w:color="000000"/>
            </w:tcBorders>
            <w:tcMar>
              <w:top w:w="100" w:type="dxa"/>
              <w:left w:w="80" w:type="dxa"/>
              <w:bottom w:w="100" w:type="dxa"/>
              <w:right w:w="80" w:type="dxa"/>
            </w:tcMar>
          </w:tcPr>
          <w:p w14:paraId="24726BF8" w14:textId="22658B86" w:rsidR="008864A1" w:rsidRPr="00282115" w:rsidRDefault="008864A1" w:rsidP="008864A1">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 xml:space="preserve">El Sistema debe permitir mostrar la información de requisitorias actualizada para proceder con la detección. </w:t>
            </w:r>
          </w:p>
        </w:tc>
        <w:tc>
          <w:tcPr>
            <w:tcW w:w="1665" w:type="dxa"/>
            <w:tcBorders>
              <w:bottom w:val="single" w:sz="8" w:space="0" w:color="000000"/>
              <w:right w:val="single" w:sz="8" w:space="0" w:color="000000"/>
            </w:tcBorders>
            <w:tcMar>
              <w:top w:w="100" w:type="dxa"/>
              <w:left w:w="80" w:type="dxa"/>
              <w:bottom w:w="100" w:type="dxa"/>
              <w:right w:w="80" w:type="dxa"/>
            </w:tcMar>
          </w:tcPr>
          <w:p w14:paraId="54A4D658" w14:textId="77777777" w:rsidR="008864A1" w:rsidRPr="00282115" w:rsidRDefault="008864A1" w:rsidP="008864A1">
            <w:pPr>
              <w:spacing w:line="480" w:lineRule="auto"/>
              <w:jc w:val="center"/>
              <w:rPr>
                <w:rFonts w:ascii="Times New Roman" w:hAnsi="Times New Roman" w:cs="Times New Roman"/>
                <w:sz w:val="24"/>
                <w:szCs w:val="24"/>
              </w:rPr>
            </w:pPr>
            <w:r w:rsidRPr="00282115">
              <w:rPr>
                <w:rFonts w:ascii="Times New Roman" w:eastAsia="Arial" w:hAnsi="Times New Roman" w:cs="Times New Roman"/>
                <w:sz w:val="24"/>
                <w:szCs w:val="24"/>
              </w:rPr>
              <w:t>Alta</w:t>
            </w:r>
          </w:p>
        </w:tc>
      </w:tr>
      <w:tr w:rsidR="008864A1" w:rsidRPr="00282115" w14:paraId="3AFFA7FC" w14:textId="77777777" w:rsidTr="00F75382">
        <w:tc>
          <w:tcPr>
            <w:tcW w:w="1155" w:type="dxa"/>
            <w:tcBorders>
              <w:left w:val="single" w:sz="8" w:space="0" w:color="000000"/>
              <w:bottom w:val="single" w:sz="8" w:space="0" w:color="000000"/>
              <w:right w:val="single" w:sz="8" w:space="0" w:color="000000"/>
            </w:tcBorders>
            <w:tcMar>
              <w:top w:w="100" w:type="dxa"/>
              <w:left w:w="80" w:type="dxa"/>
              <w:bottom w:w="100" w:type="dxa"/>
              <w:right w:w="80" w:type="dxa"/>
            </w:tcMar>
          </w:tcPr>
          <w:p w14:paraId="23F0AFE6" w14:textId="5AFD40E7" w:rsidR="008864A1" w:rsidRPr="009A2BF4" w:rsidRDefault="008864A1" w:rsidP="008864A1">
            <w:pPr>
              <w:spacing w:line="480" w:lineRule="auto"/>
              <w:jc w:val="center"/>
              <w:rPr>
                <w:rFonts w:ascii="Times New Roman" w:hAnsi="Times New Roman" w:cs="Times New Roman"/>
                <w:b/>
                <w:sz w:val="24"/>
                <w:szCs w:val="24"/>
              </w:rPr>
            </w:pPr>
            <w:r>
              <w:rPr>
                <w:rFonts w:ascii="Times New Roman" w:eastAsia="Arial" w:hAnsi="Times New Roman" w:cs="Times New Roman"/>
                <w:b/>
                <w:sz w:val="24"/>
                <w:szCs w:val="24"/>
              </w:rPr>
              <w:t>RF08</w:t>
            </w:r>
          </w:p>
        </w:tc>
        <w:tc>
          <w:tcPr>
            <w:tcW w:w="5880" w:type="dxa"/>
            <w:tcBorders>
              <w:bottom w:val="single" w:sz="8" w:space="0" w:color="000000"/>
              <w:right w:val="single" w:sz="8" w:space="0" w:color="000000"/>
            </w:tcBorders>
            <w:tcMar>
              <w:top w:w="100" w:type="dxa"/>
              <w:left w:w="80" w:type="dxa"/>
              <w:bottom w:w="100" w:type="dxa"/>
              <w:right w:w="80" w:type="dxa"/>
            </w:tcMar>
          </w:tcPr>
          <w:p w14:paraId="6398C034" w14:textId="2CA65BE9" w:rsidR="008864A1" w:rsidRPr="00282115" w:rsidRDefault="008864A1" w:rsidP="008864A1">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 permitir mostrar la información de antecedentes actualizada.</w:t>
            </w:r>
          </w:p>
        </w:tc>
        <w:tc>
          <w:tcPr>
            <w:tcW w:w="1665" w:type="dxa"/>
            <w:tcBorders>
              <w:bottom w:val="single" w:sz="8" w:space="0" w:color="000000"/>
              <w:right w:val="single" w:sz="8" w:space="0" w:color="000000"/>
            </w:tcBorders>
            <w:tcMar>
              <w:top w:w="100" w:type="dxa"/>
              <w:left w:w="80" w:type="dxa"/>
              <w:bottom w:w="100" w:type="dxa"/>
              <w:right w:w="80" w:type="dxa"/>
            </w:tcMar>
          </w:tcPr>
          <w:p w14:paraId="761266D3" w14:textId="77777777" w:rsidR="008864A1" w:rsidRPr="00282115" w:rsidRDefault="008864A1" w:rsidP="008864A1">
            <w:pPr>
              <w:spacing w:line="480" w:lineRule="auto"/>
              <w:jc w:val="center"/>
              <w:rPr>
                <w:rFonts w:ascii="Times New Roman" w:hAnsi="Times New Roman" w:cs="Times New Roman"/>
                <w:sz w:val="24"/>
                <w:szCs w:val="24"/>
              </w:rPr>
            </w:pPr>
            <w:r w:rsidRPr="00282115">
              <w:rPr>
                <w:rFonts w:ascii="Times New Roman" w:eastAsia="Arial" w:hAnsi="Times New Roman" w:cs="Times New Roman"/>
                <w:sz w:val="24"/>
                <w:szCs w:val="24"/>
              </w:rPr>
              <w:t>Alta</w:t>
            </w:r>
          </w:p>
        </w:tc>
      </w:tr>
    </w:tbl>
    <w:p w14:paraId="7CDC47C8" w14:textId="77777777" w:rsidR="00F758BB" w:rsidRPr="00282115" w:rsidRDefault="009A2BF4" w:rsidP="009C13D3">
      <w:pPr>
        <w:spacing w:line="360" w:lineRule="auto"/>
        <w:jc w:val="center"/>
        <w:rPr>
          <w:rFonts w:ascii="Times New Roman" w:hAnsi="Times New Roman" w:cs="Times New Roman"/>
          <w:sz w:val="24"/>
          <w:szCs w:val="24"/>
        </w:rPr>
      </w:pPr>
      <w:r>
        <w:rPr>
          <w:noProof/>
          <w:lang w:eastAsia="es-PE"/>
        </w:rPr>
        <mc:AlternateContent>
          <mc:Choice Requires="wps">
            <w:drawing>
              <wp:anchor distT="0" distB="0" distL="114300" distR="114300" simplePos="0" relativeHeight="251772928" behindDoc="0" locked="0" layoutInCell="1" allowOverlap="1" wp14:anchorId="1C47B63D" wp14:editId="0626F531">
                <wp:simplePos x="0" y="0"/>
                <wp:positionH relativeFrom="margin">
                  <wp:posOffset>807721</wp:posOffset>
                </wp:positionH>
                <wp:positionV relativeFrom="paragraph">
                  <wp:posOffset>68580</wp:posOffset>
                </wp:positionV>
                <wp:extent cx="4114800" cy="314325"/>
                <wp:effectExtent l="0" t="0" r="0" b="9525"/>
                <wp:wrapNone/>
                <wp:docPr id="40" name="Cuadro de texto 40"/>
                <wp:cNvGraphicFramePr/>
                <a:graphic xmlns:a="http://schemas.openxmlformats.org/drawingml/2006/main">
                  <a:graphicData uri="http://schemas.microsoft.com/office/word/2010/wordprocessingShape">
                    <wps:wsp>
                      <wps:cNvSpPr txBox="1"/>
                      <wps:spPr>
                        <a:xfrm>
                          <a:off x="0" y="0"/>
                          <a:ext cx="41148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9DD96" w14:textId="77777777" w:rsidR="00A604EC" w:rsidRDefault="00A604EC" w:rsidP="009A2BF4">
                            <w:del w:id="304" w:author="Edwin Huamaní" w:date="2015-02-23T04:10:00Z">
                              <w:r w:rsidRPr="006D7131" w:rsidDel="00840B97">
                                <w:rPr>
                                  <w:rFonts w:ascii="Times New Roman" w:hAnsi="Times New Roman" w:cs="Times New Roman"/>
                                  <w:b/>
                                  <w:i/>
                                </w:rPr>
                                <w:delText>Cdro</w:delText>
                              </w:r>
                            </w:del>
                            <w:ins w:id="305" w:author="Edwin Huamaní" w:date="2015-02-23T04:10:00Z">
                              <w:r>
                                <w:rPr>
                                  <w:rFonts w:ascii="Times New Roman" w:hAnsi="Times New Roman" w:cs="Times New Roman"/>
                                  <w:b/>
                                  <w:i/>
                                </w:rPr>
                                <w:t>Tab</w:t>
                              </w:r>
                            </w:ins>
                            <w:r w:rsidRPr="006D7131">
                              <w:rPr>
                                <w:rFonts w:ascii="Times New Roman" w:hAnsi="Times New Roman" w:cs="Times New Roman"/>
                                <w:b/>
                                <w:i/>
                              </w:rPr>
                              <w:t xml:space="preserve">. </w:t>
                            </w:r>
                            <w:del w:id="306" w:author="Edwin Huamaní" w:date="2015-02-23T04:10:00Z">
                              <w:r w:rsidRPr="006D7131" w:rsidDel="00840B97">
                                <w:rPr>
                                  <w:rFonts w:ascii="Times New Roman" w:hAnsi="Times New Roman" w:cs="Times New Roman"/>
                                  <w:b/>
                                  <w:i/>
                                </w:rPr>
                                <w:delText>02 :</w:delText>
                              </w:r>
                            </w:del>
                            <w:ins w:id="307" w:author="Edwin Huamaní" w:date="2015-02-23T04:10:00Z">
                              <w:r w:rsidRPr="006D7131">
                                <w:rPr>
                                  <w:rFonts w:ascii="Times New Roman" w:hAnsi="Times New Roman" w:cs="Times New Roman"/>
                                  <w:b/>
                                  <w:i/>
                                </w:rPr>
                                <w:t>02:</w:t>
                              </w:r>
                            </w:ins>
                            <w:r w:rsidRPr="006D7131">
                              <w:rPr>
                                <w:rFonts w:ascii="Times New Roman" w:hAnsi="Times New Roman" w:cs="Times New Roman"/>
                                <w:b/>
                                <w:i/>
                              </w:rPr>
                              <w:t xml:space="preserve"> Requisitos Funcionales</w:t>
                            </w:r>
                            <w:r>
                              <w:rPr>
                                <w:rFonts w:ascii="Times New Roman" w:hAnsi="Times New Roman" w:cs="Times New Roman"/>
                                <w:b/>
                                <w:i/>
                              </w:rPr>
                              <w:t xml:space="preserve"> </w:t>
                            </w:r>
                            <w:r w:rsidRPr="00874592">
                              <w:rPr>
                                <w:rFonts w:ascii="Times New Roman" w:eastAsia="Times New Roman" w:hAnsi="Times New Roman" w:cs="Times New Roman"/>
                                <w:b/>
                                <w:i/>
                                <w:color w:val="000000"/>
                                <w:lang w:eastAsia="es-PE"/>
                              </w:rPr>
                              <w:t>de</w:t>
                            </w:r>
                            <w:r>
                              <w:rPr>
                                <w:rFonts w:ascii="Times New Roman" w:eastAsia="Times New Roman" w:hAnsi="Times New Roman" w:cs="Times New Roman"/>
                                <w:b/>
                                <w:i/>
                                <w:color w:val="000000"/>
                                <w:lang w:eastAsia="es-PE"/>
                              </w:rPr>
                              <w:t xml:space="preserve"> Sistema</w:t>
                            </w:r>
                            <w:r w:rsidRPr="00874592">
                              <w:rPr>
                                <w:rFonts w:ascii="Times New Roman" w:eastAsia="Times New Roman" w:hAnsi="Times New Roman" w:cs="Times New Roman"/>
                                <w:b/>
                                <w:i/>
                                <w:color w:val="000000"/>
                                <w:lang w:eastAsia="es-PE"/>
                              </w:rPr>
                              <w:t xml:space="preserve"> PNP App Requisitorias</w:t>
                            </w:r>
                            <w:r>
                              <w:t xml:space="preserve"> 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47B63D" id="Cuadro de texto 40" o:spid="_x0000_s1039" type="#_x0000_t202" style="position:absolute;left:0;text-align:left;margin-left:63.6pt;margin-top:5.4pt;width:324pt;height:24.7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xL/kgIAAJsFAAAOAAAAZHJzL2Uyb0RvYy54bWysVN9P2zAQfp+0/8Hy+0jTFsYqUtQVMU1C&#10;gAYTz65jU2u2z7PdJt1fv7OTtB3jhWkvydn33Xe+nxeXrdFkK3xQYCtanowoEZZDrexzRb8/Xn84&#10;pyREZmumwYqK7kSgl/P37y4aNxNjWIOuhSdIYsOscRVdx+hmRRH4WhgWTsAJi0oJ3rCIR/9c1J41&#10;yG50MR6NzooGfO08cBEC3l51SjrP/FIKHu+kDCISXVF8W8xfn7+r9C3mF2z27JlbK94/g/3DKwxT&#10;Fp3uqa5YZGTj1V9URnEPAWQ84WAKkFJxkWPAaMrRi2ge1syJHAsmJ7h9msL/o+W323tPVF3RKabH&#10;MoM1Wm5Y7YHUgkTRRiCowTQ1LswQ/eAQH9vP0GK5h/uAlyn6VnqT/hgXQT0y7vZJRirC8XJaltPz&#10;Eao46ibldDI+TTTFwdr5EL8IMCQJFfVYxJxbtr0JsYMOkOQsgFb1tdI6H1LjiKX2ZMuw5DrmNyL5&#10;HyhtSVPRs8npKBNbSOYds7aJRuTW6d2lyLsIsxR3WiSMtt+ExNTlQF/xzTgXdu8/oxNKoqu3GPb4&#10;w6veYtzFgRbZM9i4NzbKgs/R51k7pKz+MaRMdniszVHcSYztqs09U06GDlhBvcPG8NBNWHD8WmH1&#10;bliI98zjSGHBcU3EO/xIDZh96CVK1uB/vXaf8NjpqKWkwRGtaPi5YV5Qor9anIFP5TQ1bcyH6enH&#10;MR78sWZ1rLEbswRsiRIXkuNZTPioB1F6ME+4TRbJK6qY5ei7onEQl7FbHLiNuFgsMgin2LF4Yx8c&#10;T9Qpzak3H9sn5l3fwGmKbmEYZjZ70ccdNllaWGwiSJWbPCW6y2pfANwAeUz6bZVWzPE5ow47df4b&#10;AAD//wMAUEsDBBQABgAIAAAAIQDcTTLq3wAAAAkBAAAPAAAAZHJzL2Rvd25yZXYueG1sTI9LT8Qw&#10;DITvSPyHyEhcEJvQareoNF0hxEPitlse4pZtTFvROFWTbcu/x5zg5rFH42+K7eJ6MeEYOk8arlYK&#10;BFLtbUeNhpfq4fIaRIiGrOk9oYZvDLAtT08Kk1s/0w6nfWwEh1DIjYY2xiGXMtQtOhNWfkDi26cf&#10;nYksx0ba0cwc7nqZKLWRznTEH1oz4F2L9df+6DR8XDTvz2F5fJ3TdTrcP01V9mYrrc/PltsbEBGX&#10;+GeGX3xGh5KZDv5INoiedZIlbOVBcQU2ZNmaFwcNG5WCLAv5v0H5AwAA//8DAFBLAQItABQABgAI&#10;AAAAIQC2gziS/gAAAOEBAAATAAAAAAAAAAAAAAAAAAAAAABbQ29udGVudF9UeXBlc10ueG1sUEsB&#10;Ai0AFAAGAAgAAAAhADj9If/WAAAAlAEAAAsAAAAAAAAAAAAAAAAALwEAAF9yZWxzLy5yZWxzUEsB&#10;Ai0AFAAGAAgAAAAhAG3fEv+SAgAAmwUAAA4AAAAAAAAAAAAAAAAALgIAAGRycy9lMm9Eb2MueG1s&#10;UEsBAi0AFAAGAAgAAAAhANxNMurfAAAACQEAAA8AAAAAAAAAAAAAAAAA7AQAAGRycy9kb3ducmV2&#10;LnhtbFBLBQYAAAAABAAEAPMAAAD4BQAAAAA=&#10;" fillcolor="white [3201]" stroked="f" strokeweight=".5pt">
                <v:textbox>
                  <w:txbxContent>
                    <w:p w14:paraId="20E9DD96" w14:textId="77777777" w:rsidR="00A604EC" w:rsidRDefault="00A604EC" w:rsidP="009A2BF4">
                      <w:del w:id="308" w:author="Edwin Huamaní" w:date="2015-02-23T04:10:00Z">
                        <w:r w:rsidRPr="006D7131" w:rsidDel="00840B97">
                          <w:rPr>
                            <w:rFonts w:ascii="Times New Roman" w:hAnsi="Times New Roman" w:cs="Times New Roman"/>
                            <w:b/>
                            <w:i/>
                          </w:rPr>
                          <w:delText>Cdro</w:delText>
                        </w:r>
                      </w:del>
                      <w:ins w:id="309" w:author="Edwin Huamaní" w:date="2015-02-23T04:10:00Z">
                        <w:r>
                          <w:rPr>
                            <w:rFonts w:ascii="Times New Roman" w:hAnsi="Times New Roman" w:cs="Times New Roman"/>
                            <w:b/>
                            <w:i/>
                          </w:rPr>
                          <w:t>Tab</w:t>
                        </w:r>
                      </w:ins>
                      <w:r w:rsidRPr="006D7131">
                        <w:rPr>
                          <w:rFonts w:ascii="Times New Roman" w:hAnsi="Times New Roman" w:cs="Times New Roman"/>
                          <w:b/>
                          <w:i/>
                        </w:rPr>
                        <w:t xml:space="preserve">. </w:t>
                      </w:r>
                      <w:del w:id="310" w:author="Edwin Huamaní" w:date="2015-02-23T04:10:00Z">
                        <w:r w:rsidRPr="006D7131" w:rsidDel="00840B97">
                          <w:rPr>
                            <w:rFonts w:ascii="Times New Roman" w:hAnsi="Times New Roman" w:cs="Times New Roman"/>
                            <w:b/>
                            <w:i/>
                          </w:rPr>
                          <w:delText>02 :</w:delText>
                        </w:r>
                      </w:del>
                      <w:ins w:id="311" w:author="Edwin Huamaní" w:date="2015-02-23T04:10:00Z">
                        <w:r w:rsidRPr="006D7131">
                          <w:rPr>
                            <w:rFonts w:ascii="Times New Roman" w:hAnsi="Times New Roman" w:cs="Times New Roman"/>
                            <w:b/>
                            <w:i/>
                          </w:rPr>
                          <w:t>02:</w:t>
                        </w:r>
                      </w:ins>
                      <w:r w:rsidRPr="006D7131">
                        <w:rPr>
                          <w:rFonts w:ascii="Times New Roman" w:hAnsi="Times New Roman" w:cs="Times New Roman"/>
                          <w:b/>
                          <w:i/>
                        </w:rPr>
                        <w:t xml:space="preserve"> Requisitos Funcionales</w:t>
                      </w:r>
                      <w:r>
                        <w:rPr>
                          <w:rFonts w:ascii="Times New Roman" w:hAnsi="Times New Roman" w:cs="Times New Roman"/>
                          <w:b/>
                          <w:i/>
                        </w:rPr>
                        <w:t xml:space="preserve"> </w:t>
                      </w:r>
                      <w:r w:rsidRPr="00874592">
                        <w:rPr>
                          <w:rFonts w:ascii="Times New Roman" w:eastAsia="Times New Roman" w:hAnsi="Times New Roman" w:cs="Times New Roman"/>
                          <w:b/>
                          <w:i/>
                          <w:color w:val="000000"/>
                          <w:lang w:eastAsia="es-PE"/>
                        </w:rPr>
                        <w:t>de</w:t>
                      </w:r>
                      <w:r>
                        <w:rPr>
                          <w:rFonts w:ascii="Times New Roman" w:eastAsia="Times New Roman" w:hAnsi="Times New Roman" w:cs="Times New Roman"/>
                          <w:b/>
                          <w:i/>
                          <w:color w:val="000000"/>
                          <w:lang w:eastAsia="es-PE"/>
                        </w:rPr>
                        <w:t xml:space="preserve"> Sistema</w:t>
                      </w:r>
                      <w:r w:rsidRPr="00874592">
                        <w:rPr>
                          <w:rFonts w:ascii="Times New Roman" w:eastAsia="Times New Roman" w:hAnsi="Times New Roman" w:cs="Times New Roman"/>
                          <w:b/>
                          <w:i/>
                          <w:color w:val="000000"/>
                          <w:lang w:eastAsia="es-PE"/>
                        </w:rPr>
                        <w:t xml:space="preserve"> PNP App Requisitorias</w:t>
                      </w:r>
                      <w:r>
                        <w:t xml:space="preserve"> fig</w:t>
                      </w:r>
                    </w:p>
                  </w:txbxContent>
                </v:textbox>
                <w10:wrap anchorx="margin"/>
              </v:shape>
            </w:pict>
          </mc:Fallback>
        </mc:AlternateContent>
      </w:r>
    </w:p>
    <w:p w14:paraId="29BAD0AC" w14:textId="77777777" w:rsidR="00282115" w:rsidRDefault="00282115" w:rsidP="003B5DE6">
      <w:pPr>
        <w:spacing w:line="360" w:lineRule="auto"/>
        <w:rPr>
          <w:rFonts w:ascii="Times New Roman" w:hAnsi="Times New Roman" w:cs="Times New Roman"/>
          <w:sz w:val="24"/>
          <w:szCs w:val="24"/>
        </w:rPr>
      </w:pPr>
    </w:p>
    <w:p w14:paraId="556DAE90" w14:textId="77777777" w:rsidR="00C53122" w:rsidRDefault="00C53122" w:rsidP="003B5DE6">
      <w:pPr>
        <w:spacing w:line="360" w:lineRule="auto"/>
        <w:rPr>
          <w:rFonts w:ascii="Times New Roman" w:hAnsi="Times New Roman" w:cs="Times New Roman"/>
          <w:sz w:val="24"/>
          <w:szCs w:val="24"/>
        </w:rPr>
      </w:pPr>
    </w:p>
    <w:p w14:paraId="6BCEB888" w14:textId="77777777" w:rsidR="00C53122" w:rsidRDefault="00C53122" w:rsidP="003B5DE6">
      <w:pPr>
        <w:spacing w:line="360" w:lineRule="auto"/>
        <w:rPr>
          <w:rFonts w:ascii="Times New Roman" w:hAnsi="Times New Roman" w:cs="Times New Roman"/>
          <w:sz w:val="24"/>
          <w:szCs w:val="24"/>
        </w:rPr>
      </w:pPr>
    </w:p>
    <w:p w14:paraId="748A1AA9" w14:textId="7CB832B7" w:rsidR="00C53122" w:rsidRDefault="008864A1" w:rsidP="008864A1">
      <w:pPr>
        <w:tabs>
          <w:tab w:val="left" w:pos="2505"/>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417EA1C6" w14:textId="77777777" w:rsidR="008864A1" w:rsidRDefault="008864A1" w:rsidP="008864A1">
      <w:pPr>
        <w:tabs>
          <w:tab w:val="left" w:pos="2505"/>
        </w:tabs>
        <w:spacing w:line="360" w:lineRule="auto"/>
        <w:rPr>
          <w:rFonts w:ascii="Times New Roman" w:hAnsi="Times New Roman" w:cs="Times New Roman"/>
          <w:sz w:val="24"/>
          <w:szCs w:val="24"/>
        </w:rPr>
      </w:pPr>
    </w:p>
    <w:p w14:paraId="3210F62F" w14:textId="77777777" w:rsidR="008864A1" w:rsidRDefault="008864A1" w:rsidP="008864A1">
      <w:pPr>
        <w:tabs>
          <w:tab w:val="left" w:pos="2505"/>
        </w:tabs>
        <w:spacing w:line="360" w:lineRule="auto"/>
        <w:rPr>
          <w:rFonts w:ascii="Times New Roman" w:hAnsi="Times New Roman" w:cs="Times New Roman"/>
          <w:sz w:val="24"/>
          <w:szCs w:val="24"/>
        </w:rPr>
      </w:pPr>
    </w:p>
    <w:p w14:paraId="4FC126F7" w14:textId="77777777" w:rsidR="008864A1" w:rsidRPr="00282115" w:rsidRDefault="008864A1" w:rsidP="008864A1">
      <w:pPr>
        <w:tabs>
          <w:tab w:val="left" w:pos="2505"/>
        </w:tabs>
        <w:spacing w:line="360" w:lineRule="auto"/>
        <w:rPr>
          <w:rFonts w:ascii="Times New Roman" w:hAnsi="Times New Roman" w:cs="Times New Roman"/>
          <w:sz w:val="24"/>
          <w:szCs w:val="24"/>
        </w:rPr>
      </w:pPr>
    </w:p>
    <w:p w14:paraId="7EE42AA0" w14:textId="77777777" w:rsidR="001C07C4" w:rsidRDefault="001C07C4" w:rsidP="00C53122">
      <w:pPr>
        <w:pStyle w:val="Prrafodelista"/>
        <w:numPr>
          <w:ilvl w:val="0"/>
          <w:numId w:val="31"/>
        </w:numPr>
        <w:autoSpaceDE w:val="0"/>
        <w:autoSpaceDN w:val="0"/>
        <w:adjustRightInd w:val="0"/>
        <w:spacing w:after="0" w:line="240" w:lineRule="auto"/>
        <w:jc w:val="both"/>
        <w:rPr>
          <w:rFonts w:ascii="Times New Roman" w:hAnsi="Times New Roman" w:cs="Times New Roman"/>
          <w:b/>
          <w:bCs/>
        </w:rPr>
      </w:pPr>
      <w:r w:rsidRPr="009A2BF4">
        <w:rPr>
          <w:rFonts w:ascii="Times New Roman" w:hAnsi="Times New Roman" w:cs="Times New Roman"/>
          <w:b/>
          <w:bCs/>
        </w:rPr>
        <w:t>Requerimientos No Funcionales</w:t>
      </w:r>
    </w:p>
    <w:p w14:paraId="12443BA8" w14:textId="77777777" w:rsidR="009A2BF4" w:rsidRPr="009A2BF4" w:rsidRDefault="009A2BF4" w:rsidP="00C53122">
      <w:pPr>
        <w:pStyle w:val="Prrafodelista"/>
        <w:autoSpaceDE w:val="0"/>
        <w:autoSpaceDN w:val="0"/>
        <w:adjustRightInd w:val="0"/>
        <w:spacing w:after="0" w:line="240" w:lineRule="auto"/>
        <w:jc w:val="both"/>
        <w:rPr>
          <w:rFonts w:ascii="Times New Roman" w:hAnsi="Times New Roman" w:cs="Times New Roman"/>
          <w:b/>
          <w:bCs/>
        </w:rPr>
      </w:pPr>
    </w:p>
    <w:p w14:paraId="5EB15580" w14:textId="77777777" w:rsidR="00CB71C0" w:rsidRPr="00282115" w:rsidRDefault="00CB71C0" w:rsidP="00C53122">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En</w:t>
      </w:r>
      <w:r w:rsidR="009A2BF4">
        <w:rPr>
          <w:rFonts w:ascii="Times New Roman" w:hAnsi="Times New Roman" w:cs="Times New Roman"/>
          <w:sz w:val="24"/>
          <w:szCs w:val="24"/>
        </w:rPr>
        <w:t xml:space="preserve"> el </w:t>
      </w:r>
      <w:commentRangeStart w:id="312"/>
      <w:del w:id="313" w:author="Edwin Huamaní" w:date="2015-02-23T04:10:00Z">
        <w:r w:rsidR="009A2BF4" w:rsidRPr="009A2BF4" w:rsidDel="00840B97">
          <w:rPr>
            <w:rFonts w:ascii="Times New Roman" w:hAnsi="Times New Roman" w:cs="Times New Roman"/>
            <w:b/>
            <w:i/>
          </w:rPr>
          <w:delText>Cdro</w:delText>
        </w:r>
        <w:commentRangeEnd w:id="312"/>
        <w:r w:rsidR="000E7BD8" w:rsidDel="00840B97">
          <w:rPr>
            <w:rStyle w:val="Refdecomentario"/>
          </w:rPr>
          <w:commentReference w:id="312"/>
        </w:r>
      </w:del>
      <w:ins w:id="314" w:author="Edwin Huamaní" w:date="2015-02-23T04:10:00Z">
        <w:r w:rsidR="00840B97">
          <w:rPr>
            <w:rFonts w:ascii="Times New Roman" w:hAnsi="Times New Roman" w:cs="Times New Roman"/>
            <w:b/>
            <w:i/>
          </w:rPr>
          <w:t>Tab</w:t>
        </w:r>
      </w:ins>
      <w:r w:rsidR="009A2BF4" w:rsidRPr="009A2BF4">
        <w:rPr>
          <w:rFonts w:ascii="Times New Roman" w:hAnsi="Times New Roman" w:cs="Times New Roman"/>
          <w:b/>
          <w:i/>
        </w:rPr>
        <w:t>.03</w:t>
      </w:r>
      <w:r w:rsidRPr="00282115">
        <w:rPr>
          <w:rFonts w:ascii="Times New Roman" w:hAnsi="Times New Roman" w:cs="Times New Roman"/>
          <w:sz w:val="24"/>
          <w:szCs w:val="24"/>
        </w:rPr>
        <w:t xml:space="preserve"> </w:t>
      </w:r>
      <w:r w:rsidR="004217D7" w:rsidRPr="00282115">
        <w:rPr>
          <w:rFonts w:ascii="Times New Roman" w:hAnsi="Times New Roman" w:cs="Times New Roman"/>
          <w:sz w:val="24"/>
          <w:szCs w:val="24"/>
        </w:rPr>
        <w:t>Se</w:t>
      </w:r>
      <w:r w:rsidRPr="00282115">
        <w:rPr>
          <w:rFonts w:ascii="Times New Roman" w:hAnsi="Times New Roman" w:cs="Times New Roman"/>
          <w:sz w:val="24"/>
          <w:szCs w:val="24"/>
        </w:rPr>
        <w:t xml:space="preserve"> especifica los requerimientos </w:t>
      </w:r>
      <w:ins w:id="315" w:author="Edwin Huamaní" w:date="2015-02-23T04:10:00Z">
        <w:r w:rsidR="00840B97">
          <w:rPr>
            <w:rFonts w:ascii="Times New Roman" w:hAnsi="Times New Roman" w:cs="Times New Roman"/>
            <w:sz w:val="24"/>
            <w:szCs w:val="24"/>
          </w:rPr>
          <w:t>n</w:t>
        </w:r>
      </w:ins>
      <w:commentRangeStart w:id="316"/>
      <w:del w:id="317" w:author="Edwin Huamaní" w:date="2015-02-23T04:10:00Z">
        <w:r w:rsidRPr="00282115" w:rsidDel="00840B97">
          <w:rPr>
            <w:rFonts w:ascii="Times New Roman" w:hAnsi="Times New Roman" w:cs="Times New Roman"/>
            <w:sz w:val="24"/>
            <w:szCs w:val="24"/>
          </w:rPr>
          <w:delText>N</w:delText>
        </w:r>
      </w:del>
      <w:r w:rsidRPr="00282115">
        <w:rPr>
          <w:rFonts w:ascii="Times New Roman" w:hAnsi="Times New Roman" w:cs="Times New Roman"/>
          <w:sz w:val="24"/>
          <w:szCs w:val="24"/>
        </w:rPr>
        <w:t xml:space="preserve">o </w:t>
      </w:r>
      <w:ins w:id="318" w:author="Edwin Huamaní" w:date="2015-02-23T04:10:00Z">
        <w:r w:rsidR="00840B97">
          <w:rPr>
            <w:rFonts w:ascii="Times New Roman" w:hAnsi="Times New Roman" w:cs="Times New Roman"/>
            <w:sz w:val="24"/>
            <w:szCs w:val="24"/>
          </w:rPr>
          <w:t>f</w:t>
        </w:r>
      </w:ins>
      <w:del w:id="319" w:author="Edwin Huamaní" w:date="2015-02-23T04:10:00Z">
        <w:r w:rsidRPr="00282115" w:rsidDel="00840B97">
          <w:rPr>
            <w:rFonts w:ascii="Times New Roman" w:hAnsi="Times New Roman" w:cs="Times New Roman"/>
            <w:sz w:val="24"/>
            <w:szCs w:val="24"/>
          </w:rPr>
          <w:delText>F</w:delText>
        </w:r>
      </w:del>
      <w:r w:rsidRPr="00282115">
        <w:rPr>
          <w:rFonts w:ascii="Times New Roman" w:hAnsi="Times New Roman" w:cs="Times New Roman"/>
          <w:sz w:val="24"/>
          <w:szCs w:val="24"/>
        </w:rPr>
        <w:t xml:space="preserve">uncionales </w:t>
      </w:r>
      <w:commentRangeEnd w:id="316"/>
      <w:r w:rsidR="000E7BD8">
        <w:rPr>
          <w:rStyle w:val="Refdecomentario"/>
        </w:rPr>
        <w:commentReference w:id="316"/>
      </w:r>
      <w:r w:rsidRPr="00282115">
        <w:rPr>
          <w:rFonts w:ascii="Times New Roman" w:hAnsi="Times New Roman" w:cs="Times New Roman"/>
          <w:sz w:val="24"/>
          <w:szCs w:val="24"/>
        </w:rPr>
        <w:t>identificados que darán solución al problema.</w:t>
      </w:r>
    </w:p>
    <w:p w14:paraId="5429F58D" w14:textId="77777777" w:rsidR="00A819B7" w:rsidRPr="00282115" w:rsidRDefault="00A819B7" w:rsidP="009C13D3">
      <w:pPr>
        <w:autoSpaceDE w:val="0"/>
        <w:autoSpaceDN w:val="0"/>
        <w:adjustRightInd w:val="0"/>
        <w:spacing w:after="0" w:line="360" w:lineRule="auto"/>
        <w:jc w:val="both"/>
        <w:rPr>
          <w:rFonts w:ascii="Times New Roman" w:hAnsi="Times New Roman" w:cs="Times New Roman"/>
          <w:sz w:val="24"/>
          <w:szCs w:val="24"/>
        </w:rPr>
      </w:pPr>
    </w:p>
    <w:tbl>
      <w:tblPr>
        <w:tblW w:w="8880" w:type="dxa"/>
        <w:tblInd w:w="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35"/>
        <w:gridCol w:w="6210"/>
        <w:gridCol w:w="1635"/>
      </w:tblGrid>
      <w:tr w:rsidR="00616398" w:rsidRPr="00282115" w14:paraId="6A36F0DF" w14:textId="77777777" w:rsidTr="00F75382">
        <w:trPr>
          <w:trHeight w:val="360"/>
        </w:trPr>
        <w:tc>
          <w:tcPr>
            <w:tcW w:w="103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80" w:type="dxa"/>
              <w:bottom w:w="100" w:type="dxa"/>
              <w:right w:w="80" w:type="dxa"/>
            </w:tcMar>
          </w:tcPr>
          <w:p w14:paraId="68BE0B32"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shd w:val="clear" w:color="auto" w:fill="D9D9D9"/>
              </w:rPr>
              <w:t>NRO</w:t>
            </w:r>
          </w:p>
        </w:tc>
        <w:tc>
          <w:tcPr>
            <w:tcW w:w="6210" w:type="dxa"/>
            <w:tcBorders>
              <w:top w:val="single" w:sz="8" w:space="0" w:color="000000"/>
              <w:bottom w:val="single" w:sz="8" w:space="0" w:color="000000"/>
              <w:right w:val="single" w:sz="8" w:space="0" w:color="000000"/>
            </w:tcBorders>
            <w:shd w:val="clear" w:color="auto" w:fill="D9D9D9"/>
            <w:tcMar>
              <w:top w:w="100" w:type="dxa"/>
              <w:left w:w="80" w:type="dxa"/>
              <w:bottom w:w="100" w:type="dxa"/>
              <w:right w:w="80" w:type="dxa"/>
            </w:tcMar>
          </w:tcPr>
          <w:p w14:paraId="5DC0695C"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shd w:val="clear" w:color="auto" w:fill="D9D9D9"/>
              </w:rPr>
              <w:t>DESCRIPCIÓN</w:t>
            </w:r>
          </w:p>
        </w:tc>
        <w:tc>
          <w:tcPr>
            <w:tcW w:w="1635" w:type="dxa"/>
            <w:tcBorders>
              <w:top w:val="single" w:sz="8" w:space="0" w:color="000000"/>
              <w:bottom w:val="single" w:sz="8" w:space="0" w:color="000000"/>
              <w:right w:val="single" w:sz="8" w:space="0" w:color="000000"/>
            </w:tcBorders>
            <w:shd w:val="clear" w:color="auto" w:fill="D9D9D9"/>
            <w:tcMar>
              <w:top w:w="100" w:type="dxa"/>
              <w:left w:w="80" w:type="dxa"/>
              <w:bottom w:w="100" w:type="dxa"/>
              <w:right w:w="80" w:type="dxa"/>
            </w:tcMar>
          </w:tcPr>
          <w:p w14:paraId="3996D35A"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shd w:val="clear" w:color="auto" w:fill="D9D9D9"/>
              </w:rPr>
              <w:t>PRIORIDAD</w:t>
            </w:r>
          </w:p>
        </w:tc>
      </w:tr>
      <w:tr w:rsidR="00616398" w:rsidRPr="00282115" w14:paraId="64AD3D2F"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58C3784C" w14:textId="77777777" w:rsidR="00616398" w:rsidRPr="009A2BF4" w:rsidRDefault="00616398" w:rsidP="009C13D3">
            <w:pPr>
              <w:tabs>
                <w:tab w:val="left" w:pos="540"/>
                <w:tab w:val="left" w:pos="1260"/>
              </w:tabs>
              <w:spacing w:after="120"/>
              <w:jc w:val="center"/>
              <w:rPr>
                <w:rFonts w:ascii="Times New Roman" w:hAnsi="Times New Roman" w:cs="Times New Roman"/>
                <w:b/>
                <w:sz w:val="24"/>
                <w:szCs w:val="24"/>
              </w:rPr>
            </w:pP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5DEADAEB"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USABILIDAD</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15DD4503"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 xml:space="preserve"> </w:t>
            </w:r>
          </w:p>
        </w:tc>
      </w:tr>
      <w:tr w:rsidR="00616398" w:rsidRPr="00282115" w14:paraId="46D91BC0"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65111DA5" w14:textId="77777777" w:rsidR="00616398" w:rsidRPr="009A2BF4" w:rsidRDefault="00616398" w:rsidP="009C13D3">
            <w:pPr>
              <w:tabs>
                <w:tab w:val="left" w:pos="540"/>
                <w:tab w:val="left" w:pos="1260"/>
              </w:tabs>
              <w:spacing w:after="120"/>
              <w:jc w:val="center"/>
              <w:rPr>
                <w:rFonts w:ascii="Times New Roman" w:hAnsi="Times New Roman" w:cs="Times New Roman"/>
                <w:b/>
                <w:sz w:val="24"/>
                <w:szCs w:val="24"/>
              </w:rPr>
            </w:pPr>
            <w:r w:rsidRPr="009A2BF4">
              <w:rPr>
                <w:rFonts w:ascii="Times New Roman" w:hAnsi="Times New Roman" w:cs="Times New Roman"/>
                <w:b/>
                <w:sz w:val="24"/>
                <w:szCs w:val="24"/>
                <w:highlight w:val="white"/>
              </w:rPr>
              <w:t>RNF01</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5CAB4085"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Entorno amigable, dinámico. La capacitación al usuario para el manejo del Sistema no debe de exceder de 7 días.</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30D718A4"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697D6173"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120A7C3B" w14:textId="77777777" w:rsidR="00616398" w:rsidRPr="009A2BF4" w:rsidRDefault="00616398" w:rsidP="009C13D3">
            <w:pPr>
              <w:tabs>
                <w:tab w:val="left" w:pos="540"/>
                <w:tab w:val="left" w:pos="1260"/>
              </w:tabs>
              <w:spacing w:after="120"/>
              <w:jc w:val="center"/>
              <w:rPr>
                <w:rFonts w:ascii="Times New Roman" w:hAnsi="Times New Roman" w:cs="Times New Roman"/>
                <w:b/>
                <w:sz w:val="24"/>
                <w:szCs w:val="24"/>
              </w:rPr>
            </w:pPr>
            <w:r w:rsidRPr="009A2BF4">
              <w:rPr>
                <w:rFonts w:ascii="Times New Roman" w:hAnsi="Times New Roman" w:cs="Times New Roman"/>
                <w:b/>
                <w:sz w:val="24"/>
                <w:szCs w:val="24"/>
                <w:highlight w:val="white"/>
              </w:rPr>
              <w:t>RNF02</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374C90FE" w14:textId="77777777" w:rsidR="00616398" w:rsidRPr="00282115" w:rsidRDefault="00616398" w:rsidP="009C13D3">
            <w:pPr>
              <w:tabs>
                <w:tab w:val="left" w:pos="540"/>
                <w:tab w:val="left" w:pos="1260"/>
              </w:tabs>
              <w:jc w:val="both"/>
              <w:rPr>
                <w:rFonts w:ascii="Times New Roman" w:hAnsi="Times New Roman" w:cs="Times New Roman"/>
                <w:sz w:val="24"/>
                <w:szCs w:val="24"/>
              </w:rPr>
            </w:pPr>
            <w:commentRangeStart w:id="320"/>
            <w:r w:rsidRPr="00282115">
              <w:rPr>
                <w:rFonts w:ascii="Times New Roman" w:eastAsia="Arial" w:hAnsi="Times New Roman" w:cs="Times New Roman"/>
                <w:sz w:val="24"/>
                <w:szCs w:val="24"/>
                <w:highlight w:val="white"/>
              </w:rPr>
              <w:t>El Control de los usuarios del Sistema (Mantenimiento de Usuarios)</w:t>
            </w:r>
            <w:commentRangeEnd w:id="320"/>
            <w:r w:rsidR="000E7BD8">
              <w:rPr>
                <w:rStyle w:val="Refdecomentario"/>
              </w:rPr>
              <w:commentReference w:id="320"/>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0F632489"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6490C8CC"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0A107623" w14:textId="77777777" w:rsidR="00616398" w:rsidRPr="009A2BF4" w:rsidRDefault="00616398" w:rsidP="009C13D3">
            <w:pPr>
              <w:tabs>
                <w:tab w:val="left" w:pos="540"/>
                <w:tab w:val="left" w:pos="1260"/>
              </w:tabs>
              <w:spacing w:after="120"/>
              <w:jc w:val="center"/>
              <w:rPr>
                <w:rFonts w:ascii="Times New Roman" w:hAnsi="Times New Roman" w:cs="Times New Roman"/>
                <w:b/>
                <w:sz w:val="24"/>
                <w:szCs w:val="24"/>
              </w:rPr>
            </w:pP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3490CBC5"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CONFIABILIDAD</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31E6211B"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 </w:t>
            </w:r>
          </w:p>
        </w:tc>
      </w:tr>
      <w:tr w:rsidR="00616398" w:rsidRPr="00282115" w14:paraId="4ECBE3FE"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21741899"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RNF03</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7DE05AED"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La </w:t>
            </w:r>
            <w:r w:rsidR="00110037" w:rsidRPr="00282115">
              <w:rPr>
                <w:rFonts w:ascii="Times New Roman" w:eastAsia="Arial" w:hAnsi="Times New Roman" w:cs="Times New Roman"/>
                <w:sz w:val="24"/>
                <w:szCs w:val="24"/>
                <w:highlight w:val="white"/>
              </w:rPr>
              <w:t>aplicación</w:t>
            </w:r>
            <w:r w:rsidRPr="00282115">
              <w:rPr>
                <w:rFonts w:ascii="Times New Roman" w:eastAsia="Arial" w:hAnsi="Times New Roman" w:cs="Times New Roman"/>
                <w:sz w:val="24"/>
                <w:szCs w:val="24"/>
                <w:highlight w:val="white"/>
              </w:rPr>
              <w:t xml:space="preserve"> debe estar disponible preferentemente las 24 horas del día, los 365 días del año.</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230D42E4"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038D65D1"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7EF665D4"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RNF04</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4DAD7F0F"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El sistema debe soportar un mínimo de </w:t>
            </w:r>
            <w:commentRangeStart w:id="321"/>
            <w:r w:rsidRPr="00282115">
              <w:rPr>
                <w:rFonts w:ascii="Times New Roman" w:eastAsia="Arial" w:hAnsi="Times New Roman" w:cs="Times New Roman"/>
                <w:sz w:val="24"/>
                <w:szCs w:val="24"/>
                <w:highlight w:val="white"/>
              </w:rPr>
              <w:t xml:space="preserve">20 </w:t>
            </w:r>
            <w:commentRangeEnd w:id="321"/>
            <w:r w:rsidR="009D60D7">
              <w:rPr>
                <w:rStyle w:val="Refdecomentario"/>
              </w:rPr>
              <w:commentReference w:id="321"/>
            </w:r>
            <w:r w:rsidRPr="00282115">
              <w:rPr>
                <w:rFonts w:ascii="Times New Roman" w:eastAsia="Arial" w:hAnsi="Times New Roman" w:cs="Times New Roman"/>
                <w:sz w:val="24"/>
                <w:szCs w:val="24"/>
                <w:highlight w:val="white"/>
              </w:rPr>
              <w:t>usuarios conectados simultáneamente.</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13F044D5"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40DFE8D9"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6287AC82" w14:textId="77777777" w:rsidR="00616398" w:rsidRPr="009A2BF4" w:rsidRDefault="00616398" w:rsidP="009A2BF4">
            <w:pPr>
              <w:tabs>
                <w:tab w:val="left" w:pos="540"/>
                <w:tab w:val="left" w:pos="1260"/>
              </w:tabs>
              <w:spacing w:after="120"/>
              <w:jc w:val="center"/>
              <w:rPr>
                <w:rFonts w:ascii="Times New Roman" w:hAnsi="Times New Roman" w:cs="Times New Roman"/>
                <w:b/>
                <w:sz w:val="24"/>
                <w:szCs w:val="24"/>
              </w:rPr>
            </w:pP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09F1F02A" w14:textId="77777777" w:rsidR="00616398" w:rsidRPr="009A2BF4" w:rsidRDefault="00616398" w:rsidP="009A2BF4">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MANTENIBILIDAD</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2197352E"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 </w:t>
            </w:r>
          </w:p>
        </w:tc>
      </w:tr>
      <w:tr w:rsidR="00616398" w:rsidRPr="00282115" w14:paraId="4EC6C301"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68F49D14"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RNF05</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0B3AF6B7"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La solución debe desarrollarse utilizando instrucciones de Base de Datos Microsoft SQL Server 2008.</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701773EA"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4F9A776F"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3A33E5E4"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RNF06</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74071E36"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La Nomenclatura de codificación debe responder a las iniciales del control, seguido por su descripción, como refiere el estándar usado para aplicaciones del Sistema. (Todos los tipos).</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501EFB45"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0C3DFCD8"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73E4B058"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lastRenderedPageBreak/>
              <w:t>RNF07</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274E03B3"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Estándar mínimo de la versión de android de 4.1 en adelante.</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76F0BADF"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Media</w:t>
            </w:r>
          </w:p>
        </w:tc>
      </w:tr>
      <w:tr w:rsidR="00616398" w:rsidRPr="00282115" w14:paraId="5FA59529"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41199973" w14:textId="77777777" w:rsidR="00616398" w:rsidRPr="009A2BF4" w:rsidRDefault="00616398" w:rsidP="009A2BF4">
            <w:pPr>
              <w:tabs>
                <w:tab w:val="left" w:pos="540"/>
                <w:tab w:val="left" w:pos="1260"/>
              </w:tabs>
              <w:spacing w:after="120"/>
              <w:jc w:val="center"/>
              <w:rPr>
                <w:rFonts w:ascii="Times New Roman" w:hAnsi="Times New Roman" w:cs="Times New Roman"/>
                <w:b/>
                <w:sz w:val="24"/>
                <w:szCs w:val="24"/>
              </w:rPr>
            </w:pP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0E20A659" w14:textId="77777777" w:rsidR="00616398" w:rsidRPr="009A2BF4" w:rsidRDefault="00616398" w:rsidP="009A2BF4">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RESTRICCIONES DE DISEÑO</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159A6872"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 </w:t>
            </w:r>
          </w:p>
        </w:tc>
      </w:tr>
      <w:tr w:rsidR="00616398" w:rsidRPr="00282115" w14:paraId="3C21089D"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6E582520"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RNF8</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469537A8" w14:textId="535D84C8" w:rsidR="00616398" w:rsidRPr="00282115" w:rsidRDefault="00616398" w:rsidP="002A2E14">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La solución </w:t>
            </w:r>
            <w:r w:rsidR="002A2E14">
              <w:rPr>
                <w:rFonts w:ascii="Times New Roman" w:eastAsia="Arial" w:hAnsi="Times New Roman" w:cs="Times New Roman"/>
                <w:sz w:val="24"/>
                <w:szCs w:val="24"/>
                <w:highlight w:val="white"/>
              </w:rPr>
              <w:t xml:space="preserve">web </w:t>
            </w:r>
            <w:r w:rsidRPr="00282115">
              <w:rPr>
                <w:rFonts w:ascii="Times New Roman" w:eastAsia="Arial" w:hAnsi="Times New Roman" w:cs="Times New Roman"/>
                <w:sz w:val="24"/>
                <w:szCs w:val="24"/>
                <w:highlight w:val="white"/>
              </w:rPr>
              <w:t xml:space="preserve">debe ser desarrollada en </w:t>
            </w:r>
            <w:r w:rsidR="002A2E14">
              <w:rPr>
                <w:rFonts w:ascii="Times New Roman" w:eastAsia="Arial" w:hAnsi="Times New Roman" w:cs="Times New Roman"/>
                <w:sz w:val="24"/>
                <w:szCs w:val="24"/>
                <w:highlight w:val="white"/>
              </w:rPr>
              <w:t xml:space="preserve">Microsoft Visual Basic. Net 2012 y </w:t>
            </w:r>
            <w:r w:rsidRPr="00282115">
              <w:rPr>
                <w:rFonts w:ascii="Times New Roman" w:eastAsia="Arial" w:hAnsi="Times New Roman" w:cs="Times New Roman"/>
                <w:sz w:val="24"/>
                <w:szCs w:val="24"/>
                <w:highlight w:val="white"/>
              </w:rPr>
              <w:t xml:space="preserve"> </w:t>
            </w:r>
            <w:r w:rsidR="002A2E14">
              <w:rPr>
                <w:rFonts w:ascii="Times New Roman" w:eastAsia="Arial" w:hAnsi="Times New Roman" w:cs="Times New Roman"/>
                <w:sz w:val="24"/>
                <w:szCs w:val="24"/>
                <w:highlight w:val="white"/>
              </w:rPr>
              <w:t>e</w:t>
            </w:r>
            <w:r w:rsidR="00110037" w:rsidRPr="00282115">
              <w:rPr>
                <w:rFonts w:ascii="Times New Roman" w:eastAsia="Arial" w:hAnsi="Times New Roman" w:cs="Times New Roman"/>
                <w:sz w:val="24"/>
                <w:szCs w:val="24"/>
                <w:highlight w:val="white"/>
              </w:rPr>
              <w:t>n</w:t>
            </w:r>
            <w:r w:rsidRPr="00282115">
              <w:rPr>
                <w:rFonts w:ascii="Times New Roman" w:eastAsia="Arial" w:hAnsi="Times New Roman" w:cs="Times New Roman"/>
                <w:sz w:val="24"/>
                <w:szCs w:val="24"/>
                <w:highlight w:val="white"/>
              </w:rPr>
              <w:t xml:space="preserve"> Eclipse Juno</w:t>
            </w:r>
            <w:r w:rsidR="002A2E14">
              <w:rPr>
                <w:rFonts w:ascii="Times New Roman" w:eastAsia="Arial" w:hAnsi="Times New Roman" w:cs="Times New Roman"/>
                <w:sz w:val="24"/>
                <w:szCs w:val="24"/>
                <w:highlight w:val="white"/>
              </w:rPr>
              <w:t xml:space="preserve"> para la aplicación movil</w:t>
            </w:r>
            <w:r w:rsidRPr="00282115">
              <w:rPr>
                <w:rFonts w:ascii="Times New Roman" w:eastAsia="Arial" w:hAnsi="Times New Roman" w:cs="Times New Roman"/>
                <w:sz w:val="24"/>
                <w:szCs w:val="24"/>
                <w:highlight w:val="white"/>
              </w:rPr>
              <w:t>.</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65850BC2"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402AF42E"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5A544188"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RNF9</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6D62D7B8" w14:textId="77777777" w:rsidR="00616398" w:rsidRPr="00282115" w:rsidRDefault="00616398" w:rsidP="009C13D3">
            <w:pPr>
              <w:tabs>
                <w:tab w:val="left" w:pos="540"/>
                <w:tab w:val="left" w:pos="1260"/>
              </w:tabs>
              <w:jc w:val="both"/>
              <w:rPr>
                <w:rFonts w:ascii="Times New Roman" w:hAnsi="Times New Roman" w:cs="Times New Roman"/>
                <w:sz w:val="24"/>
                <w:szCs w:val="24"/>
              </w:rPr>
            </w:pPr>
            <w:commentRangeStart w:id="322"/>
            <w:r w:rsidRPr="00282115">
              <w:rPr>
                <w:rFonts w:ascii="Times New Roman" w:eastAsia="Arial" w:hAnsi="Times New Roman" w:cs="Times New Roman"/>
                <w:sz w:val="24"/>
                <w:szCs w:val="24"/>
                <w:highlight w:val="white"/>
              </w:rPr>
              <w:t>Los controles del usuario deben ser creados de acuerdo a los requerimientos del proceso propio</w:t>
            </w:r>
            <w:commentRangeEnd w:id="322"/>
            <w:r w:rsidR="009D60D7">
              <w:rPr>
                <w:rStyle w:val="Refdecomentario"/>
              </w:rPr>
              <w:commentReference w:id="322"/>
            </w:r>
            <w:r w:rsidRPr="00282115">
              <w:rPr>
                <w:rFonts w:ascii="Times New Roman" w:eastAsia="Arial" w:hAnsi="Times New Roman" w:cs="Times New Roman"/>
                <w:sz w:val="24"/>
                <w:szCs w:val="24"/>
                <w:highlight w:val="white"/>
              </w:rPr>
              <w:t>.</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03FA9B78"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Media</w:t>
            </w:r>
          </w:p>
        </w:tc>
      </w:tr>
      <w:tr w:rsidR="00616398" w:rsidRPr="00282115" w14:paraId="5FF7ECB0"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4AE65B48"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RNF10</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0248B971"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Aplicar el esquema de replicación de datos.</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3AFEE730"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Media</w:t>
            </w:r>
          </w:p>
        </w:tc>
      </w:tr>
      <w:tr w:rsidR="00616398" w:rsidRPr="00282115" w14:paraId="76536EAD"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453FFB06"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RNF11</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428DDBEA" w14:textId="77777777" w:rsidR="00616398" w:rsidRPr="00282115" w:rsidRDefault="00616398">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El servidor </w:t>
            </w:r>
            <w:commentRangeStart w:id="323"/>
            <w:del w:id="324" w:author="Edwin Huamaní" w:date="2015-02-23T04:11:00Z">
              <w:r w:rsidRPr="00282115" w:rsidDel="00840B97">
                <w:rPr>
                  <w:rFonts w:ascii="Times New Roman" w:eastAsia="Arial" w:hAnsi="Times New Roman" w:cs="Times New Roman"/>
                  <w:sz w:val="24"/>
                  <w:szCs w:val="24"/>
                  <w:highlight w:val="white"/>
                </w:rPr>
                <w:delText xml:space="preserve">como mínimo </w:delText>
              </w:r>
              <w:commentRangeEnd w:id="323"/>
              <w:r w:rsidR="009D60D7" w:rsidDel="00840B97">
                <w:rPr>
                  <w:rStyle w:val="Refdecomentario"/>
                </w:rPr>
                <w:commentReference w:id="323"/>
              </w:r>
            </w:del>
            <w:r w:rsidRPr="00282115">
              <w:rPr>
                <w:rFonts w:ascii="Times New Roman" w:eastAsia="Arial" w:hAnsi="Times New Roman" w:cs="Times New Roman"/>
                <w:sz w:val="24"/>
                <w:szCs w:val="24"/>
                <w:highlight w:val="white"/>
              </w:rPr>
              <w:t>Intel Core 2 Dúo</w:t>
            </w:r>
            <w:ins w:id="325" w:author="Edwin Huamaní" w:date="2015-02-23T04:11:00Z">
              <w:r w:rsidR="00840B97">
                <w:rPr>
                  <w:rFonts w:ascii="Times New Roman" w:eastAsia="Arial" w:hAnsi="Times New Roman" w:cs="Times New Roman"/>
                  <w:sz w:val="24"/>
                  <w:szCs w:val="24"/>
                  <w:highlight w:val="white"/>
                </w:rPr>
                <w:t xml:space="preserve"> o superior</w:t>
              </w:r>
            </w:ins>
            <w:r w:rsidRPr="00282115">
              <w:rPr>
                <w:rFonts w:ascii="Times New Roman" w:eastAsia="Arial" w:hAnsi="Times New Roman" w:cs="Times New Roman"/>
                <w:sz w:val="24"/>
                <w:szCs w:val="24"/>
                <w:highlight w:val="white"/>
              </w:rPr>
              <w:t>, Windows Server 2003.</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573A6577"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7C1A521B"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79C9EAFD" w14:textId="77777777" w:rsidR="00616398" w:rsidRPr="009A2BF4" w:rsidRDefault="00616398" w:rsidP="009C13D3">
            <w:pPr>
              <w:tabs>
                <w:tab w:val="left" w:pos="540"/>
                <w:tab w:val="left" w:pos="1260"/>
              </w:tabs>
              <w:spacing w:after="120"/>
              <w:jc w:val="center"/>
              <w:rPr>
                <w:rFonts w:ascii="Times New Roman" w:hAnsi="Times New Roman" w:cs="Times New Roman"/>
                <w:b/>
                <w:sz w:val="24"/>
                <w:szCs w:val="24"/>
              </w:rPr>
            </w:pP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5248EDC3" w14:textId="77777777" w:rsidR="00616398" w:rsidRPr="009A2BF4" w:rsidRDefault="00616398" w:rsidP="009A2BF4">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INTERFACES</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52D62370"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 </w:t>
            </w:r>
          </w:p>
        </w:tc>
      </w:tr>
      <w:tr w:rsidR="00616398" w:rsidRPr="00282115" w14:paraId="064FD747"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18CCCE85"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RNF12</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041B8FC6"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Disponer de conexión a Internet para acceder a la información y procesos entre el cliente y los servicios web.</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30674F09"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3E3DDC7F"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40026B73"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RNF13</w:t>
            </w: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37E0FE82"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El usuario como mínimo debe tener un dispositivo móvil con versión de android 4.1.</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4D909200"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r w:rsidR="00616398" w:rsidRPr="00282115" w14:paraId="5C546010" w14:textId="77777777" w:rsidTr="00F75382">
        <w:tc>
          <w:tcPr>
            <w:tcW w:w="1035" w:type="dxa"/>
            <w:tcBorders>
              <w:left w:val="single" w:sz="8" w:space="0" w:color="000000"/>
              <w:bottom w:val="single" w:sz="8" w:space="0" w:color="000000"/>
              <w:right w:val="single" w:sz="8" w:space="0" w:color="000000"/>
            </w:tcBorders>
            <w:shd w:val="clear" w:color="auto" w:fill="FFFFFF"/>
            <w:tcMar>
              <w:top w:w="100" w:type="dxa"/>
              <w:left w:w="80" w:type="dxa"/>
              <w:bottom w:w="100" w:type="dxa"/>
              <w:right w:w="80" w:type="dxa"/>
            </w:tcMar>
          </w:tcPr>
          <w:p w14:paraId="6640CD73" w14:textId="77777777" w:rsidR="00616398" w:rsidRPr="009A2BF4" w:rsidRDefault="00616398" w:rsidP="009A2BF4">
            <w:pPr>
              <w:tabs>
                <w:tab w:val="left" w:pos="540"/>
                <w:tab w:val="left" w:pos="1260"/>
              </w:tabs>
              <w:jc w:val="center"/>
              <w:rPr>
                <w:rFonts w:ascii="Times New Roman" w:hAnsi="Times New Roman" w:cs="Times New Roman"/>
                <w:b/>
                <w:sz w:val="24"/>
                <w:szCs w:val="24"/>
              </w:rPr>
            </w:pPr>
          </w:p>
        </w:tc>
        <w:tc>
          <w:tcPr>
            <w:tcW w:w="6210" w:type="dxa"/>
            <w:tcBorders>
              <w:bottom w:val="single" w:sz="8" w:space="0" w:color="000000"/>
              <w:right w:val="single" w:sz="8" w:space="0" w:color="000000"/>
            </w:tcBorders>
            <w:shd w:val="clear" w:color="auto" w:fill="FFFFFF"/>
            <w:tcMar>
              <w:top w:w="100" w:type="dxa"/>
              <w:left w:w="80" w:type="dxa"/>
              <w:bottom w:w="100" w:type="dxa"/>
              <w:right w:w="80" w:type="dxa"/>
            </w:tcMar>
          </w:tcPr>
          <w:p w14:paraId="5F16A265" w14:textId="77777777" w:rsidR="00616398" w:rsidRPr="009A2BF4" w:rsidRDefault="00616398" w:rsidP="009A2BF4">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SEGURIDAD.</w:t>
            </w:r>
          </w:p>
        </w:tc>
        <w:tc>
          <w:tcPr>
            <w:tcW w:w="1635" w:type="dxa"/>
            <w:tcBorders>
              <w:bottom w:val="single" w:sz="8" w:space="0" w:color="000000"/>
              <w:right w:val="single" w:sz="8" w:space="0" w:color="000000"/>
            </w:tcBorders>
            <w:shd w:val="clear" w:color="auto" w:fill="FFFFFF"/>
            <w:tcMar>
              <w:top w:w="100" w:type="dxa"/>
              <w:left w:w="80" w:type="dxa"/>
              <w:bottom w:w="100" w:type="dxa"/>
              <w:right w:w="80" w:type="dxa"/>
            </w:tcMar>
          </w:tcPr>
          <w:p w14:paraId="0260F2EF" w14:textId="77777777" w:rsidR="00616398" w:rsidRPr="00282115" w:rsidRDefault="00616398"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 </w:t>
            </w:r>
          </w:p>
        </w:tc>
      </w:tr>
      <w:tr w:rsidR="00616398" w:rsidRPr="00282115" w14:paraId="74D47AE2" w14:textId="77777777" w:rsidTr="009A2BF4">
        <w:trPr>
          <w:trHeight w:val="1180"/>
        </w:trPr>
        <w:tc>
          <w:tcPr>
            <w:tcW w:w="1035" w:type="dxa"/>
            <w:tcBorders>
              <w:left w:val="single" w:sz="8" w:space="0" w:color="000000"/>
              <w:right w:val="single" w:sz="8" w:space="0" w:color="000000"/>
            </w:tcBorders>
            <w:shd w:val="clear" w:color="auto" w:fill="FFFFFF"/>
            <w:tcMar>
              <w:top w:w="100" w:type="dxa"/>
              <w:left w:w="80" w:type="dxa"/>
              <w:bottom w:w="100" w:type="dxa"/>
              <w:right w:w="80" w:type="dxa"/>
            </w:tcMar>
          </w:tcPr>
          <w:p w14:paraId="2BF62A38" w14:textId="77777777" w:rsidR="00616398" w:rsidRPr="009A2BF4" w:rsidRDefault="00616398" w:rsidP="009C13D3">
            <w:pPr>
              <w:tabs>
                <w:tab w:val="left" w:pos="540"/>
                <w:tab w:val="left" w:pos="1260"/>
              </w:tabs>
              <w:jc w:val="center"/>
              <w:rPr>
                <w:rFonts w:ascii="Times New Roman" w:hAnsi="Times New Roman" w:cs="Times New Roman"/>
                <w:b/>
                <w:sz w:val="24"/>
                <w:szCs w:val="24"/>
              </w:rPr>
            </w:pPr>
            <w:r w:rsidRPr="009A2BF4">
              <w:rPr>
                <w:rFonts w:ascii="Times New Roman" w:eastAsia="Arial" w:hAnsi="Times New Roman" w:cs="Times New Roman"/>
                <w:b/>
                <w:sz w:val="24"/>
                <w:szCs w:val="24"/>
                <w:highlight w:val="white"/>
              </w:rPr>
              <w:t>RNF14</w:t>
            </w:r>
          </w:p>
        </w:tc>
        <w:tc>
          <w:tcPr>
            <w:tcW w:w="6210" w:type="dxa"/>
            <w:tcBorders>
              <w:right w:val="single" w:sz="8" w:space="0" w:color="000000"/>
            </w:tcBorders>
            <w:shd w:val="clear" w:color="auto" w:fill="FFFFFF"/>
            <w:tcMar>
              <w:top w:w="100" w:type="dxa"/>
              <w:left w:w="80" w:type="dxa"/>
              <w:bottom w:w="100" w:type="dxa"/>
              <w:right w:w="80" w:type="dxa"/>
            </w:tcMar>
          </w:tcPr>
          <w:p w14:paraId="1DBE801C" w14:textId="77777777" w:rsidR="00616398" w:rsidRPr="00282115" w:rsidRDefault="00616398">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El acceso a nuestro sistema de Mantenimiento de Usuarios será controlado con nombres de usuario y contraseñas. Solo los usuarios con derechos de administrador podrán ingresar a las funciones administrativas, los usuarios </w:t>
            </w:r>
            <w:commentRangeStart w:id="326"/>
            <w:del w:id="327" w:author="Edwin Huamaní" w:date="2015-02-23T04:12:00Z">
              <w:r w:rsidRPr="00282115" w:rsidDel="00840B97">
                <w:rPr>
                  <w:rFonts w:ascii="Times New Roman" w:eastAsia="Arial" w:hAnsi="Times New Roman" w:cs="Times New Roman"/>
                  <w:sz w:val="24"/>
                  <w:szCs w:val="24"/>
                  <w:highlight w:val="white"/>
                </w:rPr>
                <w:delText xml:space="preserve">normales </w:delText>
              </w:r>
            </w:del>
            <w:commentRangeEnd w:id="326"/>
            <w:ins w:id="328" w:author="Edwin Huamaní" w:date="2015-02-23T04:12:00Z">
              <w:r w:rsidR="00840B97">
                <w:rPr>
                  <w:rFonts w:ascii="Times New Roman" w:eastAsia="Arial" w:hAnsi="Times New Roman" w:cs="Times New Roman"/>
                  <w:sz w:val="24"/>
                  <w:szCs w:val="24"/>
                  <w:highlight w:val="white"/>
                </w:rPr>
                <w:t>restantes solo realizaran consultas</w:t>
              </w:r>
            </w:ins>
            <w:r w:rsidR="009D60D7">
              <w:rPr>
                <w:rStyle w:val="Refdecomentario"/>
              </w:rPr>
              <w:commentReference w:id="326"/>
            </w:r>
            <w:del w:id="329" w:author="Edwin Huamaní" w:date="2015-02-23T04:12:00Z">
              <w:r w:rsidRPr="00282115" w:rsidDel="00840B97">
                <w:rPr>
                  <w:rFonts w:ascii="Times New Roman" w:eastAsia="Arial" w:hAnsi="Times New Roman" w:cs="Times New Roman"/>
                  <w:sz w:val="24"/>
                  <w:szCs w:val="24"/>
                  <w:highlight w:val="white"/>
                </w:rPr>
                <w:delText>no podrán</w:delText>
              </w:r>
            </w:del>
            <w:r w:rsidRPr="00282115">
              <w:rPr>
                <w:rFonts w:ascii="Times New Roman" w:eastAsia="Arial" w:hAnsi="Times New Roman" w:cs="Times New Roman"/>
                <w:sz w:val="24"/>
                <w:szCs w:val="24"/>
                <w:highlight w:val="white"/>
              </w:rPr>
              <w:t>.</w:t>
            </w:r>
          </w:p>
        </w:tc>
        <w:tc>
          <w:tcPr>
            <w:tcW w:w="1635" w:type="dxa"/>
            <w:tcBorders>
              <w:right w:val="single" w:sz="8" w:space="0" w:color="000000"/>
            </w:tcBorders>
            <w:shd w:val="clear" w:color="auto" w:fill="FFFFFF"/>
            <w:tcMar>
              <w:top w:w="100" w:type="dxa"/>
              <w:left w:w="80" w:type="dxa"/>
              <w:bottom w:w="100" w:type="dxa"/>
              <w:right w:w="80" w:type="dxa"/>
            </w:tcMar>
          </w:tcPr>
          <w:p w14:paraId="30457CE0" w14:textId="77777777" w:rsidR="00616398" w:rsidRPr="00282115" w:rsidRDefault="00616398"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Alta</w:t>
            </w:r>
          </w:p>
        </w:tc>
      </w:tr>
    </w:tbl>
    <w:p w14:paraId="167B2451" w14:textId="77777777" w:rsidR="009A2BF4" w:rsidRDefault="009A2BF4" w:rsidP="009A2BF4">
      <w:r>
        <w:rPr>
          <w:noProof/>
          <w:lang w:eastAsia="es-PE"/>
        </w:rPr>
        <mc:AlternateContent>
          <mc:Choice Requires="wps">
            <w:drawing>
              <wp:anchor distT="0" distB="0" distL="114300" distR="114300" simplePos="0" relativeHeight="251777024" behindDoc="0" locked="0" layoutInCell="1" allowOverlap="1" wp14:anchorId="1F9900AA" wp14:editId="4BBB4583">
                <wp:simplePos x="0" y="0"/>
                <wp:positionH relativeFrom="margin">
                  <wp:posOffset>395605</wp:posOffset>
                </wp:positionH>
                <wp:positionV relativeFrom="paragraph">
                  <wp:posOffset>60325</wp:posOffset>
                </wp:positionV>
                <wp:extent cx="4648200" cy="314325"/>
                <wp:effectExtent l="0" t="0" r="0" b="9525"/>
                <wp:wrapNone/>
                <wp:docPr id="41" name="Cuadro de texto 41"/>
                <wp:cNvGraphicFramePr/>
                <a:graphic xmlns:a="http://schemas.openxmlformats.org/drawingml/2006/main">
                  <a:graphicData uri="http://schemas.microsoft.com/office/word/2010/wordprocessingShape">
                    <wps:wsp>
                      <wps:cNvSpPr txBox="1"/>
                      <wps:spPr>
                        <a:xfrm>
                          <a:off x="0" y="0"/>
                          <a:ext cx="46482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6ED9C5" w14:textId="77777777" w:rsidR="00A604EC" w:rsidRPr="006D7131" w:rsidRDefault="00A604EC" w:rsidP="009A2BF4">
                            <w:pPr>
                              <w:spacing w:line="360" w:lineRule="auto"/>
                              <w:rPr>
                                <w:rFonts w:ascii="Times New Roman" w:hAnsi="Times New Roman" w:cs="Times New Roman"/>
                                <w:b/>
                                <w:i/>
                              </w:rPr>
                            </w:pPr>
                            <w:del w:id="330" w:author="Edwin Huamaní" w:date="2015-02-23T04:12:00Z">
                              <w:r w:rsidRPr="006D7131" w:rsidDel="00840B97">
                                <w:rPr>
                                  <w:rFonts w:ascii="Times New Roman" w:hAnsi="Times New Roman" w:cs="Times New Roman"/>
                                  <w:b/>
                                  <w:i/>
                                </w:rPr>
                                <w:delText>Cdro</w:delText>
                              </w:r>
                            </w:del>
                            <w:ins w:id="331" w:author="Edwin Huamaní" w:date="2015-02-23T04:12:00Z">
                              <w:r>
                                <w:rPr>
                                  <w:rFonts w:ascii="Times New Roman" w:hAnsi="Times New Roman" w:cs="Times New Roman"/>
                                  <w:b/>
                                  <w:i/>
                                </w:rPr>
                                <w:t>Tab</w:t>
                              </w:r>
                            </w:ins>
                            <w:r w:rsidRPr="006D7131">
                              <w:rPr>
                                <w:rFonts w:ascii="Times New Roman" w:hAnsi="Times New Roman" w:cs="Times New Roman"/>
                                <w:b/>
                                <w:i/>
                              </w:rPr>
                              <w:t xml:space="preserve">. </w:t>
                            </w:r>
                            <w:del w:id="332" w:author="Edwin Huamaní" w:date="2015-02-23T04:12:00Z">
                              <w:r w:rsidRPr="006D7131" w:rsidDel="00840B97">
                                <w:rPr>
                                  <w:rFonts w:ascii="Times New Roman" w:hAnsi="Times New Roman" w:cs="Times New Roman"/>
                                  <w:b/>
                                  <w:i/>
                                </w:rPr>
                                <w:delText>03 :</w:delText>
                              </w:r>
                            </w:del>
                            <w:ins w:id="333" w:author="Edwin Huamaní" w:date="2015-02-23T04:12:00Z">
                              <w:r w:rsidRPr="006D7131">
                                <w:rPr>
                                  <w:rFonts w:ascii="Times New Roman" w:hAnsi="Times New Roman" w:cs="Times New Roman"/>
                                  <w:b/>
                                  <w:i/>
                                </w:rPr>
                                <w:t>03:</w:t>
                              </w:r>
                            </w:ins>
                            <w:r w:rsidRPr="006D7131">
                              <w:rPr>
                                <w:rFonts w:ascii="Times New Roman" w:hAnsi="Times New Roman" w:cs="Times New Roman"/>
                                <w:b/>
                                <w:i/>
                              </w:rPr>
                              <w:t xml:space="preserve"> Requisitos No Funcionales </w:t>
                            </w:r>
                            <w:r w:rsidRPr="006D7131">
                              <w:rPr>
                                <w:rFonts w:ascii="Times New Roman" w:eastAsia="Times New Roman" w:hAnsi="Times New Roman" w:cs="Times New Roman"/>
                                <w:b/>
                                <w:i/>
                                <w:color w:val="000000"/>
                                <w:lang w:eastAsia="es-PE"/>
                              </w:rPr>
                              <w:t>de Sistema PNP App Requisitorias</w:t>
                            </w:r>
                          </w:p>
                          <w:p w14:paraId="41A50D98" w14:textId="77777777" w:rsidR="00A604EC" w:rsidRDefault="00A604EC" w:rsidP="009A2BF4">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9900AA" id="Cuadro de texto 41" o:spid="_x0000_s1040" type="#_x0000_t202" style="position:absolute;margin-left:31.15pt;margin-top:4.75pt;width:366pt;height:24.7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atlAIAAJsFAAAOAAAAZHJzL2Uyb0RvYy54bWysVE1v2zAMvQ/YfxB0X52kbtcFdYosRYcB&#10;RVssHXpWZKkRJomapMTOfv0o2U6yrpcOu9iU+EiKjx+XV63RZCt8UGArOj4ZUSIsh1rZ54p+f7z5&#10;cEFJiMzWTIMVFd2JQK9m799dNm4qJrAGXQtP0IkN08ZVdB2jmxZF4GthWDgBJywqJXjDIh79c1F7&#10;1qB3o4vJaHReNOBr54GLEPD2ulPSWfYvpeDxXsogItEVxbfF/PX5u0rfYnbJps+eubXi/TPYP7zC&#10;MGUx6N7VNYuMbLz6y5VR3EMAGU84mAKkVFzkHDCb8ehFNss1cyLnguQEt6cp/D+3/G774ImqK1qO&#10;KbHMYI0WG1Z7ILUgUbQRCGqQpsaFKaKXDvGx/Qwtlnu4D3iZsm+lN+mPeRHUI+G7PcnoinC8LM/L&#10;C6wcJRx1p+PydHKW3BQHa+dD/CLAkCRU1GMRM7dsextiBx0gKVgAreobpXU+pMYRC+3JlmHJdcxv&#10;ROd/oLQlTUXPT89G2bGFZN551ja5Ebl1+nAp8y7DLMWdFgmj7Tchkbqc6CuxGefC7uNndEJJDPUW&#10;wx5/eNVbjLs80CJHBhv3xkZZ8Dn7PGsHyuofA2Wyw2NtjvJOYmxXbe6ZcTl0wArqHTaGh27CguM3&#10;Cqt3y0J8YB5HCguOayLe40dqQPahlyhZg//12n3CY6ejlpIGR7Si4eeGeUGJ/mpxBj6NyzLNdD6U&#10;Zx8nePDHmtWxxm7MArAlsM3xdVlM+KgHUXowT7hN5ikqqpjlGLuicRAXsVscuI24mM8zCKfYsXhr&#10;l44n14nm1JuP7RPzrm/gNEV3MAwzm77o4w6bLC3MNxGkyk2eiO5Y7QuAGyCPSb+t0oo5PmfUYafO&#10;fgMAAP//AwBQSwMEFAAGAAgAAAAhABOXBFneAAAABwEAAA8AAABkcnMvZG93bnJldi54bWxMjk1P&#10;g0AURfcm/ofJM3Fj7GCRVpBHY4wfiTtLq3E3ZZ5AZGYIMwX89z5Xury5N+eefDObTow0+NZZhKtF&#10;BIJs5XRra4Rd+Xh5A8IHZbXqnCWEb/KwKU5PcpVpN9lXGrehFgyxPlMITQh9JqWvGjLKL1xPlrtP&#10;NxgVOA611IOaGG46uYyilTSqtfzQqJ7uG6q+tkeD8HFRv7/4+Wk/xUncPzyP5fpNl4jnZ/PdLYhA&#10;c/gbw68+q0PBTgd3tNqLDmG1jHmJkCYguF6n15wPCEkagSxy+d+/+AEAAP//AwBQSwECLQAUAAYA&#10;CAAAACEAtoM4kv4AAADhAQAAEwAAAAAAAAAAAAAAAAAAAAAAW0NvbnRlbnRfVHlwZXNdLnhtbFBL&#10;AQItABQABgAIAAAAIQA4/SH/1gAAAJQBAAALAAAAAAAAAAAAAAAAAC8BAABfcmVscy8ucmVsc1BL&#10;AQItABQABgAIAAAAIQCNIwatlAIAAJsFAAAOAAAAAAAAAAAAAAAAAC4CAABkcnMvZTJvRG9jLnht&#10;bFBLAQItABQABgAIAAAAIQATlwRZ3gAAAAcBAAAPAAAAAAAAAAAAAAAAAO4EAABkcnMvZG93bnJl&#10;di54bWxQSwUGAAAAAAQABADzAAAA+QUAAAAA&#10;" fillcolor="white [3201]" stroked="f" strokeweight=".5pt">
                <v:textbox>
                  <w:txbxContent>
                    <w:p w14:paraId="126ED9C5" w14:textId="77777777" w:rsidR="00A604EC" w:rsidRPr="006D7131" w:rsidRDefault="00A604EC" w:rsidP="009A2BF4">
                      <w:pPr>
                        <w:spacing w:line="360" w:lineRule="auto"/>
                        <w:rPr>
                          <w:rFonts w:ascii="Times New Roman" w:hAnsi="Times New Roman" w:cs="Times New Roman"/>
                          <w:b/>
                          <w:i/>
                        </w:rPr>
                      </w:pPr>
                      <w:del w:id="334" w:author="Edwin Huamaní" w:date="2015-02-23T04:12:00Z">
                        <w:r w:rsidRPr="006D7131" w:rsidDel="00840B97">
                          <w:rPr>
                            <w:rFonts w:ascii="Times New Roman" w:hAnsi="Times New Roman" w:cs="Times New Roman"/>
                            <w:b/>
                            <w:i/>
                          </w:rPr>
                          <w:delText>Cdro</w:delText>
                        </w:r>
                      </w:del>
                      <w:ins w:id="335" w:author="Edwin Huamaní" w:date="2015-02-23T04:12:00Z">
                        <w:r>
                          <w:rPr>
                            <w:rFonts w:ascii="Times New Roman" w:hAnsi="Times New Roman" w:cs="Times New Roman"/>
                            <w:b/>
                            <w:i/>
                          </w:rPr>
                          <w:t>Tab</w:t>
                        </w:r>
                      </w:ins>
                      <w:r w:rsidRPr="006D7131">
                        <w:rPr>
                          <w:rFonts w:ascii="Times New Roman" w:hAnsi="Times New Roman" w:cs="Times New Roman"/>
                          <w:b/>
                          <w:i/>
                        </w:rPr>
                        <w:t xml:space="preserve">. </w:t>
                      </w:r>
                      <w:del w:id="336" w:author="Edwin Huamaní" w:date="2015-02-23T04:12:00Z">
                        <w:r w:rsidRPr="006D7131" w:rsidDel="00840B97">
                          <w:rPr>
                            <w:rFonts w:ascii="Times New Roman" w:hAnsi="Times New Roman" w:cs="Times New Roman"/>
                            <w:b/>
                            <w:i/>
                          </w:rPr>
                          <w:delText>03 :</w:delText>
                        </w:r>
                      </w:del>
                      <w:ins w:id="337" w:author="Edwin Huamaní" w:date="2015-02-23T04:12:00Z">
                        <w:r w:rsidRPr="006D7131">
                          <w:rPr>
                            <w:rFonts w:ascii="Times New Roman" w:hAnsi="Times New Roman" w:cs="Times New Roman"/>
                            <w:b/>
                            <w:i/>
                          </w:rPr>
                          <w:t>03:</w:t>
                        </w:r>
                      </w:ins>
                      <w:r w:rsidRPr="006D7131">
                        <w:rPr>
                          <w:rFonts w:ascii="Times New Roman" w:hAnsi="Times New Roman" w:cs="Times New Roman"/>
                          <w:b/>
                          <w:i/>
                        </w:rPr>
                        <w:t xml:space="preserve"> Requisitos No Funcionales </w:t>
                      </w:r>
                      <w:r w:rsidRPr="006D7131">
                        <w:rPr>
                          <w:rFonts w:ascii="Times New Roman" w:eastAsia="Times New Roman" w:hAnsi="Times New Roman" w:cs="Times New Roman"/>
                          <w:b/>
                          <w:i/>
                          <w:color w:val="000000"/>
                          <w:lang w:eastAsia="es-PE"/>
                        </w:rPr>
                        <w:t>de Sistema PNP App Requisitorias</w:t>
                      </w:r>
                    </w:p>
                    <w:p w14:paraId="41A50D98" w14:textId="77777777" w:rsidR="00A604EC" w:rsidRDefault="00A604EC" w:rsidP="009A2BF4">
                      <w:r>
                        <w:t>fig</w:t>
                      </w:r>
                    </w:p>
                  </w:txbxContent>
                </v:textbox>
                <w10:wrap anchorx="margin"/>
              </v:shape>
            </w:pict>
          </mc:Fallback>
        </mc:AlternateContent>
      </w:r>
    </w:p>
    <w:p w14:paraId="0D2D06C7" w14:textId="77777777" w:rsidR="009A2BF4" w:rsidDel="00840B97" w:rsidRDefault="009A2BF4" w:rsidP="009A2BF4">
      <w:pPr>
        <w:rPr>
          <w:del w:id="338" w:author="Edwin Huamaní" w:date="2015-02-23T04:13:00Z"/>
        </w:rPr>
      </w:pPr>
    </w:p>
    <w:p w14:paraId="1369C17C" w14:textId="77777777" w:rsidR="009A2BF4" w:rsidDel="00840B97" w:rsidRDefault="009A2BF4" w:rsidP="009A2BF4">
      <w:pPr>
        <w:rPr>
          <w:del w:id="339" w:author="Edwin Huamaní" w:date="2015-02-23T04:13:00Z"/>
        </w:rPr>
      </w:pPr>
    </w:p>
    <w:p w14:paraId="5B306692" w14:textId="77777777" w:rsidR="009A2BF4" w:rsidDel="00840B97" w:rsidRDefault="009A2BF4" w:rsidP="009A2BF4">
      <w:pPr>
        <w:rPr>
          <w:del w:id="340" w:author="Edwin Huamaní" w:date="2015-02-23T04:13:00Z"/>
        </w:rPr>
      </w:pPr>
    </w:p>
    <w:p w14:paraId="6ADBD58A" w14:textId="77777777" w:rsidR="009A2BF4" w:rsidRDefault="009A2BF4" w:rsidP="009A2BF4"/>
    <w:p w14:paraId="0E9BFB8F" w14:textId="77777777" w:rsidR="009A2BF4" w:rsidRDefault="009A2BF4" w:rsidP="009A2BF4"/>
    <w:p w14:paraId="110E4A22" w14:textId="77777777" w:rsidR="009A2BF4" w:rsidRPr="009A2BF4" w:rsidRDefault="009A2BF4" w:rsidP="009A2BF4"/>
    <w:p w14:paraId="6C3EC221" w14:textId="77777777" w:rsidR="003B5DE6" w:rsidRDefault="003B5DE6" w:rsidP="00C53122">
      <w:pPr>
        <w:pStyle w:val="Ttulo3"/>
        <w:numPr>
          <w:ilvl w:val="1"/>
          <w:numId w:val="26"/>
        </w:numPr>
        <w:spacing w:line="240" w:lineRule="auto"/>
        <w:rPr>
          <w:rFonts w:ascii="Times New Roman" w:hAnsi="Times New Roman" w:cs="Times New Roman"/>
          <w:color w:val="auto"/>
          <w:sz w:val="24"/>
          <w:szCs w:val="24"/>
        </w:rPr>
      </w:pPr>
      <w:bookmarkStart w:id="341" w:name="_Toc412395579"/>
      <w:bookmarkStart w:id="342" w:name="_Toc412455133"/>
      <w:r w:rsidRPr="003B5DE6">
        <w:rPr>
          <w:rFonts w:ascii="Times New Roman" w:hAnsi="Times New Roman" w:cs="Times New Roman"/>
          <w:color w:val="auto"/>
          <w:sz w:val="24"/>
          <w:szCs w:val="24"/>
        </w:rPr>
        <w:t>Análisis de la Solución</w:t>
      </w:r>
      <w:bookmarkEnd w:id="341"/>
      <w:bookmarkEnd w:id="342"/>
    </w:p>
    <w:p w14:paraId="398469FA" w14:textId="77777777" w:rsidR="00C53122" w:rsidRPr="00C53122" w:rsidRDefault="00C53122" w:rsidP="00C53122"/>
    <w:p w14:paraId="3CAFB61E" w14:textId="77777777" w:rsidR="009004B2" w:rsidRPr="009A2BF4" w:rsidRDefault="00BE62AF" w:rsidP="00C53122">
      <w:pPr>
        <w:pStyle w:val="Prrafodelista"/>
        <w:numPr>
          <w:ilvl w:val="0"/>
          <w:numId w:val="32"/>
        </w:numPr>
        <w:autoSpaceDE w:val="0"/>
        <w:autoSpaceDN w:val="0"/>
        <w:adjustRightInd w:val="0"/>
        <w:spacing w:after="0" w:line="240" w:lineRule="auto"/>
        <w:jc w:val="both"/>
        <w:rPr>
          <w:rFonts w:ascii="Times New Roman" w:hAnsi="Times New Roman" w:cs="Times New Roman"/>
          <w:b/>
          <w:bCs/>
        </w:rPr>
      </w:pPr>
      <w:r w:rsidRPr="009A2BF4">
        <w:rPr>
          <w:rFonts w:ascii="Times New Roman" w:hAnsi="Times New Roman" w:cs="Times New Roman"/>
          <w:b/>
          <w:bCs/>
        </w:rPr>
        <w:t>D</w:t>
      </w:r>
      <w:r w:rsidR="009004B2" w:rsidRPr="009A2BF4">
        <w:rPr>
          <w:rFonts w:ascii="Times New Roman" w:hAnsi="Times New Roman" w:cs="Times New Roman"/>
          <w:b/>
          <w:bCs/>
        </w:rPr>
        <w:t>efinición del Sistema.</w:t>
      </w:r>
    </w:p>
    <w:p w14:paraId="3BEA832D" w14:textId="77777777" w:rsidR="009004B2" w:rsidRPr="00282115" w:rsidRDefault="009004B2" w:rsidP="00C53122">
      <w:pPr>
        <w:pStyle w:val="Prrafodelista"/>
        <w:autoSpaceDE w:val="0"/>
        <w:autoSpaceDN w:val="0"/>
        <w:adjustRightInd w:val="0"/>
        <w:spacing w:after="0" w:line="240" w:lineRule="auto"/>
        <w:ind w:left="1080"/>
        <w:jc w:val="both"/>
        <w:rPr>
          <w:rFonts w:ascii="Times New Roman" w:hAnsi="Times New Roman" w:cs="Times New Roman"/>
          <w:sz w:val="24"/>
          <w:szCs w:val="24"/>
        </w:rPr>
      </w:pPr>
      <w:r w:rsidRPr="00282115">
        <w:rPr>
          <w:rFonts w:ascii="Times New Roman" w:hAnsi="Times New Roman" w:cs="Times New Roman"/>
          <w:sz w:val="24"/>
          <w:szCs w:val="24"/>
        </w:rPr>
        <w:t xml:space="preserve">El presente proyecto consiste en la implementación de un </w:t>
      </w:r>
      <w:r w:rsidR="000A7ABC" w:rsidRPr="00282115">
        <w:rPr>
          <w:rFonts w:ascii="Times New Roman" w:hAnsi="Times New Roman" w:cs="Times New Roman"/>
          <w:sz w:val="24"/>
          <w:szCs w:val="24"/>
        </w:rPr>
        <w:t xml:space="preserve">Sistema </w:t>
      </w:r>
      <w:r w:rsidR="00240092" w:rsidRPr="00282115">
        <w:rPr>
          <w:rFonts w:ascii="Times New Roman" w:hAnsi="Times New Roman" w:cs="Times New Roman"/>
          <w:sz w:val="24"/>
          <w:szCs w:val="24"/>
        </w:rPr>
        <w:t>Móvil</w:t>
      </w:r>
      <w:r w:rsidR="000A7ABC" w:rsidRPr="00282115">
        <w:rPr>
          <w:rFonts w:ascii="Times New Roman" w:hAnsi="Times New Roman" w:cs="Times New Roman"/>
          <w:sz w:val="24"/>
          <w:szCs w:val="24"/>
        </w:rPr>
        <w:t xml:space="preserve"> para Consulta de Requisitorias PNP App Requisitorias </w:t>
      </w:r>
      <w:r w:rsidR="004A13A7" w:rsidRPr="00282115">
        <w:rPr>
          <w:rFonts w:ascii="Times New Roman" w:hAnsi="Times New Roman" w:cs="Times New Roman"/>
          <w:sz w:val="24"/>
          <w:szCs w:val="24"/>
        </w:rPr>
        <w:t>para obtener acceso a la bas</w:t>
      </w:r>
      <w:r w:rsidRPr="00282115">
        <w:rPr>
          <w:rFonts w:ascii="Times New Roman" w:hAnsi="Times New Roman" w:cs="Times New Roman"/>
          <w:sz w:val="24"/>
          <w:szCs w:val="24"/>
        </w:rPr>
        <w:t xml:space="preserve">e de datos </w:t>
      </w:r>
      <w:commentRangeStart w:id="343"/>
      <w:r w:rsidRPr="00282115">
        <w:rPr>
          <w:rFonts w:ascii="Times New Roman" w:hAnsi="Times New Roman" w:cs="Times New Roman"/>
          <w:sz w:val="24"/>
          <w:szCs w:val="24"/>
        </w:rPr>
        <w:t xml:space="preserve">requerida </w:t>
      </w:r>
      <w:commentRangeEnd w:id="343"/>
      <w:r w:rsidR="009D60D7">
        <w:rPr>
          <w:rStyle w:val="Refdecomentario"/>
        </w:rPr>
        <w:commentReference w:id="343"/>
      </w:r>
      <w:r w:rsidRPr="00282115">
        <w:rPr>
          <w:rFonts w:ascii="Times New Roman" w:hAnsi="Times New Roman" w:cs="Times New Roman"/>
          <w:sz w:val="24"/>
          <w:szCs w:val="24"/>
        </w:rPr>
        <w:t xml:space="preserve">y realizar consultas </w:t>
      </w:r>
      <w:r w:rsidR="004A13A7" w:rsidRPr="00282115">
        <w:rPr>
          <w:rFonts w:ascii="Times New Roman" w:hAnsi="Times New Roman" w:cs="Times New Roman"/>
          <w:sz w:val="24"/>
          <w:szCs w:val="24"/>
        </w:rPr>
        <w:t xml:space="preserve">más </w:t>
      </w:r>
      <w:commentRangeStart w:id="344"/>
      <w:r w:rsidR="004A13A7" w:rsidRPr="00282115">
        <w:rPr>
          <w:rFonts w:ascii="Times New Roman" w:hAnsi="Times New Roman" w:cs="Times New Roman"/>
          <w:sz w:val="24"/>
          <w:szCs w:val="24"/>
        </w:rPr>
        <w:t xml:space="preserve">efectivas </w:t>
      </w:r>
      <w:commentRangeEnd w:id="344"/>
      <w:r w:rsidR="009D60D7">
        <w:rPr>
          <w:rStyle w:val="Refdecomentario"/>
        </w:rPr>
        <w:commentReference w:id="344"/>
      </w:r>
      <w:r w:rsidR="004A13A7" w:rsidRPr="00282115">
        <w:rPr>
          <w:rFonts w:ascii="Times New Roman" w:hAnsi="Times New Roman" w:cs="Times New Roman"/>
          <w:sz w:val="24"/>
          <w:szCs w:val="24"/>
        </w:rPr>
        <w:t>y reduciendo el tiempo de las mismas, además de identificar funciones para cada tipo de usuario</w:t>
      </w:r>
      <w:r w:rsidR="00600CEF" w:rsidRPr="00282115">
        <w:rPr>
          <w:rFonts w:ascii="Times New Roman" w:hAnsi="Times New Roman" w:cs="Times New Roman"/>
          <w:sz w:val="24"/>
          <w:szCs w:val="24"/>
        </w:rPr>
        <w:t xml:space="preserve">. </w:t>
      </w:r>
      <w:commentRangeStart w:id="345"/>
      <w:r w:rsidR="00600CEF" w:rsidRPr="00282115">
        <w:rPr>
          <w:rFonts w:ascii="Times New Roman" w:hAnsi="Times New Roman" w:cs="Times New Roman"/>
          <w:sz w:val="24"/>
          <w:szCs w:val="24"/>
        </w:rPr>
        <w:t xml:space="preserve">Esta aplicación también podría </w:t>
      </w:r>
      <w:r w:rsidR="00240092" w:rsidRPr="00282115">
        <w:rPr>
          <w:rFonts w:ascii="Times New Roman" w:hAnsi="Times New Roman" w:cs="Times New Roman"/>
          <w:sz w:val="24"/>
          <w:szCs w:val="24"/>
        </w:rPr>
        <w:t>utilizarse</w:t>
      </w:r>
      <w:r w:rsidR="00600CEF" w:rsidRPr="00282115">
        <w:rPr>
          <w:rFonts w:ascii="Times New Roman" w:hAnsi="Times New Roman" w:cs="Times New Roman"/>
          <w:sz w:val="24"/>
          <w:szCs w:val="24"/>
        </w:rPr>
        <w:t xml:space="preserve"> en distintas entidades y empresas en la cual se realicen consultas y se necesite conexión a una base de datos </w:t>
      </w:r>
      <w:ins w:id="346" w:author="Edwin Huamaní" w:date="2015-02-23T04:14:00Z">
        <w:r w:rsidR="00055B24">
          <w:rPr>
            <w:rFonts w:ascii="Times New Roman" w:hAnsi="Times New Roman" w:cs="Times New Roman"/>
            <w:sz w:val="24"/>
            <w:szCs w:val="24"/>
          </w:rPr>
          <w:t xml:space="preserve">propia </w:t>
        </w:r>
      </w:ins>
      <w:r w:rsidR="00600CEF" w:rsidRPr="00282115">
        <w:rPr>
          <w:rFonts w:ascii="Times New Roman" w:hAnsi="Times New Roman" w:cs="Times New Roman"/>
          <w:sz w:val="24"/>
          <w:szCs w:val="24"/>
        </w:rPr>
        <w:t>las 24 horas</w:t>
      </w:r>
      <w:commentRangeEnd w:id="345"/>
      <w:r w:rsidR="009D60D7">
        <w:rPr>
          <w:rStyle w:val="Refdecomentario"/>
        </w:rPr>
        <w:commentReference w:id="345"/>
      </w:r>
      <w:r w:rsidR="00600CEF" w:rsidRPr="00282115">
        <w:rPr>
          <w:rFonts w:ascii="Times New Roman" w:hAnsi="Times New Roman" w:cs="Times New Roman"/>
          <w:sz w:val="24"/>
          <w:szCs w:val="24"/>
        </w:rPr>
        <w:t xml:space="preserve">  </w:t>
      </w:r>
    </w:p>
    <w:p w14:paraId="2EB72CDE" w14:textId="77777777" w:rsidR="009004B2" w:rsidRDefault="009004B2" w:rsidP="00C53122">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4440FA1E" w14:textId="77777777" w:rsidR="009A2BF4" w:rsidRPr="00282115" w:rsidRDefault="009A2BF4" w:rsidP="00C53122">
      <w:pPr>
        <w:pStyle w:val="Prrafodelista"/>
        <w:autoSpaceDE w:val="0"/>
        <w:autoSpaceDN w:val="0"/>
        <w:adjustRightInd w:val="0"/>
        <w:spacing w:after="0" w:line="240" w:lineRule="auto"/>
        <w:ind w:left="360"/>
        <w:jc w:val="both"/>
        <w:rPr>
          <w:rFonts w:ascii="Times New Roman" w:hAnsi="Times New Roman" w:cs="Times New Roman"/>
          <w:color w:val="000000"/>
          <w:sz w:val="24"/>
          <w:szCs w:val="24"/>
        </w:rPr>
      </w:pPr>
    </w:p>
    <w:p w14:paraId="0BC836F4" w14:textId="77777777" w:rsidR="009004B2" w:rsidRPr="009A2BF4" w:rsidRDefault="009004B2" w:rsidP="00C53122">
      <w:pPr>
        <w:pStyle w:val="Prrafodelista"/>
        <w:numPr>
          <w:ilvl w:val="0"/>
          <w:numId w:val="32"/>
        </w:numPr>
        <w:autoSpaceDE w:val="0"/>
        <w:autoSpaceDN w:val="0"/>
        <w:adjustRightInd w:val="0"/>
        <w:spacing w:after="0" w:line="240" w:lineRule="auto"/>
        <w:jc w:val="both"/>
        <w:rPr>
          <w:rFonts w:ascii="Times New Roman" w:hAnsi="Times New Roman" w:cs="Times New Roman"/>
          <w:b/>
          <w:bCs/>
          <w:color w:val="000000"/>
        </w:rPr>
      </w:pPr>
      <w:r w:rsidRPr="009A2BF4">
        <w:rPr>
          <w:rFonts w:ascii="Times New Roman" w:hAnsi="Times New Roman" w:cs="Times New Roman"/>
          <w:b/>
          <w:bCs/>
          <w:color w:val="000000"/>
        </w:rPr>
        <w:t>Vista General de Módulos del Sistema</w:t>
      </w:r>
    </w:p>
    <w:p w14:paraId="1AF0F141" w14:textId="77777777" w:rsidR="006F2CCF" w:rsidRDefault="009004B2" w:rsidP="00C53122">
      <w:pPr>
        <w:pStyle w:val="Prrafodelista"/>
        <w:autoSpaceDE w:val="0"/>
        <w:autoSpaceDN w:val="0"/>
        <w:adjustRightInd w:val="0"/>
        <w:spacing w:after="0" w:line="240" w:lineRule="auto"/>
        <w:ind w:left="1080"/>
        <w:jc w:val="both"/>
        <w:rPr>
          <w:rFonts w:ascii="Times New Roman" w:hAnsi="Times New Roman" w:cs="Times New Roman"/>
          <w:sz w:val="24"/>
          <w:szCs w:val="24"/>
        </w:rPr>
      </w:pPr>
      <w:r w:rsidRPr="009A2BF4">
        <w:rPr>
          <w:rFonts w:ascii="Times New Roman" w:hAnsi="Times New Roman" w:cs="Times New Roman"/>
          <w:color w:val="000000"/>
          <w:sz w:val="24"/>
          <w:szCs w:val="24"/>
        </w:rPr>
        <w:t xml:space="preserve">En esta parte se describe cada uno de los módulos que contara el </w:t>
      </w:r>
      <w:r w:rsidR="000A7ABC" w:rsidRPr="009A2BF4">
        <w:rPr>
          <w:rFonts w:ascii="Times New Roman" w:hAnsi="Times New Roman" w:cs="Times New Roman"/>
          <w:sz w:val="24"/>
          <w:szCs w:val="24"/>
        </w:rPr>
        <w:t xml:space="preserve">Sistema </w:t>
      </w:r>
      <w:r w:rsidR="00240092" w:rsidRPr="009A2BF4">
        <w:rPr>
          <w:rFonts w:ascii="Times New Roman" w:hAnsi="Times New Roman" w:cs="Times New Roman"/>
          <w:sz w:val="24"/>
          <w:szCs w:val="24"/>
        </w:rPr>
        <w:t>Móvil</w:t>
      </w:r>
      <w:r w:rsidR="000A7ABC" w:rsidRPr="009A2BF4">
        <w:rPr>
          <w:rFonts w:ascii="Times New Roman" w:hAnsi="Times New Roman" w:cs="Times New Roman"/>
          <w:sz w:val="24"/>
          <w:szCs w:val="24"/>
        </w:rPr>
        <w:t xml:space="preserve"> para Consulta de Requisitorias PNP App Requisitorias</w:t>
      </w:r>
    </w:p>
    <w:p w14:paraId="0509FC40" w14:textId="77777777" w:rsidR="009A2BF4" w:rsidRPr="009A2BF4" w:rsidRDefault="009A2BF4" w:rsidP="009A2BF4">
      <w:pPr>
        <w:pStyle w:val="Prrafodelista"/>
        <w:autoSpaceDE w:val="0"/>
        <w:autoSpaceDN w:val="0"/>
        <w:adjustRightInd w:val="0"/>
        <w:spacing w:after="0" w:line="360" w:lineRule="auto"/>
        <w:ind w:left="1080"/>
        <w:jc w:val="both"/>
        <w:rPr>
          <w:rFonts w:ascii="Times New Roman" w:hAnsi="Times New Roman" w:cs="Times New Roman"/>
          <w:sz w:val="24"/>
          <w:szCs w:val="24"/>
        </w:rPr>
      </w:pPr>
    </w:p>
    <w:p w14:paraId="6B1ED839" w14:textId="77777777" w:rsidR="00A819B7" w:rsidRPr="00282115" w:rsidRDefault="00A819B7" w:rsidP="00282115">
      <w:pPr>
        <w:autoSpaceDE w:val="0"/>
        <w:autoSpaceDN w:val="0"/>
        <w:adjustRightInd w:val="0"/>
        <w:spacing w:after="0" w:line="360" w:lineRule="auto"/>
        <w:jc w:val="both"/>
        <w:rPr>
          <w:rFonts w:ascii="Times New Roman" w:hAnsi="Times New Roman" w:cs="Times New Roman"/>
          <w:sz w:val="24"/>
          <w:szCs w:val="24"/>
        </w:rPr>
      </w:pPr>
    </w:p>
    <w:tbl>
      <w:tblPr>
        <w:tblW w:w="8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0"/>
        <w:gridCol w:w="5615"/>
      </w:tblGrid>
      <w:tr w:rsidR="004B12E8" w:rsidRPr="00282115" w14:paraId="024419B7" w14:textId="77777777" w:rsidTr="004B12E8">
        <w:trPr>
          <w:trHeight w:val="492"/>
          <w:jc w:val="center"/>
        </w:trPr>
        <w:tc>
          <w:tcPr>
            <w:tcW w:w="2500" w:type="dxa"/>
            <w:shd w:val="clear" w:color="auto" w:fill="D9D9D9" w:themeFill="background1" w:themeFillShade="D9"/>
            <w:vAlign w:val="center"/>
          </w:tcPr>
          <w:p w14:paraId="1959ECA9" w14:textId="77777777" w:rsidR="004B12E8" w:rsidRPr="009A2BF4" w:rsidRDefault="004B12E8" w:rsidP="009C13D3">
            <w:pPr>
              <w:spacing w:after="0" w:line="240" w:lineRule="auto"/>
              <w:jc w:val="center"/>
              <w:rPr>
                <w:rFonts w:ascii="Times New Roman" w:hAnsi="Times New Roman" w:cs="Times New Roman"/>
                <w:b/>
                <w:sz w:val="24"/>
                <w:szCs w:val="24"/>
              </w:rPr>
            </w:pPr>
            <w:r w:rsidRPr="009A2BF4">
              <w:rPr>
                <w:rFonts w:ascii="Times New Roman" w:hAnsi="Times New Roman" w:cs="Times New Roman"/>
                <w:b/>
                <w:sz w:val="24"/>
                <w:szCs w:val="24"/>
              </w:rPr>
              <w:t>SUB – SISTEMAS</w:t>
            </w:r>
          </w:p>
          <w:p w14:paraId="29D8BCE1" w14:textId="77777777" w:rsidR="004B12E8" w:rsidRPr="009A2BF4" w:rsidRDefault="004B12E8" w:rsidP="009C13D3">
            <w:pPr>
              <w:spacing w:after="0" w:line="240" w:lineRule="auto"/>
              <w:jc w:val="center"/>
              <w:rPr>
                <w:rFonts w:ascii="Times New Roman" w:hAnsi="Times New Roman" w:cs="Times New Roman"/>
                <w:b/>
                <w:sz w:val="24"/>
                <w:szCs w:val="24"/>
              </w:rPr>
            </w:pPr>
            <w:r w:rsidRPr="009A2BF4">
              <w:rPr>
                <w:rFonts w:ascii="Times New Roman" w:hAnsi="Times New Roman" w:cs="Times New Roman"/>
                <w:b/>
                <w:sz w:val="24"/>
                <w:szCs w:val="24"/>
              </w:rPr>
              <w:t>(MÓDULOS)</w:t>
            </w:r>
          </w:p>
        </w:tc>
        <w:tc>
          <w:tcPr>
            <w:tcW w:w="5615" w:type="dxa"/>
            <w:shd w:val="clear" w:color="auto" w:fill="D9D9D9" w:themeFill="background1" w:themeFillShade="D9"/>
            <w:vAlign w:val="center"/>
          </w:tcPr>
          <w:p w14:paraId="7AD2C107" w14:textId="77777777" w:rsidR="004B12E8" w:rsidRPr="009A2BF4" w:rsidRDefault="004B12E8" w:rsidP="009C13D3">
            <w:pPr>
              <w:spacing w:after="0" w:line="240" w:lineRule="auto"/>
              <w:jc w:val="center"/>
              <w:rPr>
                <w:rFonts w:ascii="Times New Roman" w:hAnsi="Times New Roman" w:cs="Times New Roman"/>
                <w:b/>
                <w:sz w:val="24"/>
                <w:szCs w:val="24"/>
              </w:rPr>
            </w:pPr>
            <w:r w:rsidRPr="009A2BF4">
              <w:rPr>
                <w:rFonts w:ascii="Times New Roman" w:hAnsi="Times New Roman" w:cs="Times New Roman"/>
                <w:b/>
                <w:sz w:val="24"/>
                <w:szCs w:val="24"/>
              </w:rPr>
              <w:t>DESCRIPCIÓN</w:t>
            </w:r>
          </w:p>
        </w:tc>
      </w:tr>
      <w:tr w:rsidR="004B12E8" w:rsidRPr="00282115" w14:paraId="0CAD89D2" w14:textId="77777777" w:rsidTr="004B12E8">
        <w:trPr>
          <w:jc w:val="center"/>
        </w:trPr>
        <w:tc>
          <w:tcPr>
            <w:tcW w:w="2500" w:type="dxa"/>
            <w:shd w:val="clear" w:color="auto" w:fill="auto"/>
          </w:tcPr>
          <w:p w14:paraId="099B31D0" w14:textId="77777777" w:rsidR="004B12E8" w:rsidRPr="009A2BF4" w:rsidRDefault="004B12E8" w:rsidP="009C13D3">
            <w:pPr>
              <w:spacing w:after="0" w:line="240" w:lineRule="auto"/>
              <w:jc w:val="right"/>
              <w:rPr>
                <w:rFonts w:ascii="Times New Roman" w:hAnsi="Times New Roman" w:cs="Times New Roman"/>
                <w:b/>
                <w:sz w:val="24"/>
                <w:szCs w:val="24"/>
              </w:rPr>
            </w:pPr>
          </w:p>
          <w:p w14:paraId="21D2B21D" w14:textId="77777777" w:rsidR="004B12E8" w:rsidRPr="009A2BF4" w:rsidRDefault="004B12E8" w:rsidP="009C13D3">
            <w:pPr>
              <w:spacing w:after="0" w:line="240" w:lineRule="auto"/>
              <w:jc w:val="center"/>
              <w:rPr>
                <w:rFonts w:ascii="Times New Roman" w:hAnsi="Times New Roman" w:cs="Times New Roman"/>
                <w:b/>
                <w:sz w:val="24"/>
                <w:szCs w:val="24"/>
              </w:rPr>
            </w:pPr>
          </w:p>
          <w:p w14:paraId="2B07B9D3" w14:textId="77777777" w:rsidR="004B12E8" w:rsidRPr="009A2BF4" w:rsidRDefault="004B12E8" w:rsidP="009C13D3">
            <w:pPr>
              <w:spacing w:after="0" w:line="240" w:lineRule="auto"/>
              <w:jc w:val="center"/>
              <w:rPr>
                <w:rFonts w:ascii="Times New Roman" w:hAnsi="Times New Roman" w:cs="Times New Roman"/>
                <w:b/>
                <w:sz w:val="24"/>
                <w:szCs w:val="24"/>
              </w:rPr>
            </w:pPr>
            <w:r w:rsidRPr="009A2BF4">
              <w:rPr>
                <w:rFonts w:ascii="Times New Roman" w:hAnsi="Times New Roman" w:cs="Times New Roman"/>
                <w:b/>
                <w:sz w:val="24"/>
                <w:szCs w:val="24"/>
              </w:rPr>
              <w:t>Seguridad</w:t>
            </w:r>
          </w:p>
        </w:tc>
        <w:tc>
          <w:tcPr>
            <w:tcW w:w="5615" w:type="dxa"/>
            <w:shd w:val="clear" w:color="auto" w:fill="auto"/>
          </w:tcPr>
          <w:p w14:paraId="6270A031" w14:textId="77777777" w:rsidR="004B12E8" w:rsidRPr="00282115" w:rsidRDefault="004B12E8" w:rsidP="009C13D3">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Este Módulo tiene la finalidad de establecer la seguridad en todo el Sistema. A través de él se administran los usuarios, perfiles y permisos del sistema.</w:t>
            </w:r>
          </w:p>
          <w:p w14:paraId="15BE5367" w14:textId="77777777" w:rsidR="004B12E8" w:rsidRPr="00282115" w:rsidRDefault="004B12E8" w:rsidP="009C13D3">
            <w:pPr>
              <w:spacing w:after="0" w:line="240" w:lineRule="auto"/>
              <w:jc w:val="both"/>
              <w:rPr>
                <w:rFonts w:ascii="Times New Roman" w:hAnsi="Times New Roman" w:cs="Times New Roman"/>
                <w:sz w:val="24"/>
                <w:szCs w:val="24"/>
              </w:rPr>
            </w:pPr>
          </w:p>
          <w:p w14:paraId="41925F40" w14:textId="77777777" w:rsidR="004B12E8" w:rsidRPr="00282115" w:rsidRDefault="004B12E8" w:rsidP="009C13D3">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El Módulo comprende los s</w:t>
            </w:r>
            <w:r w:rsidR="00240092" w:rsidRPr="00282115">
              <w:rPr>
                <w:rFonts w:ascii="Times New Roman" w:hAnsi="Times New Roman" w:cs="Times New Roman"/>
                <w:sz w:val="24"/>
                <w:szCs w:val="24"/>
              </w:rPr>
              <w:t>iguientes casos de uso :</w:t>
            </w:r>
          </w:p>
          <w:p w14:paraId="275CE302" w14:textId="77777777" w:rsidR="004B12E8" w:rsidRPr="00282115" w:rsidRDefault="004B12E8" w:rsidP="006C6CDF">
            <w:pPr>
              <w:widowControl w:val="0"/>
              <w:numPr>
                <w:ilvl w:val="0"/>
                <w:numId w:val="3"/>
              </w:numPr>
              <w:spacing w:after="0" w:line="240" w:lineRule="auto"/>
              <w:ind w:left="0"/>
              <w:jc w:val="both"/>
              <w:rPr>
                <w:rFonts w:ascii="Times New Roman" w:hAnsi="Times New Roman" w:cs="Times New Roman"/>
                <w:sz w:val="24"/>
                <w:szCs w:val="24"/>
              </w:rPr>
            </w:pPr>
            <w:r w:rsidRPr="00282115">
              <w:rPr>
                <w:rFonts w:ascii="Times New Roman" w:hAnsi="Times New Roman" w:cs="Times New Roman"/>
                <w:sz w:val="24"/>
                <w:szCs w:val="24"/>
              </w:rPr>
              <w:t xml:space="preserve">Validar Usuario. </w:t>
            </w:r>
          </w:p>
          <w:p w14:paraId="317D8584" w14:textId="77777777" w:rsidR="004B12E8" w:rsidRPr="00282115" w:rsidRDefault="004B12E8" w:rsidP="006C6CDF">
            <w:pPr>
              <w:widowControl w:val="0"/>
              <w:numPr>
                <w:ilvl w:val="0"/>
                <w:numId w:val="3"/>
              </w:numPr>
              <w:spacing w:after="0" w:line="240" w:lineRule="auto"/>
              <w:ind w:left="0"/>
              <w:jc w:val="both"/>
              <w:rPr>
                <w:rFonts w:ascii="Times New Roman" w:hAnsi="Times New Roman" w:cs="Times New Roman"/>
                <w:sz w:val="24"/>
                <w:szCs w:val="24"/>
              </w:rPr>
            </w:pPr>
            <w:r w:rsidRPr="00282115">
              <w:rPr>
                <w:rFonts w:ascii="Times New Roman" w:hAnsi="Times New Roman" w:cs="Times New Roman"/>
                <w:sz w:val="24"/>
                <w:szCs w:val="24"/>
              </w:rPr>
              <w:t>Gestionar Usuario.</w:t>
            </w:r>
          </w:p>
          <w:p w14:paraId="3777DEDD" w14:textId="77777777" w:rsidR="004B12E8" w:rsidRPr="00282115" w:rsidRDefault="004B12E8" w:rsidP="009C13D3">
            <w:pPr>
              <w:widowControl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 </w:t>
            </w:r>
          </w:p>
        </w:tc>
      </w:tr>
      <w:tr w:rsidR="004B12E8" w:rsidRPr="00282115" w14:paraId="53EF0001" w14:textId="77777777" w:rsidTr="004B12E8">
        <w:trPr>
          <w:jc w:val="center"/>
        </w:trPr>
        <w:tc>
          <w:tcPr>
            <w:tcW w:w="2500" w:type="dxa"/>
            <w:shd w:val="clear" w:color="auto" w:fill="auto"/>
          </w:tcPr>
          <w:p w14:paraId="788D0657" w14:textId="77777777" w:rsidR="004B12E8" w:rsidRPr="009A2BF4" w:rsidRDefault="004B12E8" w:rsidP="009C13D3">
            <w:pPr>
              <w:spacing w:after="0" w:line="240" w:lineRule="auto"/>
              <w:jc w:val="right"/>
              <w:rPr>
                <w:rFonts w:ascii="Times New Roman" w:hAnsi="Times New Roman" w:cs="Times New Roman"/>
                <w:b/>
                <w:sz w:val="24"/>
                <w:szCs w:val="24"/>
              </w:rPr>
            </w:pPr>
          </w:p>
          <w:p w14:paraId="55393BA1" w14:textId="77777777" w:rsidR="004B12E8" w:rsidRPr="009A2BF4" w:rsidRDefault="004B12E8" w:rsidP="009C13D3">
            <w:pPr>
              <w:spacing w:after="0" w:line="240" w:lineRule="auto"/>
              <w:jc w:val="right"/>
              <w:rPr>
                <w:rFonts w:ascii="Times New Roman" w:hAnsi="Times New Roman" w:cs="Times New Roman"/>
                <w:b/>
                <w:sz w:val="24"/>
                <w:szCs w:val="24"/>
              </w:rPr>
            </w:pPr>
          </w:p>
          <w:p w14:paraId="0FB16B6E" w14:textId="77777777" w:rsidR="004B12E8" w:rsidRPr="009A2BF4" w:rsidRDefault="004B12E8" w:rsidP="009C13D3">
            <w:pPr>
              <w:spacing w:after="0" w:line="240" w:lineRule="auto"/>
              <w:jc w:val="right"/>
              <w:rPr>
                <w:rFonts w:ascii="Times New Roman" w:hAnsi="Times New Roman" w:cs="Times New Roman"/>
                <w:b/>
                <w:sz w:val="24"/>
                <w:szCs w:val="24"/>
              </w:rPr>
            </w:pPr>
          </w:p>
          <w:p w14:paraId="24730991" w14:textId="77777777" w:rsidR="004B12E8" w:rsidRPr="009A2BF4" w:rsidRDefault="004B12E8" w:rsidP="009C13D3">
            <w:pPr>
              <w:spacing w:after="0" w:line="240" w:lineRule="auto"/>
              <w:jc w:val="center"/>
              <w:rPr>
                <w:rFonts w:ascii="Times New Roman" w:hAnsi="Times New Roman" w:cs="Times New Roman"/>
                <w:b/>
                <w:sz w:val="24"/>
                <w:szCs w:val="24"/>
              </w:rPr>
            </w:pPr>
            <w:r w:rsidRPr="009A2BF4">
              <w:rPr>
                <w:rFonts w:ascii="Times New Roman" w:hAnsi="Times New Roman" w:cs="Times New Roman"/>
                <w:b/>
                <w:sz w:val="24"/>
                <w:szCs w:val="24"/>
              </w:rPr>
              <w:t>Consulta</w:t>
            </w:r>
          </w:p>
        </w:tc>
        <w:tc>
          <w:tcPr>
            <w:tcW w:w="5615" w:type="dxa"/>
            <w:shd w:val="clear" w:color="auto" w:fill="auto"/>
          </w:tcPr>
          <w:p w14:paraId="6C42D8C3" w14:textId="77777777" w:rsidR="004B12E8" w:rsidRPr="00282115" w:rsidRDefault="004B12E8" w:rsidP="009C13D3">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Este Módulo tiene la finalidad de gestionar cada una de las operaciones del procedimiento de consultas realizadas sobre la base de datos.</w:t>
            </w:r>
          </w:p>
          <w:p w14:paraId="3FA3A69C" w14:textId="77777777" w:rsidR="004B12E8" w:rsidRPr="00282115" w:rsidRDefault="004B12E8" w:rsidP="009C13D3">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El Módulo comprende los siguientes casos de uso :</w:t>
            </w:r>
          </w:p>
          <w:p w14:paraId="043B7928" w14:textId="77777777" w:rsidR="004B12E8" w:rsidRPr="00282115" w:rsidRDefault="004B12E8" w:rsidP="009C13D3">
            <w:pPr>
              <w:tabs>
                <w:tab w:val="left" w:pos="1843"/>
              </w:tabs>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ab/>
            </w:r>
          </w:p>
          <w:p w14:paraId="78A395C5" w14:textId="77777777" w:rsidR="004B12E8" w:rsidRPr="00282115" w:rsidRDefault="004B12E8" w:rsidP="006C6CDF">
            <w:pPr>
              <w:widowControl w:val="0"/>
              <w:numPr>
                <w:ilvl w:val="0"/>
                <w:numId w:val="3"/>
              </w:numPr>
              <w:spacing w:after="0" w:line="240" w:lineRule="auto"/>
              <w:ind w:left="0"/>
              <w:jc w:val="both"/>
              <w:rPr>
                <w:rFonts w:ascii="Times New Roman" w:hAnsi="Times New Roman" w:cs="Times New Roman"/>
                <w:sz w:val="24"/>
                <w:szCs w:val="24"/>
              </w:rPr>
            </w:pPr>
            <w:r w:rsidRPr="00282115">
              <w:rPr>
                <w:rFonts w:ascii="Times New Roman" w:hAnsi="Times New Roman" w:cs="Times New Roman"/>
                <w:sz w:val="24"/>
                <w:szCs w:val="24"/>
                <w:lang w:val="es-ES_tradnl"/>
              </w:rPr>
              <w:t>Consultar requisitorias.</w:t>
            </w:r>
          </w:p>
          <w:p w14:paraId="36B5A725" w14:textId="77777777" w:rsidR="004B12E8" w:rsidRPr="00B111C8" w:rsidRDefault="004B12E8" w:rsidP="006C6CDF">
            <w:pPr>
              <w:widowControl w:val="0"/>
              <w:numPr>
                <w:ilvl w:val="0"/>
                <w:numId w:val="3"/>
              </w:numPr>
              <w:spacing w:after="0" w:line="240" w:lineRule="auto"/>
              <w:ind w:left="0"/>
              <w:jc w:val="both"/>
              <w:rPr>
                <w:rFonts w:ascii="Times New Roman" w:hAnsi="Times New Roman" w:cs="Times New Roman"/>
                <w:sz w:val="24"/>
                <w:szCs w:val="24"/>
              </w:rPr>
            </w:pPr>
            <w:r w:rsidRPr="00282115">
              <w:rPr>
                <w:rFonts w:ascii="Times New Roman" w:hAnsi="Times New Roman" w:cs="Times New Roman"/>
                <w:sz w:val="24"/>
                <w:szCs w:val="24"/>
                <w:lang w:val="es-ES_tradnl"/>
              </w:rPr>
              <w:t>Consultar antecedentes.</w:t>
            </w:r>
          </w:p>
          <w:p w14:paraId="711C5561" w14:textId="670452E9" w:rsidR="00B111C8" w:rsidRPr="00282115" w:rsidRDefault="00B111C8" w:rsidP="006C6CDF">
            <w:pPr>
              <w:widowControl w:val="0"/>
              <w:numPr>
                <w:ilvl w:val="0"/>
                <w:numId w:val="3"/>
              </w:numPr>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lang w:val="es-ES_tradnl"/>
              </w:rPr>
              <w:t>Consultar Reniec</w:t>
            </w:r>
          </w:p>
          <w:p w14:paraId="71DA0497" w14:textId="77777777" w:rsidR="004B12E8" w:rsidRPr="00282115" w:rsidRDefault="004B12E8" w:rsidP="009C13D3">
            <w:pPr>
              <w:widowControl w:val="0"/>
              <w:spacing w:after="0" w:line="240" w:lineRule="auto"/>
              <w:jc w:val="both"/>
              <w:rPr>
                <w:rFonts w:ascii="Times New Roman" w:hAnsi="Times New Roman" w:cs="Times New Roman"/>
                <w:sz w:val="24"/>
                <w:szCs w:val="24"/>
              </w:rPr>
            </w:pPr>
          </w:p>
        </w:tc>
      </w:tr>
    </w:tbl>
    <w:p w14:paraId="12DFF69D" w14:textId="77777777" w:rsidR="006F2CCF" w:rsidRPr="00282115" w:rsidRDefault="009A2BF4" w:rsidP="009C13D3">
      <w:pPr>
        <w:pStyle w:val="Prrafodelista"/>
        <w:autoSpaceDE w:val="0"/>
        <w:autoSpaceDN w:val="0"/>
        <w:adjustRightInd w:val="0"/>
        <w:spacing w:after="0" w:line="360" w:lineRule="auto"/>
        <w:ind w:left="0"/>
        <w:jc w:val="center"/>
        <w:rPr>
          <w:rFonts w:ascii="Times New Roman" w:hAnsi="Times New Roman" w:cs="Times New Roman"/>
          <w:bCs/>
          <w:sz w:val="24"/>
          <w:szCs w:val="24"/>
        </w:rPr>
      </w:pPr>
      <w:r>
        <w:rPr>
          <w:noProof/>
          <w:lang w:eastAsia="es-PE"/>
        </w:rPr>
        <mc:AlternateContent>
          <mc:Choice Requires="wps">
            <w:drawing>
              <wp:anchor distT="0" distB="0" distL="114300" distR="114300" simplePos="0" relativeHeight="251780096" behindDoc="0" locked="0" layoutInCell="1" allowOverlap="1" wp14:anchorId="6A667E91" wp14:editId="7912618E">
                <wp:simplePos x="0" y="0"/>
                <wp:positionH relativeFrom="margin">
                  <wp:posOffset>1064895</wp:posOffset>
                </wp:positionH>
                <wp:positionV relativeFrom="paragraph">
                  <wp:posOffset>53975</wp:posOffset>
                </wp:positionV>
                <wp:extent cx="2590800" cy="314325"/>
                <wp:effectExtent l="0" t="0" r="0" b="9525"/>
                <wp:wrapNone/>
                <wp:docPr id="42" name="Cuadro de texto 42"/>
                <wp:cNvGraphicFramePr/>
                <a:graphic xmlns:a="http://schemas.openxmlformats.org/drawingml/2006/main">
                  <a:graphicData uri="http://schemas.microsoft.com/office/word/2010/wordprocessingShape">
                    <wps:wsp>
                      <wps:cNvSpPr txBox="1"/>
                      <wps:spPr>
                        <a:xfrm>
                          <a:off x="0" y="0"/>
                          <a:ext cx="25908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9372A" w14:textId="7ABD1EB9" w:rsidR="00A604EC" w:rsidRPr="006D7131" w:rsidRDefault="00A604EC" w:rsidP="009A2BF4">
                            <w:pPr>
                              <w:spacing w:line="360" w:lineRule="auto"/>
                              <w:rPr>
                                <w:rFonts w:ascii="Times New Roman" w:hAnsi="Times New Roman" w:cs="Times New Roman"/>
                                <w:b/>
                                <w:i/>
                              </w:rPr>
                            </w:pPr>
                            <w:r>
                              <w:rPr>
                                <w:rFonts w:ascii="Times New Roman" w:hAnsi="Times New Roman" w:cs="Times New Roman"/>
                                <w:b/>
                                <w:i/>
                              </w:rPr>
                              <w:t>Cdro. 04</w:t>
                            </w:r>
                            <w:r w:rsidRPr="006D7131">
                              <w:rPr>
                                <w:rFonts w:ascii="Times New Roman" w:hAnsi="Times New Roman" w:cs="Times New Roman"/>
                                <w:b/>
                                <w:i/>
                              </w:rPr>
                              <w:t xml:space="preserve">: </w:t>
                            </w:r>
                            <w:r>
                              <w:rPr>
                                <w:rFonts w:ascii="Times New Roman" w:hAnsi="Times New Roman" w:cs="Times New Roman"/>
                                <w:b/>
                                <w:i/>
                              </w:rPr>
                              <w:t xml:space="preserve">Módulos </w:t>
                            </w:r>
                            <w:r w:rsidRPr="006D7131">
                              <w:rPr>
                                <w:rFonts w:ascii="Times New Roman" w:eastAsia="Times New Roman" w:hAnsi="Times New Roman" w:cs="Times New Roman"/>
                                <w:b/>
                                <w:i/>
                                <w:color w:val="000000"/>
                                <w:lang w:eastAsia="es-PE"/>
                              </w:rPr>
                              <w:t>de Sistema PNP App Requisitorias</w:t>
                            </w:r>
                          </w:p>
                          <w:p w14:paraId="14A638AD" w14:textId="77777777" w:rsidR="00A604EC" w:rsidRDefault="00A604EC" w:rsidP="009A2BF4">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667E91" id="Cuadro de texto 42" o:spid="_x0000_s1041" type="#_x0000_t202" style="position:absolute;left:0;text-align:left;margin-left:83.85pt;margin-top:4.25pt;width:204pt;height:24.7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C9KkgIAAJsFAAAOAAAAZHJzL2Uyb0RvYy54bWysVEtPGzEQvlfqf7B8L7sJCYWIDUqDqCoh&#10;QA0VZ8drE6u2x7Wd7Ka/nrF38yjlQtXL7tjzzTee5+VVazTZCB8U2IoOTkpKhOVQK/tc0R+PN5/O&#10;KQmR2ZppsKKiWxHo1fTjh8vGTcQQVqBr4QmS2DBpXEVXMbpJUQS+EoaFE3DColKCNyzi0T8XtWcN&#10;shtdDMvyrGjA184DFyHg7XWnpNPML6Xg8V7KICLRFcW3xfz1+btM32J6ySbPnrmV4v0z2D+8wjBl&#10;0eme6ppFRtZe/UVlFPcQQMYTDqYAKRUXOQaMZlC+imaxYk7kWDA5we3TFP4fLb/bPHii6oqOhpRY&#10;ZrBG8zWrPZBakCjaCAQ1mKbGhQmiFw7xsf0CLZZ7dx/wMkXfSm/SH+MiqMeEb/dJRirC8XI4vijP&#10;S1Rx1J0ORqfDcaIpDtbOh/hVgCFJqKjHIubcss1tiB10B0nOAmhV3yit8yE1jphrTzYMS65jfiOS&#10;/4HSljQVPTsdl5nYQjLvmLVNNCK3Tu8uRd5FmKW41SJhtP0uJKYuB/qGb8a5sHv/GZ1QEl29x7DH&#10;H171HuMuDrTInsHGvbFRFnyOPs/aIWX1z13KZIfH2hzFncTYLtvcM4NcunS1hHqLjeGhm7Dg+I3C&#10;6t2yEB+Yx5HCguOaiPf4kRow+9BLlKzA/37rPuGx01FLSYMjWtHwa828oER/szgDF4PRKM10PozG&#10;n4d48Mea5bHGrs0csCUGuJAcz2LCR70TpQfzhNtklryiilmOvisad+I8dosDtxEXs1kG4RQ7Fm/t&#10;wvFEndKcevOxfWLe9Q2cpugOdsPMJq/6uMMmSwuzdQSpcpMfstoXADdAHpN+W6UVc3zOqMNOnb4A&#10;AAD//wMAUEsDBBQABgAIAAAAIQDrIu3n3wAAAAgBAAAPAAAAZHJzL2Rvd25yZXYueG1sTI9LT8Mw&#10;EITvSP0P1lbigqgDVZoojVMhxEPi1oaHuLnxNomI11HsJuHfs5zgtp9mNDuT72bbiREH3zpScLOK&#10;QCBVzrRUK3gtH69TED5oMrpzhAq+0cOuWFzkOjNuoj2Oh1ALDiGfaQVNCH0mpa8atNqvXI/E2skN&#10;VgfGoZZm0BOH207eRtFGWt0Sf2h0j/cNVl+Hs1XweVV/vPj56W1ax+v+4Xksk3dTKnW5nO+2IALO&#10;4c8Mv/W5OhTc6ejOZLzomDdJwlYFaQyC9TiJmY98pBHIIpf/BxQ/AAAA//8DAFBLAQItABQABgAI&#10;AAAAIQC2gziS/gAAAOEBAAATAAAAAAAAAAAAAAAAAAAAAABbQ29udGVudF9UeXBlc10ueG1sUEsB&#10;Ai0AFAAGAAgAAAAhADj9If/WAAAAlAEAAAsAAAAAAAAAAAAAAAAALwEAAF9yZWxzLy5yZWxzUEsB&#10;Ai0AFAAGAAgAAAAhAOxML0qSAgAAmwUAAA4AAAAAAAAAAAAAAAAALgIAAGRycy9lMm9Eb2MueG1s&#10;UEsBAi0AFAAGAAgAAAAhAOsi7effAAAACAEAAA8AAAAAAAAAAAAAAAAA7AQAAGRycy9kb3ducmV2&#10;LnhtbFBLBQYAAAAABAAEAPMAAAD4BQAAAAA=&#10;" fillcolor="white [3201]" stroked="f" strokeweight=".5pt">
                <v:textbox>
                  <w:txbxContent>
                    <w:p w14:paraId="5759372A" w14:textId="7ABD1EB9" w:rsidR="00A604EC" w:rsidRPr="006D7131" w:rsidRDefault="00A604EC" w:rsidP="009A2BF4">
                      <w:pPr>
                        <w:spacing w:line="360" w:lineRule="auto"/>
                        <w:rPr>
                          <w:rFonts w:ascii="Times New Roman" w:hAnsi="Times New Roman" w:cs="Times New Roman"/>
                          <w:b/>
                          <w:i/>
                        </w:rPr>
                      </w:pPr>
                      <w:r>
                        <w:rPr>
                          <w:rFonts w:ascii="Times New Roman" w:hAnsi="Times New Roman" w:cs="Times New Roman"/>
                          <w:b/>
                          <w:i/>
                        </w:rPr>
                        <w:t>Cdro. 04</w:t>
                      </w:r>
                      <w:r w:rsidRPr="006D7131">
                        <w:rPr>
                          <w:rFonts w:ascii="Times New Roman" w:hAnsi="Times New Roman" w:cs="Times New Roman"/>
                          <w:b/>
                          <w:i/>
                        </w:rPr>
                        <w:t xml:space="preserve">: </w:t>
                      </w:r>
                      <w:r>
                        <w:rPr>
                          <w:rFonts w:ascii="Times New Roman" w:hAnsi="Times New Roman" w:cs="Times New Roman"/>
                          <w:b/>
                          <w:i/>
                        </w:rPr>
                        <w:t xml:space="preserve">Módulos </w:t>
                      </w:r>
                      <w:r w:rsidRPr="006D7131">
                        <w:rPr>
                          <w:rFonts w:ascii="Times New Roman" w:eastAsia="Times New Roman" w:hAnsi="Times New Roman" w:cs="Times New Roman"/>
                          <w:b/>
                          <w:i/>
                          <w:color w:val="000000"/>
                          <w:lang w:eastAsia="es-PE"/>
                        </w:rPr>
                        <w:t>de Sistema PNP App Requisitorias</w:t>
                      </w:r>
                    </w:p>
                    <w:p w14:paraId="14A638AD" w14:textId="77777777" w:rsidR="00A604EC" w:rsidRDefault="00A604EC" w:rsidP="009A2BF4">
                      <w:r>
                        <w:t>fig</w:t>
                      </w:r>
                    </w:p>
                  </w:txbxContent>
                </v:textbox>
                <w10:wrap anchorx="margin"/>
              </v:shape>
            </w:pict>
          </mc:Fallback>
        </mc:AlternateContent>
      </w:r>
    </w:p>
    <w:p w14:paraId="0F7227B3" w14:textId="77777777" w:rsidR="009A2BF4" w:rsidRDefault="009A2BF4" w:rsidP="009A2BF4">
      <w:pPr>
        <w:pStyle w:val="Prrafodelista"/>
        <w:autoSpaceDE w:val="0"/>
        <w:autoSpaceDN w:val="0"/>
        <w:adjustRightInd w:val="0"/>
        <w:spacing w:after="0" w:line="360" w:lineRule="auto"/>
        <w:ind w:left="0"/>
        <w:rPr>
          <w:rFonts w:ascii="Times New Roman" w:hAnsi="Times New Roman" w:cs="Times New Roman"/>
          <w:bCs/>
          <w:sz w:val="24"/>
          <w:szCs w:val="24"/>
        </w:rPr>
      </w:pPr>
    </w:p>
    <w:p w14:paraId="2969C2AA" w14:textId="4847DB45" w:rsidR="009A2BF4" w:rsidRDefault="00E234AB" w:rsidP="009A2BF4">
      <w:pPr>
        <w:pStyle w:val="Prrafodelista"/>
        <w:autoSpaceDE w:val="0"/>
        <w:autoSpaceDN w:val="0"/>
        <w:adjustRightInd w:val="0"/>
        <w:spacing w:after="0" w:line="360" w:lineRule="auto"/>
        <w:ind w:left="0"/>
        <w:rPr>
          <w:rFonts w:ascii="Times New Roman" w:hAnsi="Times New Roman" w:cs="Times New Roman"/>
          <w:bCs/>
          <w:sz w:val="24"/>
          <w:szCs w:val="24"/>
        </w:rPr>
      </w:pPr>
      <w:r w:rsidRPr="00282115">
        <w:rPr>
          <w:rFonts w:ascii="Times New Roman" w:hAnsi="Times New Roman" w:cs="Times New Roman"/>
          <w:noProof/>
          <w:sz w:val="24"/>
          <w:szCs w:val="24"/>
          <w:lang w:eastAsia="es-PE"/>
        </w:rPr>
        <w:lastRenderedPageBreak/>
        <w:drawing>
          <wp:inline distT="0" distB="0" distL="0" distR="0" wp14:anchorId="07B3C17C" wp14:editId="161261B4">
            <wp:extent cx="4733925" cy="16668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3925" cy="1666875"/>
                    </a:xfrm>
                    <a:prstGeom prst="rect">
                      <a:avLst/>
                    </a:prstGeom>
                    <a:noFill/>
                    <a:ln>
                      <a:noFill/>
                    </a:ln>
                  </pic:spPr>
                </pic:pic>
              </a:graphicData>
            </a:graphic>
          </wp:inline>
        </w:drawing>
      </w:r>
    </w:p>
    <w:p w14:paraId="595DB5EB" w14:textId="0059E603" w:rsidR="009A2BF4" w:rsidRPr="00282115" w:rsidRDefault="00E234AB" w:rsidP="009A2BF4">
      <w:pPr>
        <w:pStyle w:val="Prrafodelista"/>
        <w:autoSpaceDE w:val="0"/>
        <w:autoSpaceDN w:val="0"/>
        <w:adjustRightInd w:val="0"/>
        <w:spacing w:after="0" w:line="360" w:lineRule="auto"/>
        <w:ind w:left="0"/>
        <w:rPr>
          <w:rFonts w:ascii="Times New Roman" w:hAnsi="Times New Roman" w:cs="Times New Roman"/>
          <w:bCs/>
          <w:sz w:val="24"/>
          <w:szCs w:val="24"/>
        </w:rPr>
      </w:pPr>
      <w:r>
        <w:rPr>
          <w:noProof/>
          <w:lang w:eastAsia="es-PE"/>
        </w:rPr>
        <mc:AlternateContent>
          <mc:Choice Requires="wps">
            <w:drawing>
              <wp:anchor distT="0" distB="0" distL="114300" distR="114300" simplePos="0" relativeHeight="251784192" behindDoc="0" locked="0" layoutInCell="1" allowOverlap="1" wp14:anchorId="0B11933E" wp14:editId="13D9BADD">
                <wp:simplePos x="0" y="0"/>
                <wp:positionH relativeFrom="margin">
                  <wp:posOffset>1026160</wp:posOffset>
                </wp:positionH>
                <wp:positionV relativeFrom="paragraph">
                  <wp:posOffset>160020</wp:posOffset>
                </wp:positionV>
                <wp:extent cx="3171825" cy="314325"/>
                <wp:effectExtent l="0" t="0" r="9525" b="9525"/>
                <wp:wrapNone/>
                <wp:docPr id="43" name="Cuadro de texto 43"/>
                <wp:cNvGraphicFramePr/>
                <a:graphic xmlns:a="http://schemas.openxmlformats.org/drawingml/2006/main">
                  <a:graphicData uri="http://schemas.microsoft.com/office/word/2010/wordprocessingShape">
                    <wps:wsp>
                      <wps:cNvSpPr txBox="1"/>
                      <wps:spPr>
                        <a:xfrm>
                          <a:off x="0" y="0"/>
                          <a:ext cx="31718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D4E1A3" w14:textId="77777777" w:rsidR="00A604EC" w:rsidRPr="006D7131" w:rsidRDefault="00A604EC" w:rsidP="009A2BF4">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11.</w:t>
                            </w:r>
                            <w:r w:rsidRPr="006D7131">
                              <w:rPr>
                                <w:rFonts w:ascii="Times New Roman" w:hAnsi="Times New Roman" w:cs="Times New Roman"/>
                                <w:b/>
                                <w:i/>
                              </w:rPr>
                              <w:t xml:space="preserve"> </w:t>
                            </w:r>
                            <w:r>
                              <w:rPr>
                                <w:rFonts w:ascii="Times New Roman" w:hAnsi="Times New Roman" w:cs="Times New Roman"/>
                                <w:b/>
                                <w:i/>
                              </w:rPr>
                              <w:t xml:space="preserve">Diagrama Módulos </w:t>
                            </w:r>
                            <w:r w:rsidRPr="006D7131">
                              <w:rPr>
                                <w:rFonts w:ascii="Times New Roman" w:eastAsia="Times New Roman" w:hAnsi="Times New Roman" w:cs="Times New Roman"/>
                                <w:b/>
                                <w:i/>
                                <w:color w:val="000000"/>
                                <w:lang w:eastAsia="es-PE"/>
                              </w:rPr>
                              <w:t>de Sistema PNP App Requisitorias</w:t>
                            </w:r>
                            <w:r w:rsidRPr="006D7131">
                              <w:rPr>
                                <w:rFonts w:ascii="Times New Roman" w:hAnsi="Times New Roman" w:cs="Times New Roman"/>
                                <w:b/>
                                <w:i/>
                              </w:rPr>
                              <w:t>.</w:t>
                            </w:r>
                          </w:p>
                          <w:p w14:paraId="60E12698" w14:textId="77777777" w:rsidR="00A604EC" w:rsidRDefault="00A604EC" w:rsidP="009A2BF4">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11933E" id="Cuadro de texto 43" o:spid="_x0000_s1042" type="#_x0000_t202" style="position:absolute;margin-left:80.8pt;margin-top:12.6pt;width:249.75pt;height:24.7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s3lAIAAJsFAAAOAAAAZHJzL2Uyb0RvYy54bWysVN9P2zAQfp+0/8Hy+0jTFsYqUtQVMU1C&#10;gAYTz65jU2u2z7PdJt1fv7OTtB3jhWkvydn33Xe+nxeXrdFkK3xQYCtanowoEZZDrexzRb8/Xn84&#10;pyREZmumwYqK7kSgl/P37y4aNxNjWIOuhSdIYsOscRVdx+hmRRH4WhgWTsAJi0oJ3rCIR/9c1J41&#10;yG50MR6NzooGfO08cBEC3l51SjrP/FIKHu+kDCISXVF8W8xfn7+r9C3mF2z27JlbK94/g/3DKwxT&#10;Fp3uqa5YZGTj1V9URnEPAWQ84WAKkFJxkWPAaMrRi2ge1syJHAsmJ7h9msL/o+W323tPVF3R6YQS&#10;ywzWaLlhtQdSCxJFG4GgBtPUuDBD9INDfGw/Q4vlHu4DXqboW+lN+mNcBPWY8N0+yUhFOF5Oyo/l&#10;+fiUEo66STmdoIz0xcHa+RC/CDAkCRX1WMScW7a9CbGDDpDkLIBW9bXSOh9S44il9mTLsOQ65jci&#10;+R8obUlT0bPJ6SgTW0jmHbO2iUbk1undpci7CLMUd1okjLbfhMTU5UBf8c04F3bvP6MTSqKrtxj2&#10;+MOr3mLcxYEW2TPYuDc2yoLP0edZO6Ss/jGkTHZ4rM1R3EmM7arNPVOeDR2wgnqHjeGhm7Dg+LXC&#10;6t2wEO+Zx5HCXsA1Ee/wIzVg9qGXKFmD//XafcJjp6OWkgZHtKLh54Z5QYn+anEGPpXTaZrpfJie&#10;fhzjwR9rVscauzFLwJYocSE5nsWEj3oQpQfzhNtkkbyiilmOvisaB3EZu8WB24iLxSKDcIodizf2&#10;wfFEndKcevOxfWLe9Q2cpugWhmFmsxd93GGTpYXFJoJUuclTorus9gXADZDHpN9WacUcnzPqsFPn&#10;vwEAAP//AwBQSwMEFAAGAAgAAAAhAE/gU+ngAAAACQEAAA8AAABkcnMvZG93bnJldi54bWxMj8tO&#10;hEAQRfcm/kOnTNwYp4FxwCDNxBgfyewcfMRdD10Cka4mdA/g31uudHlTJ/eeKraL7cWEo+8cKYhX&#10;EQik2pmOGgUv1cPlNQgfNBndO0IF3+hhW56eFDo3bqZnnPahEVxCPtcK2hCGXEpft2i1X7kBiW+f&#10;brQ6cBwbaUY9c7ntZRJFqbS6I15o9YB3LdZf+6NV8HHRvO/88vg6rzfr4f5pqrI3Uyl1frbc3oAI&#10;uIQ/GH71WR1Kdjq4Ixkves5pnDKqINkkIBhI0zgGcVCQXWUgy0L+/6D8AQAA//8DAFBLAQItABQA&#10;BgAIAAAAIQC2gziS/gAAAOEBAAATAAAAAAAAAAAAAAAAAAAAAABbQ29udGVudF9UeXBlc10ueG1s&#10;UEsBAi0AFAAGAAgAAAAhADj9If/WAAAAlAEAAAsAAAAAAAAAAAAAAAAALwEAAF9yZWxzLy5yZWxz&#10;UEsBAi0AFAAGAAgAAAAhABbOCzeUAgAAmwUAAA4AAAAAAAAAAAAAAAAALgIAAGRycy9lMm9Eb2Mu&#10;eG1sUEsBAi0AFAAGAAgAAAAhAE/gU+ngAAAACQEAAA8AAAAAAAAAAAAAAAAA7gQAAGRycy9kb3du&#10;cmV2LnhtbFBLBQYAAAAABAAEAPMAAAD7BQAAAAA=&#10;" fillcolor="white [3201]" stroked="f" strokeweight=".5pt">
                <v:textbox>
                  <w:txbxContent>
                    <w:p w14:paraId="6BD4E1A3" w14:textId="77777777" w:rsidR="00A604EC" w:rsidRPr="006D7131" w:rsidRDefault="00A604EC" w:rsidP="009A2BF4">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11.</w:t>
                      </w:r>
                      <w:r w:rsidRPr="006D7131">
                        <w:rPr>
                          <w:rFonts w:ascii="Times New Roman" w:hAnsi="Times New Roman" w:cs="Times New Roman"/>
                          <w:b/>
                          <w:i/>
                        </w:rPr>
                        <w:t xml:space="preserve"> </w:t>
                      </w:r>
                      <w:r>
                        <w:rPr>
                          <w:rFonts w:ascii="Times New Roman" w:hAnsi="Times New Roman" w:cs="Times New Roman"/>
                          <w:b/>
                          <w:i/>
                        </w:rPr>
                        <w:t xml:space="preserve">Diagrama Módulos </w:t>
                      </w:r>
                      <w:r w:rsidRPr="006D7131">
                        <w:rPr>
                          <w:rFonts w:ascii="Times New Roman" w:eastAsia="Times New Roman" w:hAnsi="Times New Roman" w:cs="Times New Roman"/>
                          <w:b/>
                          <w:i/>
                          <w:color w:val="000000"/>
                          <w:lang w:eastAsia="es-PE"/>
                        </w:rPr>
                        <w:t>de Sistema PNP App Requisitorias</w:t>
                      </w:r>
                      <w:r w:rsidRPr="006D7131">
                        <w:rPr>
                          <w:rFonts w:ascii="Times New Roman" w:hAnsi="Times New Roman" w:cs="Times New Roman"/>
                          <w:b/>
                          <w:i/>
                        </w:rPr>
                        <w:t>.</w:t>
                      </w:r>
                    </w:p>
                    <w:p w14:paraId="60E12698" w14:textId="77777777" w:rsidR="00A604EC" w:rsidRDefault="00A604EC" w:rsidP="009A2BF4">
                      <w:r>
                        <w:t>fig</w:t>
                      </w:r>
                    </w:p>
                  </w:txbxContent>
                </v:textbox>
                <w10:wrap anchorx="margin"/>
              </v:shape>
            </w:pict>
          </mc:Fallback>
        </mc:AlternateContent>
      </w:r>
    </w:p>
    <w:p w14:paraId="7B18E11E" w14:textId="3C366F9D" w:rsidR="00D54831" w:rsidRPr="00282115" w:rsidRDefault="00D54831" w:rsidP="009C13D3">
      <w:pPr>
        <w:pStyle w:val="Prrafodelista"/>
        <w:autoSpaceDE w:val="0"/>
        <w:autoSpaceDN w:val="0"/>
        <w:adjustRightInd w:val="0"/>
        <w:spacing w:after="0" w:line="360" w:lineRule="auto"/>
        <w:ind w:left="0"/>
        <w:jc w:val="center"/>
        <w:rPr>
          <w:rFonts w:ascii="Times New Roman" w:hAnsi="Times New Roman" w:cs="Times New Roman"/>
          <w:bCs/>
          <w:sz w:val="24"/>
          <w:szCs w:val="24"/>
        </w:rPr>
      </w:pPr>
    </w:p>
    <w:p w14:paraId="0481398F" w14:textId="1BA76853" w:rsidR="00D54831" w:rsidRPr="00282115" w:rsidRDefault="00D54831" w:rsidP="009C13D3">
      <w:pPr>
        <w:pStyle w:val="Prrafodelista"/>
        <w:autoSpaceDE w:val="0"/>
        <w:autoSpaceDN w:val="0"/>
        <w:adjustRightInd w:val="0"/>
        <w:spacing w:after="0" w:line="360" w:lineRule="auto"/>
        <w:ind w:left="0"/>
        <w:jc w:val="center"/>
        <w:rPr>
          <w:rFonts w:ascii="Times New Roman" w:hAnsi="Times New Roman" w:cs="Times New Roman"/>
          <w:bCs/>
          <w:sz w:val="24"/>
          <w:szCs w:val="24"/>
        </w:rPr>
      </w:pPr>
    </w:p>
    <w:p w14:paraId="6F348BA7" w14:textId="77777777" w:rsidR="0003286E" w:rsidRPr="009A2BF4" w:rsidRDefault="0003286E" w:rsidP="00E234AB">
      <w:pPr>
        <w:pStyle w:val="Prrafodelista"/>
        <w:numPr>
          <w:ilvl w:val="0"/>
          <w:numId w:val="32"/>
        </w:numPr>
        <w:autoSpaceDE w:val="0"/>
        <w:autoSpaceDN w:val="0"/>
        <w:adjustRightInd w:val="0"/>
        <w:spacing w:after="0" w:line="240" w:lineRule="auto"/>
        <w:jc w:val="both"/>
        <w:rPr>
          <w:rFonts w:ascii="Times New Roman" w:hAnsi="Times New Roman" w:cs="Times New Roman"/>
          <w:b/>
          <w:bCs/>
        </w:rPr>
      </w:pPr>
      <w:r w:rsidRPr="009A2BF4">
        <w:rPr>
          <w:rFonts w:ascii="Times New Roman" w:hAnsi="Times New Roman" w:cs="Times New Roman"/>
          <w:b/>
          <w:bCs/>
        </w:rPr>
        <w:t>Elaboración de Casos de Uso de Sistema</w:t>
      </w:r>
    </w:p>
    <w:p w14:paraId="4DDE857F" w14:textId="77777777" w:rsidR="0003286E" w:rsidRPr="00282115" w:rsidRDefault="0003286E" w:rsidP="00E234AB">
      <w:pPr>
        <w:pStyle w:val="Prrafodelista"/>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La Elaboración de Casos de Uso del Sistema permitirá definir como los Usuarios del Sistema “Actores” se interrelacionan con cada una de las funcionalidades del sistema, además la forma, tipo y orden como los elementos interactúan con los casos de uso.</w:t>
      </w:r>
    </w:p>
    <w:p w14:paraId="6CB42E7A" w14:textId="77777777" w:rsidR="006F2CCF" w:rsidRPr="00282115" w:rsidRDefault="009A2BF4" w:rsidP="009C13D3">
      <w:pPr>
        <w:pStyle w:val="Prrafodelista"/>
        <w:autoSpaceDE w:val="0"/>
        <w:autoSpaceDN w:val="0"/>
        <w:adjustRightInd w:val="0"/>
        <w:spacing w:after="0" w:line="360" w:lineRule="auto"/>
        <w:ind w:left="0"/>
        <w:jc w:val="center"/>
        <w:rPr>
          <w:rFonts w:ascii="Times New Roman" w:hAnsi="Times New Roman" w:cs="Times New Roman"/>
          <w:bCs/>
          <w:sz w:val="24"/>
          <w:szCs w:val="24"/>
        </w:rPr>
      </w:pPr>
      <w:r w:rsidRPr="00282115">
        <w:rPr>
          <w:rFonts w:ascii="Times New Roman" w:hAnsi="Times New Roman" w:cs="Times New Roman"/>
          <w:noProof/>
          <w:sz w:val="24"/>
          <w:szCs w:val="24"/>
          <w:lang w:eastAsia="es-PE"/>
        </w:rPr>
        <w:drawing>
          <wp:anchor distT="0" distB="0" distL="114300" distR="114300" simplePos="0" relativeHeight="251789312" behindDoc="0" locked="0" layoutInCell="1" allowOverlap="1" wp14:anchorId="0D17426B" wp14:editId="505BADA8">
            <wp:simplePos x="0" y="0"/>
            <wp:positionH relativeFrom="column">
              <wp:posOffset>-1905</wp:posOffset>
            </wp:positionH>
            <wp:positionV relativeFrom="paragraph">
              <wp:posOffset>10795</wp:posOffset>
            </wp:positionV>
            <wp:extent cx="5219700" cy="434975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4349750"/>
                    </a:xfrm>
                    <a:prstGeom prst="rect">
                      <a:avLst/>
                    </a:prstGeom>
                    <a:noFill/>
                    <a:ln>
                      <a:noFill/>
                    </a:ln>
                  </pic:spPr>
                </pic:pic>
              </a:graphicData>
            </a:graphic>
          </wp:anchor>
        </w:drawing>
      </w:r>
    </w:p>
    <w:p w14:paraId="5767FA40" w14:textId="77777777" w:rsidR="006F2CCF" w:rsidRPr="00282115" w:rsidRDefault="006F2CCF" w:rsidP="009C13D3">
      <w:pPr>
        <w:pStyle w:val="Prrafodelista"/>
        <w:autoSpaceDE w:val="0"/>
        <w:autoSpaceDN w:val="0"/>
        <w:adjustRightInd w:val="0"/>
        <w:spacing w:after="0" w:line="360" w:lineRule="auto"/>
        <w:ind w:left="0"/>
        <w:jc w:val="center"/>
        <w:rPr>
          <w:rFonts w:ascii="Times New Roman" w:hAnsi="Times New Roman" w:cs="Times New Roman"/>
          <w:bCs/>
          <w:sz w:val="24"/>
          <w:szCs w:val="24"/>
        </w:rPr>
      </w:pPr>
    </w:p>
    <w:p w14:paraId="4AF853DF" w14:textId="77777777" w:rsidR="00A819B7" w:rsidRDefault="00A819B7" w:rsidP="009C13D3">
      <w:pPr>
        <w:autoSpaceDE w:val="0"/>
        <w:autoSpaceDN w:val="0"/>
        <w:adjustRightInd w:val="0"/>
        <w:spacing w:after="0" w:line="360" w:lineRule="auto"/>
        <w:jc w:val="both"/>
        <w:rPr>
          <w:rFonts w:ascii="Times New Roman" w:hAnsi="Times New Roman" w:cs="Times New Roman"/>
          <w:color w:val="000000"/>
          <w:sz w:val="24"/>
          <w:szCs w:val="24"/>
        </w:rPr>
      </w:pPr>
    </w:p>
    <w:p w14:paraId="33B67E0F" w14:textId="77777777" w:rsidR="00A819B7" w:rsidRDefault="00A819B7" w:rsidP="009C13D3">
      <w:pPr>
        <w:autoSpaceDE w:val="0"/>
        <w:autoSpaceDN w:val="0"/>
        <w:adjustRightInd w:val="0"/>
        <w:spacing w:after="0" w:line="360" w:lineRule="auto"/>
        <w:jc w:val="both"/>
        <w:rPr>
          <w:rFonts w:ascii="Times New Roman" w:hAnsi="Times New Roman" w:cs="Times New Roman"/>
          <w:color w:val="000000"/>
          <w:sz w:val="24"/>
          <w:szCs w:val="24"/>
        </w:rPr>
      </w:pPr>
    </w:p>
    <w:p w14:paraId="7B0EDC70" w14:textId="77777777" w:rsidR="00E917B5" w:rsidRPr="00282115" w:rsidRDefault="00E917B5" w:rsidP="009C13D3">
      <w:pPr>
        <w:autoSpaceDE w:val="0"/>
        <w:autoSpaceDN w:val="0"/>
        <w:adjustRightInd w:val="0"/>
        <w:spacing w:after="0" w:line="360" w:lineRule="auto"/>
        <w:jc w:val="both"/>
        <w:rPr>
          <w:rFonts w:ascii="Times New Roman" w:hAnsi="Times New Roman" w:cs="Times New Roman"/>
          <w:color w:val="000000"/>
          <w:sz w:val="24"/>
          <w:szCs w:val="24"/>
        </w:rPr>
      </w:pPr>
    </w:p>
    <w:p w14:paraId="042BB079" w14:textId="77777777" w:rsidR="003E6530" w:rsidRPr="00282115" w:rsidRDefault="003E6530" w:rsidP="009C13D3">
      <w:pPr>
        <w:autoSpaceDE w:val="0"/>
        <w:autoSpaceDN w:val="0"/>
        <w:adjustRightInd w:val="0"/>
        <w:spacing w:after="0" w:line="360" w:lineRule="auto"/>
        <w:jc w:val="both"/>
        <w:rPr>
          <w:rFonts w:ascii="Times New Roman" w:hAnsi="Times New Roman" w:cs="Times New Roman"/>
          <w:color w:val="000000"/>
          <w:sz w:val="24"/>
          <w:szCs w:val="24"/>
        </w:rPr>
      </w:pPr>
    </w:p>
    <w:p w14:paraId="1B1DC822" w14:textId="77777777" w:rsidR="003E6530" w:rsidRPr="00282115" w:rsidRDefault="003E6530" w:rsidP="009C13D3">
      <w:pPr>
        <w:autoSpaceDE w:val="0"/>
        <w:autoSpaceDN w:val="0"/>
        <w:adjustRightInd w:val="0"/>
        <w:spacing w:after="0" w:line="360" w:lineRule="auto"/>
        <w:jc w:val="both"/>
        <w:rPr>
          <w:rFonts w:ascii="Times New Roman" w:hAnsi="Times New Roman" w:cs="Times New Roman"/>
          <w:color w:val="000000"/>
          <w:sz w:val="24"/>
          <w:szCs w:val="24"/>
        </w:rPr>
      </w:pPr>
    </w:p>
    <w:p w14:paraId="60938057" w14:textId="77777777" w:rsidR="003E6530" w:rsidRDefault="003E6530" w:rsidP="009C13D3">
      <w:pPr>
        <w:autoSpaceDE w:val="0"/>
        <w:autoSpaceDN w:val="0"/>
        <w:adjustRightInd w:val="0"/>
        <w:spacing w:after="0" w:line="360" w:lineRule="auto"/>
        <w:jc w:val="both"/>
        <w:rPr>
          <w:rFonts w:ascii="Times New Roman" w:hAnsi="Times New Roman" w:cs="Times New Roman"/>
          <w:color w:val="000000"/>
          <w:sz w:val="24"/>
          <w:szCs w:val="24"/>
        </w:rPr>
      </w:pPr>
    </w:p>
    <w:p w14:paraId="15AF6818" w14:textId="77777777" w:rsidR="009A2BF4" w:rsidRDefault="009A2BF4" w:rsidP="009C13D3">
      <w:pPr>
        <w:autoSpaceDE w:val="0"/>
        <w:autoSpaceDN w:val="0"/>
        <w:adjustRightInd w:val="0"/>
        <w:spacing w:after="0" w:line="360" w:lineRule="auto"/>
        <w:jc w:val="both"/>
        <w:rPr>
          <w:rFonts w:ascii="Times New Roman" w:hAnsi="Times New Roman" w:cs="Times New Roman"/>
          <w:color w:val="000000"/>
          <w:sz w:val="24"/>
          <w:szCs w:val="24"/>
        </w:rPr>
      </w:pPr>
    </w:p>
    <w:p w14:paraId="05391612" w14:textId="77777777" w:rsidR="009A2BF4" w:rsidRDefault="009A2BF4" w:rsidP="009C13D3">
      <w:pPr>
        <w:autoSpaceDE w:val="0"/>
        <w:autoSpaceDN w:val="0"/>
        <w:adjustRightInd w:val="0"/>
        <w:spacing w:after="0" w:line="360" w:lineRule="auto"/>
        <w:jc w:val="both"/>
        <w:rPr>
          <w:rFonts w:ascii="Times New Roman" w:hAnsi="Times New Roman" w:cs="Times New Roman"/>
          <w:color w:val="000000"/>
          <w:sz w:val="24"/>
          <w:szCs w:val="24"/>
        </w:rPr>
      </w:pPr>
    </w:p>
    <w:p w14:paraId="7A107099" w14:textId="77777777" w:rsidR="009A2BF4" w:rsidRDefault="009A2BF4" w:rsidP="009C13D3">
      <w:pPr>
        <w:autoSpaceDE w:val="0"/>
        <w:autoSpaceDN w:val="0"/>
        <w:adjustRightInd w:val="0"/>
        <w:spacing w:after="0" w:line="360" w:lineRule="auto"/>
        <w:jc w:val="both"/>
        <w:rPr>
          <w:rFonts w:ascii="Times New Roman" w:hAnsi="Times New Roman" w:cs="Times New Roman"/>
          <w:color w:val="000000"/>
          <w:sz w:val="24"/>
          <w:szCs w:val="24"/>
        </w:rPr>
      </w:pPr>
    </w:p>
    <w:p w14:paraId="63BCA965" w14:textId="77777777" w:rsidR="009A2BF4" w:rsidRDefault="009A2BF4" w:rsidP="009C13D3">
      <w:pPr>
        <w:autoSpaceDE w:val="0"/>
        <w:autoSpaceDN w:val="0"/>
        <w:adjustRightInd w:val="0"/>
        <w:spacing w:after="0" w:line="360" w:lineRule="auto"/>
        <w:jc w:val="both"/>
        <w:rPr>
          <w:rFonts w:ascii="Times New Roman" w:hAnsi="Times New Roman" w:cs="Times New Roman"/>
          <w:color w:val="000000"/>
          <w:sz w:val="24"/>
          <w:szCs w:val="24"/>
        </w:rPr>
      </w:pPr>
    </w:p>
    <w:p w14:paraId="57BB85CB" w14:textId="77777777" w:rsidR="009A2BF4" w:rsidRDefault="009A2BF4" w:rsidP="009C13D3">
      <w:pPr>
        <w:autoSpaceDE w:val="0"/>
        <w:autoSpaceDN w:val="0"/>
        <w:adjustRightInd w:val="0"/>
        <w:spacing w:after="0" w:line="360" w:lineRule="auto"/>
        <w:jc w:val="both"/>
        <w:rPr>
          <w:rFonts w:ascii="Times New Roman" w:hAnsi="Times New Roman" w:cs="Times New Roman"/>
          <w:color w:val="000000"/>
          <w:sz w:val="24"/>
          <w:szCs w:val="24"/>
        </w:rPr>
      </w:pPr>
    </w:p>
    <w:p w14:paraId="5008B17C" w14:textId="77777777" w:rsidR="009A2BF4" w:rsidRDefault="009A2BF4" w:rsidP="009C13D3">
      <w:pPr>
        <w:autoSpaceDE w:val="0"/>
        <w:autoSpaceDN w:val="0"/>
        <w:adjustRightInd w:val="0"/>
        <w:spacing w:after="0" w:line="360" w:lineRule="auto"/>
        <w:jc w:val="both"/>
        <w:rPr>
          <w:rFonts w:ascii="Times New Roman" w:hAnsi="Times New Roman" w:cs="Times New Roman"/>
          <w:color w:val="000000"/>
          <w:sz w:val="24"/>
          <w:szCs w:val="24"/>
        </w:rPr>
      </w:pPr>
    </w:p>
    <w:p w14:paraId="788DBBBC" w14:textId="77777777" w:rsidR="009A2BF4" w:rsidRDefault="009A2BF4" w:rsidP="009C13D3">
      <w:pPr>
        <w:autoSpaceDE w:val="0"/>
        <w:autoSpaceDN w:val="0"/>
        <w:adjustRightInd w:val="0"/>
        <w:spacing w:after="0" w:line="360" w:lineRule="auto"/>
        <w:jc w:val="both"/>
        <w:rPr>
          <w:rFonts w:ascii="Times New Roman" w:hAnsi="Times New Roman" w:cs="Times New Roman"/>
          <w:color w:val="000000"/>
          <w:sz w:val="24"/>
          <w:szCs w:val="24"/>
        </w:rPr>
      </w:pPr>
    </w:p>
    <w:p w14:paraId="70680565" w14:textId="77777777" w:rsidR="009A2BF4" w:rsidRDefault="009A2BF4" w:rsidP="009C13D3">
      <w:pPr>
        <w:autoSpaceDE w:val="0"/>
        <w:autoSpaceDN w:val="0"/>
        <w:adjustRightInd w:val="0"/>
        <w:spacing w:after="0" w:line="360" w:lineRule="auto"/>
        <w:jc w:val="both"/>
        <w:rPr>
          <w:rFonts w:ascii="Times New Roman" w:hAnsi="Times New Roman" w:cs="Times New Roman"/>
          <w:color w:val="000000"/>
          <w:sz w:val="24"/>
          <w:szCs w:val="24"/>
        </w:rPr>
      </w:pPr>
    </w:p>
    <w:p w14:paraId="61A3D552" w14:textId="77777777" w:rsidR="003E6530" w:rsidRDefault="009A2BF4" w:rsidP="009C13D3">
      <w:pPr>
        <w:pStyle w:val="Prrafodelista"/>
        <w:autoSpaceDE w:val="0"/>
        <w:autoSpaceDN w:val="0"/>
        <w:adjustRightInd w:val="0"/>
        <w:spacing w:after="0" w:line="360" w:lineRule="auto"/>
        <w:ind w:left="0"/>
        <w:jc w:val="both"/>
        <w:rPr>
          <w:rFonts w:ascii="Times New Roman" w:hAnsi="Times New Roman" w:cs="Times New Roman"/>
          <w:bCs/>
          <w:sz w:val="24"/>
          <w:szCs w:val="24"/>
        </w:rPr>
      </w:pPr>
      <w:r>
        <w:rPr>
          <w:noProof/>
          <w:lang w:eastAsia="es-PE"/>
        </w:rPr>
        <mc:AlternateContent>
          <mc:Choice Requires="wps">
            <w:drawing>
              <wp:anchor distT="0" distB="0" distL="114300" distR="114300" simplePos="0" relativeHeight="251792384" behindDoc="0" locked="0" layoutInCell="1" allowOverlap="1" wp14:anchorId="6821D501" wp14:editId="74F5726F">
                <wp:simplePos x="0" y="0"/>
                <wp:positionH relativeFrom="margin">
                  <wp:posOffset>471805</wp:posOffset>
                </wp:positionH>
                <wp:positionV relativeFrom="paragraph">
                  <wp:posOffset>5080</wp:posOffset>
                </wp:positionV>
                <wp:extent cx="4572000" cy="314325"/>
                <wp:effectExtent l="0" t="0" r="0" b="9525"/>
                <wp:wrapNone/>
                <wp:docPr id="44" name="Cuadro de texto 44"/>
                <wp:cNvGraphicFramePr/>
                <a:graphic xmlns:a="http://schemas.openxmlformats.org/drawingml/2006/main">
                  <a:graphicData uri="http://schemas.microsoft.com/office/word/2010/wordprocessingShape">
                    <wps:wsp>
                      <wps:cNvSpPr txBox="1"/>
                      <wps:spPr>
                        <a:xfrm>
                          <a:off x="0" y="0"/>
                          <a:ext cx="45720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BDC176" w14:textId="77777777" w:rsidR="00A604EC" w:rsidRPr="006D7131" w:rsidRDefault="00A604EC" w:rsidP="009A2BF4">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12.</w:t>
                            </w:r>
                            <w:r w:rsidRPr="006D7131">
                              <w:rPr>
                                <w:rFonts w:ascii="Times New Roman" w:hAnsi="Times New Roman" w:cs="Times New Roman"/>
                                <w:b/>
                                <w:i/>
                              </w:rPr>
                              <w:t xml:space="preserve"> </w:t>
                            </w:r>
                            <w:r>
                              <w:rPr>
                                <w:rFonts w:ascii="Times New Roman" w:hAnsi="Times New Roman" w:cs="Times New Roman"/>
                                <w:b/>
                                <w:i/>
                              </w:rPr>
                              <w:t xml:space="preserve">Diagrama Casos de Usos </w:t>
                            </w:r>
                            <w:r w:rsidRPr="006D7131">
                              <w:rPr>
                                <w:rFonts w:ascii="Times New Roman" w:eastAsia="Times New Roman" w:hAnsi="Times New Roman" w:cs="Times New Roman"/>
                                <w:b/>
                                <w:i/>
                                <w:color w:val="000000"/>
                                <w:lang w:eastAsia="es-PE"/>
                              </w:rPr>
                              <w:t>de Sistema PNP App Requisitorias</w:t>
                            </w:r>
                            <w:r w:rsidRPr="006D7131">
                              <w:rPr>
                                <w:rFonts w:ascii="Times New Roman" w:hAnsi="Times New Roman" w:cs="Times New Roman"/>
                                <w:b/>
                                <w:i/>
                              </w:rPr>
                              <w:t>.</w:t>
                            </w:r>
                          </w:p>
                          <w:p w14:paraId="75B3AD59" w14:textId="77777777" w:rsidR="00A604EC" w:rsidRDefault="00A604EC" w:rsidP="009A2BF4">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21D501" id="Cuadro de texto 44" o:spid="_x0000_s1043" type="#_x0000_t202" style="position:absolute;left:0;text-align:left;margin-left:37.15pt;margin-top:.4pt;width:5in;height:24.7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76ckwIAAJsFAAAOAAAAZHJzL2Uyb0RvYy54bWysVN9P2zAQfp+0/8Hy+0gLBbaKFHVFTJMQ&#10;oMHEs+vYNJrt885uk+6v39lJ2o7xwrSX5Oz77s733Y+Ly9YatlEYanAlHx+NOFNOQlW755J/f7z+&#10;8JGzEIWrhAGnSr5VgV/O3r+7aPxUHcMKTKWQkRMXpo0v+SpGPy2KIFfKinAEXjlSakArIh3xuahQ&#10;NOTdmuJ4NDorGsDKI0gVAt1edUo+y/61VjLeaR1UZKbk9LaYv5i/y/QtZhdi+ozCr2rZP0P8wyus&#10;qB0F3bm6ElGwNdZ/ubK1RAig45EEW4DWtVQ5B8pmPHqRzcNKeJVzIXKC39EU/p9bebu5R1ZXJZ9M&#10;OHPCUo0Wa1EhsEqxqNoIjDREU+PDlNAPnvCx/QwtlXu4D3SZsm812vSnvBjpifDtjmRyxSRdTk7P&#10;qXCkkqQ7GU9Ojk+Tm2Jv7THELwosS0LJkYqYuRWbmxA76ABJwQKYurqujcmH1DhqYZBtBJXcxPxG&#10;cv4HyjjWlPzs5HSUHTtI5p1n45IblVunD5cy7zLMUtwalTDGfVOaqMuJvhJbSKncLn5GJ5SmUG8x&#10;7PH7V73FuMuDLHJkcHFnbGsHmLPPs7anrPoxUKY7PNXmIO8kxnbZ5p4Znw8dsIRqS42B0E1Y8PK6&#10;purdiBDvBdJIUcFpTcQ7+mgDxD70EmcrwF+v3Sc8dTppOWtoREsefq4FKs7MV0cz8Gk8maSZzofc&#10;VpzhoWZ5qHFruwBqiTEtJC+zSMYYzSBqBPtE22SeopJKOEmxSx4HcRG7xUHbSKr5PINoir2IN+7B&#10;y+Q60Zx687F9Euj7Bk5TdAvDMIvpiz7usMnSwXwdQde5yRPRHat9AWgD5DHpt1VaMYfnjNrv1Nlv&#10;AAAA//8DAFBLAwQUAAYACAAAACEAew82XdwAAAAGAQAADwAAAGRycy9kb3ducmV2LnhtbEyOy07D&#10;MBBF90j8gzVIbBB1IJRAyKRCiIfEjoaH2LnxkETE4yh20/D3TFewvLpX555iNbteTTSGzjPC2SIB&#10;RVx723GD8Fo9nF6BCtGwNb1nQvihAKvy8KAwufU7fqFpHRslEA65QWhjHHKtQ92SM2HhB2Lpvvzo&#10;TJQ4NtqOZidw1+vzJLnUznQsD60Z6K6l+nu9dQifJ83Hc5gf33bpMh3un6Yqe7cV4vHRfHsDKtIc&#10;/8aw1xd1KMVp47dsg+oRsotUlgjiL212vY8bhGWSgi4L/V+//AUAAP//AwBQSwECLQAUAAYACAAA&#10;ACEAtoM4kv4AAADhAQAAEwAAAAAAAAAAAAAAAAAAAAAAW0NvbnRlbnRfVHlwZXNdLnhtbFBLAQIt&#10;ABQABgAIAAAAIQA4/SH/1gAAAJQBAAALAAAAAAAAAAAAAAAAAC8BAABfcmVscy8ucmVsc1BLAQIt&#10;ABQABgAIAAAAIQCjX76ckwIAAJsFAAAOAAAAAAAAAAAAAAAAAC4CAABkcnMvZTJvRG9jLnhtbFBL&#10;AQItABQABgAIAAAAIQB7DzZd3AAAAAYBAAAPAAAAAAAAAAAAAAAAAO0EAABkcnMvZG93bnJldi54&#10;bWxQSwUGAAAAAAQABADzAAAA9gUAAAAA&#10;" fillcolor="white [3201]" stroked="f" strokeweight=".5pt">
                <v:textbox>
                  <w:txbxContent>
                    <w:p w14:paraId="67BDC176" w14:textId="77777777" w:rsidR="00A604EC" w:rsidRPr="006D7131" w:rsidRDefault="00A604EC" w:rsidP="009A2BF4">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12.</w:t>
                      </w:r>
                      <w:r w:rsidRPr="006D7131">
                        <w:rPr>
                          <w:rFonts w:ascii="Times New Roman" w:hAnsi="Times New Roman" w:cs="Times New Roman"/>
                          <w:b/>
                          <w:i/>
                        </w:rPr>
                        <w:t xml:space="preserve"> </w:t>
                      </w:r>
                      <w:r>
                        <w:rPr>
                          <w:rFonts w:ascii="Times New Roman" w:hAnsi="Times New Roman" w:cs="Times New Roman"/>
                          <w:b/>
                          <w:i/>
                        </w:rPr>
                        <w:t xml:space="preserve">Diagrama Casos de Usos </w:t>
                      </w:r>
                      <w:r w:rsidRPr="006D7131">
                        <w:rPr>
                          <w:rFonts w:ascii="Times New Roman" w:eastAsia="Times New Roman" w:hAnsi="Times New Roman" w:cs="Times New Roman"/>
                          <w:b/>
                          <w:i/>
                          <w:color w:val="000000"/>
                          <w:lang w:eastAsia="es-PE"/>
                        </w:rPr>
                        <w:t>de Sistema PNP App Requisitorias</w:t>
                      </w:r>
                      <w:r w:rsidRPr="006D7131">
                        <w:rPr>
                          <w:rFonts w:ascii="Times New Roman" w:hAnsi="Times New Roman" w:cs="Times New Roman"/>
                          <w:b/>
                          <w:i/>
                        </w:rPr>
                        <w:t>.</w:t>
                      </w:r>
                    </w:p>
                    <w:p w14:paraId="75B3AD59" w14:textId="77777777" w:rsidR="00A604EC" w:rsidRDefault="00A604EC" w:rsidP="009A2BF4">
                      <w:r>
                        <w:t>fig</w:t>
                      </w:r>
                    </w:p>
                  </w:txbxContent>
                </v:textbox>
                <w10:wrap anchorx="margin"/>
              </v:shape>
            </w:pict>
          </mc:Fallback>
        </mc:AlternateContent>
      </w:r>
    </w:p>
    <w:p w14:paraId="43517E3C" w14:textId="77777777" w:rsidR="003E6530" w:rsidRPr="009A2BF4" w:rsidRDefault="003E6530" w:rsidP="00E234AB">
      <w:pPr>
        <w:pStyle w:val="Prrafodelista"/>
        <w:numPr>
          <w:ilvl w:val="0"/>
          <w:numId w:val="32"/>
        </w:numPr>
        <w:autoSpaceDE w:val="0"/>
        <w:autoSpaceDN w:val="0"/>
        <w:adjustRightInd w:val="0"/>
        <w:spacing w:after="0" w:line="240" w:lineRule="auto"/>
        <w:jc w:val="both"/>
        <w:rPr>
          <w:rFonts w:ascii="Times New Roman" w:hAnsi="Times New Roman" w:cs="Times New Roman"/>
          <w:b/>
          <w:bCs/>
        </w:rPr>
      </w:pPr>
      <w:r w:rsidRPr="009A2BF4">
        <w:rPr>
          <w:rFonts w:ascii="Times New Roman" w:hAnsi="Times New Roman" w:cs="Times New Roman"/>
          <w:b/>
          <w:bCs/>
        </w:rPr>
        <w:lastRenderedPageBreak/>
        <w:t>Diagrama de Clases del Sistema.</w:t>
      </w:r>
    </w:p>
    <w:p w14:paraId="2864A14F" w14:textId="77777777" w:rsidR="003E6530" w:rsidRDefault="003E6530"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E</w:t>
      </w:r>
      <w:r w:rsidR="009A2BF4">
        <w:rPr>
          <w:rFonts w:ascii="Times New Roman" w:hAnsi="Times New Roman" w:cs="Times New Roman"/>
          <w:sz w:val="24"/>
          <w:szCs w:val="24"/>
        </w:rPr>
        <w:t>n la Figura 13</w:t>
      </w:r>
      <w:r w:rsidRPr="00282115">
        <w:rPr>
          <w:rFonts w:ascii="Times New Roman" w:hAnsi="Times New Roman" w:cs="Times New Roman"/>
          <w:sz w:val="24"/>
          <w:szCs w:val="24"/>
        </w:rPr>
        <w:t xml:space="preserve"> se muestra el Diagrama de Clases producto del análisis, elaborado según la metodología RUP.</w:t>
      </w:r>
    </w:p>
    <w:p w14:paraId="5C703B09"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2AB61251"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25E97416"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08172E7C"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7C5F1140"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6625CC05"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5310BAC0"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43D936E9"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7F1C5657"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7D2955AB"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35C869F2"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6495473F"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4DDB3006"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6CCE44D9"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40341D89"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2A5DEF68"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70B62C10"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17C5665D"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0AF4BDB4"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6A1E538B"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2877DB55"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19260B92"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6396A2A6"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24EAA681"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5902616D"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4B608623" w14:textId="77777777" w:rsidR="00B111C8"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5106CA00" w14:textId="77777777" w:rsidR="00B111C8" w:rsidRPr="00282115" w:rsidRDefault="00B111C8" w:rsidP="00E234AB">
      <w:pPr>
        <w:autoSpaceDE w:val="0"/>
        <w:autoSpaceDN w:val="0"/>
        <w:adjustRightInd w:val="0"/>
        <w:spacing w:after="0" w:line="240" w:lineRule="auto"/>
        <w:ind w:left="708"/>
        <w:jc w:val="both"/>
        <w:rPr>
          <w:rFonts w:ascii="Times New Roman" w:hAnsi="Times New Roman" w:cs="Times New Roman"/>
          <w:sz w:val="24"/>
          <w:szCs w:val="24"/>
        </w:rPr>
      </w:pPr>
    </w:p>
    <w:p w14:paraId="378D218D" w14:textId="77777777" w:rsidR="003E6530" w:rsidRDefault="003E6530" w:rsidP="009A2BF4">
      <w:pPr>
        <w:spacing w:line="360" w:lineRule="auto"/>
        <w:ind w:left="708"/>
        <w:jc w:val="both"/>
        <w:rPr>
          <w:rFonts w:ascii="Times New Roman" w:hAnsi="Times New Roman" w:cs="Times New Roman"/>
          <w:noProof/>
          <w:sz w:val="24"/>
          <w:szCs w:val="24"/>
          <w:lang w:eastAsia="es-PE"/>
        </w:rPr>
      </w:pPr>
    </w:p>
    <w:p w14:paraId="0C804150" w14:textId="77777777" w:rsidR="00B111C8" w:rsidRDefault="00B111C8" w:rsidP="009A2BF4">
      <w:pPr>
        <w:spacing w:line="360" w:lineRule="auto"/>
        <w:ind w:left="708"/>
        <w:jc w:val="both"/>
        <w:rPr>
          <w:rFonts w:ascii="Times New Roman" w:hAnsi="Times New Roman" w:cs="Times New Roman"/>
          <w:noProof/>
          <w:sz w:val="24"/>
          <w:szCs w:val="24"/>
          <w:lang w:eastAsia="es-PE"/>
        </w:rPr>
      </w:pPr>
    </w:p>
    <w:p w14:paraId="2F564F56" w14:textId="77777777" w:rsidR="00B111C8" w:rsidRDefault="00B111C8" w:rsidP="009A2BF4">
      <w:pPr>
        <w:spacing w:line="360" w:lineRule="auto"/>
        <w:ind w:left="708"/>
        <w:jc w:val="both"/>
        <w:rPr>
          <w:rFonts w:ascii="Times New Roman" w:hAnsi="Times New Roman" w:cs="Times New Roman"/>
          <w:noProof/>
          <w:sz w:val="24"/>
          <w:szCs w:val="24"/>
          <w:lang w:eastAsia="es-PE"/>
        </w:rPr>
      </w:pPr>
    </w:p>
    <w:p w14:paraId="1D2E75B4" w14:textId="77777777" w:rsidR="00B111C8" w:rsidRDefault="00B111C8" w:rsidP="009A2BF4">
      <w:pPr>
        <w:spacing w:line="360" w:lineRule="auto"/>
        <w:ind w:left="708"/>
        <w:jc w:val="both"/>
        <w:rPr>
          <w:rFonts w:ascii="Times New Roman" w:hAnsi="Times New Roman" w:cs="Times New Roman"/>
          <w:noProof/>
          <w:sz w:val="24"/>
          <w:szCs w:val="24"/>
          <w:lang w:eastAsia="es-PE"/>
        </w:rPr>
      </w:pPr>
    </w:p>
    <w:p w14:paraId="1A663D9B" w14:textId="77777777" w:rsidR="00B111C8" w:rsidRDefault="00B111C8" w:rsidP="009A2BF4">
      <w:pPr>
        <w:spacing w:line="360" w:lineRule="auto"/>
        <w:ind w:left="708"/>
        <w:jc w:val="both"/>
        <w:rPr>
          <w:rFonts w:ascii="Times New Roman" w:hAnsi="Times New Roman" w:cs="Times New Roman"/>
          <w:noProof/>
          <w:sz w:val="24"/>
          <w:szCs w:val="24"/>
          <w:lang w:eastAsia="es-PE"/>
        </w:rPr>
      </w:pPr>
    </w:p>
    <w:p w14:paraId="5F561429" w14:textId="77777777" w:rsidR="00B111C8" w:rsidRDefault="00B111C8" w:rsidP="009A2BF4">
      <w:pPr>
        <w:spacing w:line="360" w:lineRule="auto"/>
        <w:ind w:left="708"/>
        <w:jc w:val="both"/>
        <w:rPr>
          <w:rFonts w:ascii="Times New Roman" w:hAnsi="Times New Roman" w:cs="Times New Roman"/>
          <w:noProof/>
          <w:sz w:val="24"/>
          <w:szCs w:val="24"/>
          <w:lang w:eastAsia="es-PE"/>
        </w:rPr>
      </w:pPr>
    </w:p>
    <w:p w14:paraId="04505339" w14:textId="6A55AFBE" w:rsidR="00B111C8" w:rsidRDefault="00B111C8" w:rsidP="009A2BF4">
      <w:pPr>
        <w:spacing w:line="360" w:lineRule="auto"/>
        <w:ind w:left="708"/>
        <w:jc w:val="both"/>
        <w:rPr>
          <w:rFonts w:ascii="Times New Roman" w:hAnsi="Times New Roman" w:cs="Times New Roman"/>
          <w:noProof/>
          <w:sz w:val="24"/>
          <w:szCs w:val="24"/>
          <w:lang w:eastAsia="es-PE"/>
        </w:rPr>
      </w:pPr>
    </w:p>
    <w:p w14:paraId="18955B85" w14:textId="582C163D" w:rsidR="00B111C8" w:rsidRDefault="00B111C8" w:rsidP="009A2BF4">
      <w:pPr>
        <w:spacing w:line="360" w:lineRule="auto"/>
        <w:ind w:left="708"/>
        <w:jc w:val="both"/>
        <w:rPr>
          <w:rFonts w:ascii="Times New Roman" w:hAnsi="Times New Roman" w:cs="Times New Roman"/>
          <w:noProof/>
          <w:sz w:val="24"/>
          <w:szCs w:val="24"/>
          <w:lang w:eastAsia="es-PE"/>
        </w:rPr>
      </w:pPr>
    </w:p>
    <w:p w14:paraId="34E4BE6E" w14:textId="2E5E0E48" w:rsidR="00B111C8" w:rsidRDefault="00DE34AC" w:rsidP="009A2BF4">
      <w:pPr>
        <w:spacing w:line="360" w:lineRule="auto"/>
        <w:ind w:left="708"/>
        <w:jc w:val="both"/>
        <w:rPr>
          <w:rFonts w:ascii="Times New Roman" w:hAnsi="Times New Roman" w:cs="Times New Roman"/>
          <w:noProof/>
          <w:sz w:val="24"/>
          <w:szCs w:val="24"/>
          <w:lang w:eastAsia="es-PE"/>
        </w:rPr>
      </w:pPr>
      <w:r w:rsidRPr="00282115">
        <w:rPr>
          <w:rFonts w:ascii="Times New Roman" w:hAnsi="Times New Roman" w:cs="Times New Roman"/>
          <w:noProof/>
          <w:sz w:val="24"/>
          <w:szCs w:val="24"/>
          <w:lang w:eastAsia="es-PE"/>
        </w:rPr>
        <w:drawing>
          <wp:anchor distT="0" distB="0" distL="114300" distR="114300" simplePos="0" relativeHeight="251680256" behindDoc="0" locked="0" layoutInCell="1" allowOverlap="1" wp14:anchorId="0733FBD2" wp14:editId="0C9FF607">
            <wp:simplePos x="0" y="0"/>
            <wp:positionH relativeFrom="column">
              <wp:posOffset>-661670</wp:posOffset>
            </wp:positionH>
            <wp:positionV relativeFrom="paragraph">
              <wp:posOffset>481330</wp:posOffset>
            </wp:positionV>
            <wp:extent cx="7660640" cy="5821680"/>
            <wp:effectExtent l="5080" t="0" r="2540" b="2540"/>
            <wp:wrapNone/>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6687" t="9965" r="14753" b="14012"/>
                    <a:stretch/>
                  </pic:blipFill>
                  <pic:spPr bwMode="auto">
                    <a:xfrm rot="16200000">
                      <a:off x="0" y="0"/>
                      <a:ext cx="7660640" cy="582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66A55E1" w14:textId="4C037BB4" w:rsidR="00B111C8" w:rsidRDefault="00B111C8" w:rsidP="009A2BF4">
      <w:pPr>
        <w:spacing w:line="360" w:lineRule="auto"/>
        <w:ind w:left="708"/>
        <w:jc w:val="both"/>
        <w:rPr>
          <w:rFonts w:ascii="Times New Roman" w:hAnsi="Times New Roman" w:cs="Times New Roman"/>
          <w:noProof/>
          <w:sz w:val="24"/>
          <w:szCs w:val="24"/>
          <w:lang w:eastAsia="es-PE"/>
        </w:rPr>
      </w:pPr>
    </w:p>
    <w:p w14:paraId="786D835C" w14:textId="28F370A4" w:rsidR="00B111C8" w:rsidRDefault="00B111C8" w:rsidP="009A2BF4">
      <w:pPr>
        <w:spacing w:line="360" w:lineRule="auto"/>
        <w:ind w:left="708"/>
        <w:jc w:val="both"/>
        <w:rPr>
          <w:rFonts w:ascii="Times New Roman" w:hAnsi="Times New Roman" w:cs="Times New Roman"/>
          <w:noProof/>
          <w:sz w:val="24"/>
          <w:szCs w:val="24"/>
          <w:lang w:eastAsia="es-PE"/>
        </w:rPr>
      </w:pPr>
    </w:p>
    <w:p w14:paraId="1C554C79" w14:textId="1E34FFF9" w:rsidR="00B111C8" w:rsidRDefault="00817AB0" w:rsidP="009A2BF4">
      <w:pPr>
        <w:spacing w:line="360" w:lineRule="auto"/>
        <w:ind w:left="708"/>
        <w:jc w:val="both"/>
        <w:rPr>
          <w:rFonts w:ascii="Times New Roman" w:hAnsi="Times New Roman" w:cs="Times New Roman"/>
          <w:noProof/>
          <w:sz w:val="24"/>
          <w:szCs w:val="24"/>
          <w:lang w:eastAsia="es-PE"/>
        </w:rPr>
      </w:pPr>
      <w:r w:rsidRPr="00282115">
        <w:rPr>
          <w:rFonts w:ascii="Times New Roman" w:hAnsi="Times New Roman" w:cs="Times New Roman"/>
          <w:noProof/>
          <w:sz w:val="24"/>
          <w:szCs w:val="24"/>
          <w:lang w:eastAsia="es-PE"/>
        </w:rPr>
        <mc:AlternateContent>
          <mc:Choice Requires="wps">
            <w:drawing>
              <wp:anchor distT="0" distB="0" distL="114300" distR="114300" simplePos="0" relativeHeight="251658752" behindDoc="0" locked="0" layoutInCell="1" allowOverlap="1" wp14:anchorId="5754D040" wp14:editId="5AE00ED5">
                <wp:simplePos x="0" y="0"/>
                <wp:positionH relativeFrom="column">
                  <wp:posOffset>-584633</wp:posOffset>
                </wp:positionH>
                <wp:positionV relativeFrom="paragraph">
                  <wp:posOffset>453161</wp:posOffset>
                </wp:positionV>
                <wp:extent cx="914400" cy="241401"/>
                <wp:effectExtent l="0" t="4762" r="0" b="0"/>
                <wp:wrapNone/>
                <wp:docPr id="30" name="Text Box 30"/>
                <wp:cNvGraphicFramePr/>
                <a:graphic xmlns:a="http://schemas.openxmlformats.org/drawingml/2006/main">
                  <a:graphicData uri="http://schemas.microsoft.com/office/word/2010/wordprocessingShape">
                    <wps:wsp>
                      <wps:cNvSpPr txBox="1"/>
                      <wps:spPr>
                        <a:xfrm rot="16200000">
                          <a:off x="0" y="0"/>
                          <a:ext cx="914400" cy="2414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179D5" w14:textId="77777777" w:rsidR="00A604EC" w:rsidRPr="006D7131" w:rsidRDefault="00A604EC" w:rsidP="009A2BF4">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13.</w:t>
                            </w:r>
                            <w:r w:rsidRPr="006D7131">
                              <w:rPr>
                                <w:rFonts w:ascii="Times New Roman" w:hAnsi="Times New Roman" w:cs="Times New Roman"/>
                                <w:b/>
                                <w:i/>
                              </w:rPr>
                              <w:t xml:space="preserve"> </w:t>
                            </w:r>
                            <w:r>
                              <w:rPr>
                                <w:rFonts w:ascii="Times New Roman" w:hAnsi="Times New Roman" w:cs="Times New Roman"/>
                                <w:b/>
                                <w:i/>
                              </w:rPr>
                              <w:t xml:space="preserve">Diagrama de Clases </w:t>
                            </w:r>
                            <w:r w:rsidRPr="006D7131">
                              <w:rPr>
                                <w:rFonts w:ascii="Times New Roman" w:eastAsia="Times New Roman" w:hAnsi="Times New Roman" w:cs="Times New Roman"/>
                                <w:b/>
                                <w:i/>
                                <w:color w:val="000000"/>
                                <w:lang w:eastAsia="es-PE"/>
                              </w:rPr>
                              <w:t>de Sistema PNP App Requisitorias</w:t>
                            </w:r>
                          </w:p>
                          <w:p w14:paraId="5CBBD4D1" w14:textId="77777777" w:rsidR="00A604EC" w:rsidRDefault="00A604E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54D040" id="Text Box 30" o:spid="_x0000_s1044" type="#_x0000_t202" style="position:absolute;left:0;text-align:left;margin-left:-46.05pt;margin-top:35.7pt;width:1in;height:19pt;rotation:-90;z-index:251658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OFPkQIAAKAFAAAOAAAAZHJzL2Uyb0RvYy54bWysVNFO2zAUfZ+0f7D8PtKWwlhFijoQ0yQE&#10;CJh4dh2bRnN8Ldu06b5+x05SOsYL0/IQ2dfH5/oeH9/Ts7YxbK18qMmWfHww4kxZSVVtn0r+4+Hy&#10;0wlnIQpbCUNWlXyrAj+bf/xwunEzNaEVmUp5BhIbZhtX8lWMblYUQa5UI8IBOWWxqMk3ImLqn4rK&#10;iw3YG1NMRqPjYkO+cp6kCgHRi26RzzO/1krGG62DisyUHGeL+e/zf5n+xfxUzJ68cKta9scQ/3CK&#10;RtQWSXdUFyIK9uzrv6iaWnoKpOOBpKYgrWupcg2oZjx6Vc39SjiVa4E4we1kCv+PVl6vbz2rq5If&#10;Qh4rGtzRg2oj+0otQwj6bFyYAXbvAIwt4rjnIR4QTGW32jfME+QdH+Na8GU1UB8DHMzbndiJXCL4&#10;ZTydAsYklibT8XSUSYuOK3E6H+I3RQ1Lg5J73GUmFeurEHEuQAdIggcydXVZG5MnyT/q3Hi2Frh5&#10;EwfyP1DGsk3Jjw+PutNaSts7ZmMTjcoO6tMlHbp68yhujUoYY++UhoK5zjdyCymV3eXP6ITSSPWe&#10;jT3+5VTv2dzVgR05M9m429zUlnyWNT+5F8mqn4NkusND8L260zC2yzZbZ3wy+GFJ1RY2yU7A3QYn&#10;L2vc3pUI8VZ4vCwE0S3iDX7aENSnfsTZivyvt+IJD8NjlbMNXmrJLVoJZ+a7xUPINsLDzpPp0ecJ&#10;Mvj9leX+in1uzgmGGOez5WHCRzMMtafmES1lkXJiSViJzCWPw/A8dt0DLUmqxSKD8JSdiFf23slE&#10;nUROznxoH4V3vX0jfH9Nw4sWs1cu7rBpp6XFcyRdZ4snmTtNe/nRBrLz+5aV+sz+PKNeGuv8NwAA&#10;AP//AwBQSwMEFAAGAAgAAAAhABnFTufeAAAACQEAAA8AAABkcnMvZG93bnJldi54bWxMj8tOwzAQ&#10;RfdI/IM1SGxQ6qRUVZvGqSokEGVHYcPOiScPNR5HsdOkf8+wosure3TnTLafbScuOPjWkYJkEYNA&#10;Kp1pqVbw/fUabUD4oMnozhEquKKHfX5/l+nUuIk+8XIKteAR8qlW0ITQp1L6skGr/cL1SNxVbrA6&#10;cBxqaQY98bjt5DKO19LqlvhCo3t8abA8n0arYKqPH8dD9VO1TyO+Xa03xfy+VerxYT7sQAScwz8M&#10;f/qsDjk7FW4k40WnIHreJoxysVmBYCBKOBec18sVyDyTtx/kvwAAAP//AwBQSwECLQAUAAYACAAA&#10;ACEAtoM4kv4AAADhAQAAEwAAAAAAAAAAAAAAAAAAAAAAW0NvbnRlbnRfVHlwZXNdLnhtbFBLAQIt&#10;ABQABgAIAAAAIQA4/SH/1gAAAJQBAAALAAAAAAAAAAAAAAAAAC8BAABfcmVscy8ucmVsc1BLAQIt&#10;ABQABgAIAAAAIQA3YOFPkQIAAKAFAAAOAAAAAAAAAAAAAAAAAC4CAABkcnMvZTJvRG9jLnhtbFBL&#10;AQItABQABgAIAAAAIQAZxU7n3gAAAAkBAAAPAAAAAAAAAAAAAAAAAOsEAABkcnMvZG93bnJldi54&#10;bWxQSwUGAAAAAAQABADzAAAA9gUAAAAA&#10;" fillcolor="white [3201]" stroked="f" strokeweight=".5pt">
                <v:textbox>
                  <w:txbxContent>
                    <w:p w14:paraId="7C5179D5" w14:textId="77777777" w:rsidR="00A604EC" w:rsidRPr="006D7131" w:rsidRDefault="00A604EC" w:rsidP="009A2BF4">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13.</w:t>
                      </w:r>
                      <w:r w:rsidRPr="006D7131">
                        <w:rPr>
                          <w:rFonts w:ascii="Times New Roman" w:hAnsi="Times New Roman" w:cs="Times New Roman"/>
                          <w:b/>
                          <w:i/>
                        </w:rPr>
                        <w:t xml:space="preserve"> </w:t>
                      </w:r>
                      <w:r>
                        <w:rPr>
                          <w:rFonts w:ascii="Times New Roman" w:hAnsi="Times New Roman" w:cs="Times New Roman"/>
                          <w:b/>
                          <w:i/>
                        </w:rPr>
                        <w:t xml:space="preserve">Diagrama de Clases </w:t>
                      </w:r>
                      <w:r w:rsidRPr="006D7131">
                        <w:rPr>
                          <w:rFonts w:ascii="Times New Roman" w:eastAsia="Times New Roman" w:hAnsi="Times New Roman" w:cs="Times New Roman"/>
                          <w:b/>
                          <w:i/>
                          <w:color w:val="000000"/>
                          <w:lang w:eastAsia="es-PE"/>
                        </w:rPr>
                        <w:t>de Sistema PNP App Requisitorias</w:t>
                      </w:r>
                    </w:p>
                    <w:p w14:paraId="5CBBD4D1" w14:textId="77777777" w:rsidR="00A604EC" w:rsidRDefault="00A604EC"/>
                  </w:txbxContent>
                </v:textbox>
              </v:shape>
            </w:pict>
          </mc:Fallback>
        </mc:AlternateContent>
      </w:r>
    </w:p>
    <w:p w14:paraId="0F636EBD" w14:textId="6CADC57D" w:rsidR="00B111C8" w:rsidRDefault="00B111C8" w:rsidP="009A2BF4">
      <w:pPr>
        <w:spacing w:line="360" w:lineRule="auto"/>
        <w:ind w:left="708"/>
        <w:jc w:val="both"/>
        <w:rPr>
          <w:rFonts w:ascii="Times New Roman" w:hAnsi="Times New Roman" w:cs="Times New Roman"/>
          <w:noProof/>
          <w:sz w:val="24"/>
          <w:szCs w:val="24"/>
          <w:lang w:eastAsia="es-PE"/>
        </w:rPr>
      </w:pPr>
    </w:p>
    <w:p w14:paraId="749C05A6" w14:textId="3061232F" w:rsidR="00B111C8" w:rsidRDefault="00B111C8" w:rsidP="009A2BF4">
      <w:pPr>
        <w:spacing w:line="360" w:lineRule="auto"/>
        <w:ind w:left="708"/>
        <w:jc w:val="both"/>
        <w:rPr>
          <w:rFonts w:ascii="Times New Roman" w:hAnsi="Times New Roman" w:cs="Times New Roman"/>
          <w:noProof/>
          <w:sz w:val="24"/>
          <w:szCs w:val="24"/>
          <w:lang w:eastAsia="es-PE"/>
        </w:rPr>
      </w:pPr>
    </w:p>
    <w:p w14:paraId="2091ABF7" w14:textId="5CE09986" w:rsidR="00B111C8" w:rsidRDefault="00B111C8" w:rsidP="009A2BF4">
      <w:pPr>
        <w:spacing w:line="360" w:lineRule="auto"/>
        <w:ind w:left="708"/>
        <w:jc w:val="both"/>
        <w:rPr>
          <w:rFonts w:ascii="Times New Roman" w:hAnsi="Times New Roman" w:cs="Times New Roman"/>
          <w:noProof/>
          <w:sz w:val="24"/>
          <w:szCs w:val="24"/>
          <w:lang w:eastAsia="es-PE"/>
        </w:rPr>
      </w:pPr>
    </w:p>
    <w:p w14:paraId="0F7EE38C" w14:textId="0B003CB4" w:rsidR="00B111C8" w:rsidRPr="00282115" w:rsidRDefault="00B111C8" w:rsidP="009A2BF4">
      <w:pPr>
        <w:spacing w:line="360" w:lineRule="auto"/>
        <w:ind w:left="708"/>
        <w:jc w:val="both"/>
        <w:rPr>
          <w:rFonts w:ascii="Times New Roman" w:hAnsi="Times New Roman" w:cs="Times New Roman"/>
          <w:noProof/>
          <w:sz w:val="24"/>
          <w:szCs w:val="24"/>
          <w:lang w:eastAsia="es-PE"/>
        </w:rPr>
      </w:pPr>
    </w:p>
    <w:p w14:paraId="3C4CED7F" w14:textId="0AC68787" w:rsidR="00082F8D" w:rsidRPr="00282115" w:rsidRDefault="00082F8D" w:rsidP="009C13D3">
      <w:pPr>
        <w:autoSpaceDE w:val="0"/>
        <w:autoSpaceDN w:val="0"/>
        <w:adjustRightInd w:val="0"/>
        <w:spacing w:after="0" w:line="360" w:lineRule="auto"/>
        <w:rPr>
          <w:rFonts w:ascii="Times New Roman" w:hAnsi="Times New Roman" w:cs="Times New Roman"/>
          <w:sz w:val="24"/>
          <w:szCs w:val="24"/>
        </w:rPr>
      </w:pPr>
    </w:p>
    <w:p w14:paraId="6E4001B7" w14:textId="00AED658" w:rsidR="00082F8D" w:rsidRPr="00282115" w:rsidRDefault="00082F8D" w:rsidP="009C13D3">
      <w:pPr>
        <w:autoSpaceDE w:val="0"/>
        <w:autoSpaceDN w:val="0"/>
        <w:adjustRightInd w:val="0"/>
        <w:spacing w:after="0" w:line="360" w:lineRule="auto"/>
        <w:jc w:val="center"/>
        <w:rPr>
          <w:rFonts w:ascii="Times New Roman" w:hAnsi="Times New Roman" w:cs="Times New Roman"/>
          <w:sz w:val="24"/>
          <w:szCs w:val="24"/>
        </w:rPr>
      </w:pPr>
    </w:p>
    <w:p w14:paraId="288ECEDB" w14:textId="41894883" w:rsidR="003E6530" w:rsidRDefault="003E6530" w:rsidP="009C13D3">
      <w:pPr>
        <w:autoSpaceDE w:val="0"/>
        <w:autoSpaceDN w:val="0"/>
        <w:adjustRightInd w:val="0"/>
        <w:spacing w:after="0" w:line="360" w:lineRule="auto"/>
        <w:jc w:val="both"/>
        <w:rPr>
          <w:rFonts w:ascii="Times New Roman" w:hAnsi="Times New Roman" w:cs="Times New Roman"/>
          <w:sz w:val="24"/>
          <w:szCs w:val="24"/>
        </w:rPr>
      </w:pPr>
    </w:p>
    <w:p w14:paraId="09A26754" w14:textId="4652B0FA"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3662A4BC" w14:textId="5CB2DE73"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01568203" w14:textId="6EE0E72F"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6EC66C07" w14:textId="21876B4F"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4D2B3890"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0E25C09C" w14:textId="287D08FE"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595AE169"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0E865097"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51CE635B"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75C6843B"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5BCBB408"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30C686A0"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4B277B4C"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53598B7D"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2D492E8D"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68ACAEAA" w14:textId="77777777" w:rsidR="00AA5B8B" w:rsidRPr="00282115" w:rsidRDefault="00AA5B8B" w:rsidP="00E234AB">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El Diagrama de </w:t>
      </w:r>
      <w:r w:rsidR="00240092" w:rsidRPr="00282115">
        <w:rPr>
          <w:rFonts w:ascii="Times New Roman" w:hAnsi="Times New Roman" w:cs="Times New Roman"/>
          <w:sz w:val="24"/>
          <w:szCs w:val="24"/>
        </w:rPr>
        <w:t>Clases,</w:t>
      </w:r>
      <w:r w:rsidRPr="00282115">
        <w:rPr>
          <w:rFonts w:ascii="Times New Roman" w:hAnsi="Times New Roman" w:cs="Times New Roman"/>
          <w:sz w:val="24"/>
          <w:szCs w:val="24"/>
        </w:rPr>
        <w:t xml:space="preserve"> muestra las relaciones que existen entre </w:t>
      </w:r>
      <w:commentRangeStart w:id="347"/>
      <w:r w:rsidRPr="00282115">
        <w:rPr>
          <w:rFonts w:ascii="Times New Roman" w:hAnsi="Times New Roman" w:cs="Times New Roman"/>
          <w:sz w:val="24"/>
          <w:szCs w:val="24"/>
        </w:rPr>
        <w:t>estas</w:t>
      </w:r>
      <w:commentRangeEnd w:id="347"/>
      <w:r w:rsidR="009D60D7">
        <w:rPr>
          <w:rStyle w:val="Refdecomentario"/>
        </w:rPr>
        <w:commentReference w:id="347"/>
      </w:r>
      <w:ins w:id="348" w:author="Edwin Huamaní" w:date="2015-02-23T04:17:00Z">
        <w:r w:rsidR="00055B24">
          <w:rPr>
            <w:rFonts w:ascii="Times New Roman" w:hAnsi="Times New Roman" w:cs="Times New Roman"/>
            <w:sz w:val="24"/>
            <w:szCs w:val="24"/>
          </w:rPr>
          <w:t xml:space="preserve"> clases</w:t>
        </w:r>
      </w:ins>
      <w:r w:rsidRPr="00282115">
        <w:rPr>
          <w:rFonts w:ascii="Times New Roman" w:hAnsi="Times New Roman" w:cs="Times New Roman"/>
          <w:sz w:val="24"/>
          <w:szCs w:val="24"/>
        </w:rPr>
        <w:t xml:space="preserve">, ya sea: asociación o composición, además se definen los atributos de cada una de estas. Las Clases mostradas permiten abstraer los objetos que están involucrados en el presente proyecto de tesis. </w:t>
      </w:r>
      <w:commentRangeStart w:id="349"/>
      <w:r w:rsidRPr="00282115">
        <w:rPr>
          <w:rFonts w:ascii="Times New Roman" w:hAnsi="Times New Roman" w:cs="Times New Roman"/>
          <w:sz w:val="24"/>
          <w:szCs w:val="24"/>
        </w:rPr>
        <w:t>Todo</w:t>
      </w:r>
      <w:ins w:id="350" w:author="Edwin Huamaní" w:date="2015-02-23T04:18:00Z">
        <w:r w:rsidR="00055B24">
          <w:rPr>
            <w:rFonts w:ascii="Times New Roman" w:hAnsi="Times New Roman" w:cs="Times New Roman"/>
            <w:sz w:val="24"/>
            <w:szCs w:val="24"/>
          </w:rPr>
          <w:t xml:space="preserve"> el proceso</w:t>
        </w:r>
      </w:ins>
      <w:r w:rsidRPr="00282115">
        <w:rPr>
          <w:rFonts w:ascii="Times New Roman" w:hAnsi="Times New Roman" w:cs="Times New Roman"/>
          <w:sz w:val="24"/>
          <w:szCs w:val="24"/>
        </w:rPr>
        <w:t xml:space="preserve"> </w:t>
      </w:r>
      <w:commentRangeEnd w:id="349"/>
      <w:r w:rsidR="009D60D7">
        <w:rPr>
          <w:rStyle w:val="Refdecomentario"/>
        </w:rPr>
        <w:commentReference w:id="349"/>
      </w:r>
      <w:r w:rsidRPr="00282115">
        <w:rPr>
          <w:rFonts w:ascii="Times New Roman" w:hAnsi="Times New Roman" w:cs="Times New Roman"/>
          <w:sz w:val="24"/>
          <w:szCs w:val="24"/>
        </w:rPr>
        <w:t xml:space="preserve">se inicia cuando un usuario del sistema </w:t>
      </w:r>
      <w:r w:rsidR="00240092" w:rsidRPr="00282115">
        <w:rPr>
          <w:rFonts w:ascii="Times New Roman" w:hAnsi="Times New Roman" w:cs="Times New Roman"/>
          <w:sz w:val="24"/>
          <w:szCs w:val="24"/>
        </w:rPr>
        <w:t>móvil</w:t>
      </w:r>
      <w:r w:rsidRPr="00282115">
        <w:rPr>
          <w:rFonts w:ascii="Times New Roman" w:hAnsi="Times New Roman" w:cs="Times New Roman"/>
          <w:sz w:val="24"/>
          <w:szCs w:val="24"/>
        </w:rPr>
        <w:t xml:space="preserve"> en primer lugar el oficial realiza la validación de su sesión y luego realiza la consulta a </w:t>
      </w:r>
      <w:r w:rsidR="00110037" w:rsidRPr="00282115">
        <w:rPr>
          <w:rFonts w:ascii="Times New Roman" w:hAnsi="Times New Roman" w:cs="Times New Roman"/>
          <w:sz w:val="24"/>
          <w:szCs w:val="24"/>
        </w:rPr>
        <w:t>las bases de datos requisitorias y antecedentes</w:t>
      </w:r>
      <w:r w:rsidRPr="00282115">
        <w:rPr>
          <w:rFonts w:ascii="Times New Roman" w:hAnsi="Times New Roman" w:cs="Times New Roman"/>
          <w:sz w:val="24"/>
          <w:szCs w:val="24"/>
        </w:rPr>
        <w:t xml:space="preserve"> desde su dispositivo móvil con conexión a internet.  </w:t>
      </w:r>
      <w:commentRangeStart w:id="351"/>
      <w:del w:id="352" w:author="Edwin Huamaní" w:date="2015-02-23T04:18:00Z">
        <w:r w:rsidRPr="00282115" w:rsidDel="00055B24">
          <w:rPr>
            <w:rFonts w:ascii="Times New Roman" w:hAnsi="Times New Roman" w:cs="Times New Roman"/>
            <w:sz w:val="24"/>
            <w:szCs w:val="24"/>
          </w:rPr>
          <w:delText>En segundo plano</w:delText>
        </w:r>
      </w:del>
      <w:ins w:id="353" w:author="Edwin Huamaní" w:date="2015-02-23T04:18:00Z">
        <w:r w:rsidR="00055B24">
          <w:rPr>
            <w:rFonts w:ascii="Times New Roman" w:hAnsi="Times New Roman" w:cs="Times New Roman"/>
            <w:sz w:val="24"/>
            <w:szCs w:val="24"/>
          </w:rPr>
          <w:t>Por otro lado</w:t>
        </w:r>
      </w:ins>
      <w:r w:rsidRPr="00282115">
        <w:rPr>
          <w:rFonts w:ascii="Times New Roman" w:hAnsi="Times New Roman" w:cs="Times New Roman"/>
          <w:sz w:val="24"/>
          <w:szCs w:val="24"/>
        </w:rPr>
        <w:t xml:space="preserve"> </w:t>
      </w:r>
      <w:commentRangeEnd w:id="351"/>
      <w:r w:rsidR="009D60D7">
        <w:rPr>
          <w:rStyle w:val="Refdecomentario"/>
        </w:rPr>
        <w:commentReference w:id="351"/>
      </w:r>
      <w:r w:rsidRPr="00282115">
        <w:rPr>
          <w:rFonts w:ascii="Times New Roman" w:hAnsi="Times New Roman" w:cs="Times New Roman"/>
          <w:sz w:val="24"/>
          <w:szCs w:val="24"/>
        </w:rPr>
        <w:t>también un usuario con perfil de administrador realiza el mantenimiento, creación y eliminación de usuarios de la aplicación móvil.</w:t>
      </w:r>
    </w:p>
    <w:p w14:paraId="43B593B6" w14:textId="77777777" w:rsidR="00AA5B8B" w:rsidRPr="00282115" w:rsidRDefault="00AA5B8B" w:rsidP="00E234AB">
      <w:pPr>
        <w:autoSpaceDE w:val="0"/>
        <w:autoSpaceDN w:val="0"/>
        <w:adjustRightInd w:val="0"/>
        <w:spacing w:after="0" w:line="240" w:lineRule="auto"/>
        <w:jc w:val="both"/>
        <w:rPr>
          <w:rFonts w:ascii="Times New Roman" w:hAnsi="Times New Roman" w:cs="Times New Roman"/>
          <w:sz w:val="24"/>
          <w:szCs w:val="24"/>
        </w:rPr>
      </w:pPr>
    </w:p>
    <w:p w14:paraId="27F092CC" w14:textId="77777777" w:rsidR="00AA5B8B" w:rsidRPr="00282115" w:rsidRDefault="00AA5B8B" w:rsidP="00E234AB">
      <w:pPr>
        <w:autoSpaceDE w:val="0"/>
        <w:autoSpaceDN w:val="0"/>
        <w:adjustRightInd w:val="0"/>
        <w:spacing w:after="0" w:line="240" w:lineRule="auto"/>
        <w:jc w:val="both"/>
        <w:rPr>
          <w:rFonts w:ascii="Times New Roman" w:hAnsi="Times New Roman" w:cs="Times New Roman"/>
          <w:sz w:val="24"/>
          <w:szCs w:val="24"/>
        </w:rPr>
      </w:pPr>
    </w:p>
    <w:p w14:paraId="533C623E" w14:textId="77777777" w:rsidR="00AA5B8B" w:rsidRDefault="00AA5B8B" w:rsidP="00E234AB">
      <w:pPr>
        <w:pStyle w:val="Prrafodelista"/>
        <w:numPr>
          <w:ilvl w:val="0"/>
          <w:numId w:val="32"/>
        </w:numPr>
        <w:autoSpaceDE w:val="0"/>
        <w:autoSpaceDN w:val="0"/>
        <w:adjustRightInd w:val="0"/>
        <w:spacing w:after="0" w:line="240" w:lineRule="auto"/>
        <w:jc w:val="both"/>
        <w:rPr>
          <w:rFonts w:ascii="Times New Roman" w:hAnsi="Times New Roman" w:cs="Times New Roman"/>
          <w:b/>
          <w:bCs/>
          <w:i/>
        </w:rPr>
      </w:pPr>
      <w:r w:rsidRPr="009A2BF4">
        <w:rPr>
          <w:rFonts w:ascii="Times New Roman" w:hAnsi="Times New Roman" w:cs="Times New Roman"/>
          <w:b/>
          <w:bCs/>
        </w:rPr>
        <w:t>Viabilidad del Sistema</w:t>
      </w:r>
      <w:r w:rsidRPr="009A2BF4">
        <w:rPr>
          <w:rFonts w:ascii="Times New Roman" w:hAnsi="Times New Roman" w:cs="Times New Roman"/>
          <w:b/>
          <w:bCs/>
          <w:i/>
        </w:rPr>
        <w:t>.</w:t>
      </w:r>
    </w:p>
    <w:p w14:paraId="14BBEC70" w14:textId="77777777" w:rsidR="00E234AB" w:rsidRPr="009A2BF4" w:rsidRDefault="00E234AB" w:rsidP="00E234AB">
      <w:pPr>
        <w:pStyle w:val="Prrafodelista"/>
        <w:autoSpaceDE w:val="0"/>
        <w:autoSpaceDN w:val="0"/>
        <w:adjustRightInd w:val="0"/>
        <w:spacing w:after="0" w:line="240" w:lineRule="auto"/>
        <w:ind w:left="1080"/>
        <w:jc w:val="both"/>
        <w:rPr>
          <w:rFonts w:ascii="Times New Roman" w:hAnsi="Times New Roman" w:cs="Times New Roman"/>
          <w:b/>
          <w:bCs/>
          <w:i/>
        </w:rPr>
      </w:pPr>
    </w:p>
    <w:p w14:paraId="4E91BEF6" w14:textId="4842BE07" w:rsidR="00AA5B8B" w:rsidRPr="00282115" w:rsidRDefault="00AA5B8B" w:rsidP="00E234AB">
      <w:pPr>
        <w:pStyle w:val="Prrafodelista"/>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 xml:space="preserve">La viabilidad del sistema móvil para consulta de </w:t>
      </w:r>
      <w:r w:rsidR="00CD594F" w:rsidRPr="00282115">
        <w:rPr>
          <w:rFonts w:ascii="Times New Roman" w:hAnsi="Times New Roman" w:cs="Times New Roman"/>
          <w:sz w:val="24"/>
          <w:szCs w:val="24"/>
        </w:rPr>
        <w:t>r</w:t>
      </w:r>
      <w:r w:rsidRPr="00282115">
        <w:rPr>
          <w:rFonts w:ascii="Times New Roman" w:hAnsi="Times New Roman" w:cs="Times New Roman"/>
          <w:sz w:val="24"/>
          <w:szCs w:val="24"/>
        </w:rPr>
        <w:t>equisitorias PNP App Requisitorias</w:t>
      </w:r>
      <w:r w:rsidR="008A30DF" w:rsidRPr="00282115">
        <w:rPr>
          <w:rFonts w:ascii="Times New Roman" w:hAnsi="Times New Roman" w:cs="Times New Roman"/>
          <w:sz w:val="24"/>
          <w:szCs w:val="24"/>
        </w:rPr>
        <w:t xml:space="preserve"> está sujeta </w:t>
      </w:r>
      <w:r w:rsidR="00240092" w:rsidRPr="00282115">
        <w:rPr>
          <w:rFonts w:ascii="Times New Roman" w:hAnsi="Times New Roman" w:cs="Times New Roman"/>
          <w:sz w:val="24"/>
          <w:szCs w:val="24"/>
        </w:rPr>
        <w:t>a la</w:t>
      </w:r>
      <w:r w:rsidRPr="00282115">
        <w:rPr>
          <w:rFonts w:ascii="Times New Roman" w:hAnsi="Times New Roman" w:cs="Times New Roman"/>
          <w:sz w:val="24"/>
          <w:szCs w:val="24"/>
        </w:rPr>
        <w:t xml:space="preserve"> </w:t>
      </w:r>
      <w:commentRangeStart w:id="354"/>
      <w:r w:rsidRPr="00282115">
        <w:rPr>
          <w:rFonts w:ascii="Times New Roman" w:hAnsi="Times New Roman" w:cs="Times New Roman"/>
          <w:sz w:val="24"/>
          <w:szCs w:val="24"/>
        </w:rPr>
        <w:t xml:space="preserve">disposición </w:t>
      </w:r>
      <w:commentRangeEnd w:id="354"/>
      <w:r w:rsidR="009D60D7">
        <w:rPr>
          <w:rStyle w:val="Refdecomentario"/>
        </w:rPr>
        <w:commentReference w:id="354"/>
      </w:r>
      <w:r w:rsidRPr="00282115">
        <w:rPr>
          <w:rFonts w:ascii="Times New Roman" w:hAnsi="Times New Roman" w:cs="Times New Roman"/>
          <w:sz w:val="24"/>
          <w:szCs w:val="24"/>
        </w:rPr>
        <w:t>de dispositivos móviles que cuente con sistema operativo Android (</w:t>
      </w:r>
      <w:r w:rsidR="00240092" w:rsidRPr="00282115">
        <w:rPr>
          <w:rFonts w:ascii="Times New Roman" w:hAnsi="Times New Roman" w:cs="Times New Roman"/>
          <w:sz w:val="24"/>
          <w:szCs w:val="24"/>
        </w:rPr>
        <w:t>mínimo</w:t>
      </w:r>
      <w:r w:rsidR="007C2196">
        <w:rPr>
          <w:rFonts w:ascii="Times New Roman" w:hAnsi="Times New Roman" w:cs="Times New Roman"/>
          <w:sz w:val="24"/>
          <w:szCs w:val="24"/>
        </w:rPr>
        <w:t xml:space="preserve"> requerido 4.1</w:t>
      </w:r>
      <w:r w:rsidRPr="00282115">
        <w:rPr>
          <w:rFonts w:ascii="Times New Roman" w:hAnsi="Times New Roman" w:cs="Times New Roman"/>
          <w:sz w:val="24"/>
          <w:szCs w:val="24"/>
        </w:rPr>
        <w:t xml:space="preserve">), con WIFI o acceso a internet mediante un plan de datos. Para la </w:t>
      </w:r>
      <w:commentRangeStart w:id="355"/>
      <w:r w:rsidRPr="00282115">
        <w:rPr>
          <w:rFonts w:ascii="Times New Roman" w:hAnsi="Times New Roman" w:cs="Times New Roman"/>
          <w:sz w:val="24"/>
          <w:szCs w:val="24"/>
        </w:rPr>
        <w:t>viabilidad económica</w:t>
      </w:r>
      <w:commentRangeEnd w:id="355"/>
      <w:r w:rsidR="009D60D7">
        <w:rPr>
          <w:rStyle w:val="Refdecomentario"/>
        </w:rPr>
        <w:commentReference w:id="355"/>
      </w:r>
      <w:r w:rsidRPr="00282115">
        <w:rPr>
          <w:rFonts w:ascii="Times New Roman" w:hAnsi="Times New Roman" w:cs="Times New Roman"/>
          <w:sz w:val="24"/>
          <w:szCs w:val="24"/>
        </w:rPr>
        <w:t xml:space="preserve">, </w:t>
      </w:r>
      <w:r w:rsidR="00130993" w:rsidRPr="00282115">
        <w:rPr>
          <w:rFonts w:ascii="Times New Roman" w:hAnsi="Times New Roman" w:cs="Times New Roman"/>
          <w:sz w:val="24"/>
          <w:szCs w:val="24"/>
        </w:rPr>
        <w:t xml:space="preserve">que el servicio web sea utilizado desde la nube reducirá costos y se realizara </w:t>
      </w:r>
      <w:commentRangeStart w:id="356"/>
      <w:r w:rsidR="00130993" w:rsidRPr="00282115">
        <w:rPr>
          <w:rFonts w:ascii="Times New Roman" w:hAnsi="Times New Roman" w:cs="Times New Roman"/>
          <w:sz w:val="24"/>
          <w:szCs w:val="24"/>
        </w:rPr>
        <w:t xml:space="preserve">cotizaciones </w:t>
      </w:r>
      <w:commentRangeEnd w:id="356"/>
      <w:r w:rsidR="009D60D7">
        <w:rPr>
          <w:rStyle w:val="Refdecomentario"/>
        </w:rPr>
        <w:commentReference w:id="356"/>
      </w:r>
      <w:r w:rsidR="00130993" w:rsidRPr="00282115">
        <w:rPr>
          <w:rFonts w:ascii="Times New Roman" w:hAnsi="Times New Roman" w:cs="Times New Roman"/>
          <w:sz w:val="24"/>
          <w:szCs w:val="24"/>
        </w:rPr>
        <w:t xml:space="preserve">para </w:t>
      </w:r>
      <w:r w:rsidRPr="00282115">
        <w:rPr>
          <w:rFonts w:ascii="Times New Roman" w:hAnsi="Times New Roman" w:cs="Times New Roman"/>
          <w:sz w:val="24"/>
          <w:szCs w:val="24"/>
        </w:rPr>
        <w:t xml:space="preserve">el hecho que cada </w:t>
      </w:r>
      <w:r w:rsidR="00130993" w:rsidRPr="00282115">
        <w:rPr>
          <w:rFonts w:ascii="Times New Roman" w:hAnsi="Times New Roman" w:cs="Times New Roman"/>
          <w:sz w:val="24"/>
          <w:szCs w:val="24"/>
        </w:rPr>
        <w:t xml:space="preserve">usuario utilice un dispositivo móvil con las </w:t>
      </w:r>
      <w:commentRangeStart w:id="357"/>
      <w:r w:rsidR="00130993" w:rsidRPr="00282115">
        <w:rPr>
          <w:rFonts w:ascii="Times New Roman" w:hAnsi="Times New Roman" w:cs="Times New Roman"/>
          <w:sz w:val="24"/>
          <w:szCs w:val="24"/>
        </w:rPr>
        <w:t xml:space="preserve">características necesarias </w:t>
      </w:r>
      <w:commentRangeEnd w:id="357"/>
      <w:r w:rsidR="009D60D7">
        <w:rPr>
          <w:rStyle w:val="Refdecomentario"/>
        </w:rPr>
        <w:commentReference w:id="357"/>
      </w:r>
      <w:r w:rsidR="00130993" w:rsidRPr="00282115">
        <w:rPr>
          <w:rFonts w:ascii="Times New Roman" w:hAnsi="Times New Roman" w:cs="Times New Roman"/>
          <w:sz w:val="24"/>
          <w:szCs w:val="24"/>
        </w:rPr>
        <w:t>para que el sistema móvil funcione de manera correcta.</w:t>
      </w:r>
    </w:p>
    <w:p w14:paraId="4857C66C" w14:textId="77777777" w:rsidR="00AA5B8B" w:rsidRDefault="00AA5B8B"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711890F9" w14:textId="77777777" w:rsidR="00E234AB" w:rsidRPr="00282115" w:rsidRDefault="00E234AB"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6A63FC04" w14:textId="77777777" w:rsidR="00AA5B8B" w:rsidRDefault="00AA5B8B" w:rsidP="00E234AB">
      <w:pPr>
        <w:pStyle w:val="Prrafodelista"/>
        <w:numPr>
          <w:ilvl w:val="0"/>
          <w:numId w:val="32"/>
        </w:numPr>
        <w:autoSpaceDE w:val="0"/>
        <w:autoSpaceDN w:val="0"/>
        <w:adjustRightInd w:val="0"/>
        <w:spacing w:after="0" w:line="240" w:lineRule="auto"/>
        <w:jc w:val="both"/>
        <w:rPr>
          <w:rFonts w:ascii="Times New Roman" w:hAnsi="Times New Roman" w:cs="Times New Roman"/>
          <w:b/>
          <w:bCs/>
        </w:rPr>
      </w:pPr>
      <w:r w:rsidRPr="009A2BF4">
        <w:rPr>
          <w:rFonts w:ascii="Times New Roman" w:hAnsi="Times New Roman" w:cs="Times New Roman"/>
          <w:b/>
          <w:bCs/>
        </w:rPr>
        <w:t>Restricciones de Tiempo.</w:t>
      </w:r>
    </w:p>
    <w:p w14:paraId="086A4CFF" w14:textId="77777777" w:rsidR="00E234AB" w:rsidRPr="009A2BF4" w:rsidRDefault="00E234AB" w:rsidP="00E234AB">
      <w:pPr>
        <w:pStyle w:val="Prrafodelista"/>
        <w:autoSpaceDE w:val="0"/>
        <w:autoSpaceDN w:val="0"/>
        <w:adjustRightInd w:val="0"/>
        <w:spacing w:after="0" w:line="240" w:lineRule="auto"/>
        <w:ind w:left="1080"/>
        <w:jc w:val="both"/>
        <w:rPr>
          <w:rFonts w:ascii="Times New Roman" w:hAnsi="Times New Roman" w:cs="Times New Roman"/>
          <w:b/>
          <w:bCs/>
        </w:rPr>
      </w:pPr>
    </w:p>
    <w:p w14:paraId="18C81D0B" w14:textId="77777777" w:rsidR="00AA5B8B" w:rsidRPr="00282115" w:rsidRDefault="00AA5B8B" w:rsidP="00E234AB">
      <w:pPr>
        <w:pStyle w:val="Prrafodelista"/>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 xml:space="preserve">No existen restricciones impuestas por la </w:t>
      </w:r>
      <w:r w:rsidR="00EE6E4D" w:rsidRPr="00282115">
        <w:rPr>
          <w:rFonts w:ascii="Times New Roman" w:hAnsi="Times New Roman" w:cs="Times New Roman"/>
          <w:sz w:val="24"/>
          <w:szCs w:val="24"/>
        </w:rPr>
        <w:t>entidad</w:t>
      </w:r>
      <w:r w:rsidRPr="00282115">
        <w:rPr>
          <w:rFonts w:ascii="Times New Roman" w:hAnsi="Times New Roman" w:cs="Times New Roman"/>
          <w:sz w:val="24"/>
          <w:szCs w:val="24"/>
        </w:rPr>
        <w:t xml:space="preserve"> para el presente proyecto de tesis.</w:t>
      </w:r>
      <w:r w:rsidRPr="00282115">
        <w:rPr>
          <w:rFonts w:ascii="Times New Roman" w:hAnsi="Times New Roman" w:cs="Times New Roman"/>
          <w:sz w:val="24"/>
          <w:szCs w:val="24"/>
        </w:rPr>
        <w:br w:type="page"/>
      </w:r>
    </w:p>
    <w:p w14:paraId="500EDE93" w14:textId="77777777" w:rsidR="00240092" w:rsidRPr="00BF53A3" w:rsidRDefault="00240092" w:rsidP="009A2BF4">
      <w:pPr>
        <w:pStyle w:val="Ttulo1"/>
        <w:ind w:left="708"/>
        <w:jc w:val="center"/>
        <w:rPr>
          <w:rFonts w:ascii="Times New Roman" w:hAnsi="Times New Roman" w:cs="Times New Roman"/>
          <w:b/>
          <w:color w:val="auto"/>
        </w:rPr>
      </w:pPr>
      <w:bookmarkStart w:id="358" w:name="_Toc412395580"/>
      <w:bookmarkStart w:id="359" w:name="_Toc412455134"/>
      <w:r w:rsidRPr="00BF53A3">
        <w:rPr>
          <w:rFonts w:ascii="Times New Roman" w:hAnsi="Times New Roman" w:cs="Times New Roman"/>
          <w:b/>
          <w:color w:val="auto"/>
        </w:rPr>
        <w:lastRenderedPageBreak/>
        <w:t>CAPITULO III: DISEÑO</w:t>
      </w:r>
      <w:bookmarkEnd w:id="358"/>
      <w:bookmarkEnd w:id="359"/>
    </w:p>
    <w:p w14:paraId="657D945A" w14:textId="77777777" w:rsidR="00240092" w:rsidRPr="00282115" w:rsidRDefault="00240092" w:rsidP="009C13D3">
      <w:pPr>
        <w:autoSpaceDE w:val="0"/>
        <w:autoSpaceDN w:val="0"/>
        <w:adjustRightInd w:val="0"/>
        <w:spacing w:after="0" w:line="360" w:lineRule="auto"/>
        <w:jc w:val="both"/>
        <w:rPr>
          <w:rFonts w:ascii="Times New Roman" w:hAnsi="Times New Roman" w:cs="Times New Roman"/>
          <w:sz w:val="24"/>
          <w:szCs w:val="24"/>
        </w:rPr>
      </w:pPr>
    </w:p>
    <w:p w14:paraId="1DB13091" w14:textId="77777777" w:rsidR="00240092" w:rsidRPr="00282115" w:rsidRDefault="00240092" w:rsidP="009C13D3">
      <w:pPr>
        <w:autoSpaceDE w:val="0"/>
        <w:autoSpaceDN w:val="0"/>
        <w:adjustRightInd w:val="0"/>
        <w:spacing w:after="0" w:line="360" w:lineRule="auto"/>
        <w:jc w:val="both"/>
        <w:rPr>
          <w:rFonts w:ascii="Times New Roman" w:hAnsi="Times New Roman" w:cs="Times New Roman"/>
          <w:sz w:val="24"/>
          <w:szCs w:val="24"/>
        </w:rPr>
      </w:pPr>
    </w:p>
    <w:p w14:paraId="31A0E56C" w14:textId="77777777" w:rsidR="00240092" w:rsidRPr="00BF53A3" w:rsidRDefault="00240092" w:rsidP="00E234AB">
      <w:pPr>
        <w:pStyle w:val="Ttulo2"/>
        <w:numPr>
          <w:ilvl w:val="0"/>
          <w:numId w:val="1"/>
        </w:numPr>
        <w:spacing w:line="240" w:lineRule="auto"/>
        <w:rPr>
          <w:rFonts w:ascii="Times New Roman" w:hAnsi="Times New Roman" w:cs="Times New Roman"/>
          <w:b/>
          <w:color w:val="auto"/>
        </w:rPr>
      </w:pPr>
      <w:bookmarkStart w:id="360" w:name="_Toc412395581"/>
      <w:bookmarkStart w:id="361" w:name="_Toc412455135"/>
      <w:r w:rsidRPr="00BF53A3">
        <w:rPr>
          <w:rFonts w:ascii="Times New Roman" w:hAnsi="Times New Roman" w:cs="Times New Roman"/>
          <w:b/>
          <w:color w:val="auto"/>
        </w:rPr>
        <w:t>DISEÑO.</w:t>
      </w:r>
      <w:bookmarkEnd w:id="360"/>
      <w:bookmarkEnd w:id="361"/>
    </w:p>
    <w:p w14:paraId="048E234D" w14:textId="77777777" w:rsidR="00240092" w:rsidRPr="00282115" w:rsidRDefault="00240092" w:rsidP="00E234AB">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El presente capítulo tiene como finalidad aspectos relacionados al diseño del sistema como la definición de la Arquitectura y los Prototipos de Pantallas como resultado del análisis realizado en el capítulo anterior.</w:t>
      </w:r>
    </w:p>
    <w:p w14:paraId="5BECE3E3" w14:textId="77777777" w:rsidR="00240092" w:rsidRPr="00282115" w:rsidRDefault="00240092" w:rsidP="00E234AB">
      <w:pPr>
        <w:autoSpaceDE w:val="0"/>
        <w:autoSpaceDN w:val="0"/>
        <w:adjustRightInd w:val="0"/>
        <w:spacing w:after="0" w:line="240" w:lineRule="auto"/>
        <w:jc w:val="both"/>
        <w:rPr>
          <w:rFonts w:ascii="Times New Roman" w:hAnsi="Times New Roman" w:cs="Times New Roman"/>
          <w:sz w:val="24"/>
          <w:szCs w:val="24"/>
        </w:rPr>
      </w:pPr>
    </w:p>
    <w:p w14:paraId="29EF6E08" w14:textId="77777777" w:rsidR="00240092" w:rsidRPr="00E340B4" w:rsidRDefault="00240092" w:rsidP="00E234AB">
      <w:pPr>
        <w:pStyle w:val="Ttulo3"/>
        <w:numPr>
          <w:ilvl w:val="1"/>
          <w:numId w:val="1"/>
        </w:numPr>
        <w:spacing w:line="240" w:lineRule="auto"/>
        <w:rPr>
          <w:rFonts w:ascii="Times New Roman" w:hAnsi="Times New Roman" w:cs="Times New Roman"/>
          <w:color w:val="auto"/>
          <w:sz w:val="24"/>
          <w:szCs w:val="24"/>
        </w:rPr>
      </w:pPr>
      <w:bookmarkStart w:id="362" w:name="_Toc412395582"/>
      <w:bookmarkStart w:id="363" w:name="_Toc412455136"/>
      <w:r w:rsidRPr="00E340B4">
        <w:rPr>
          <w:rFonts w:ascii="Times New Roman" w:hAnsi="Times New Roman" w:cs="Times New Roman"/>
          <w:color w:val="auto"/>
          <w:sz w:val="24"/>
          <w:szCs w:val="24"/>
        </w:rPr>
        <w:t>Arquitectura de la solución.</w:t>
      </w:r>
      <w:bookmarkEnd w:id="362"/>
      <w:bookmarkEnd w:id="363"/>
    </w:p>
    <w:p w14:paraId="615CF854" w14:textId="77777777" w:rsidR="00240092" w:rsidRPr="00282115" w:rsidRDefault="00240092"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r w:rsidRPr="00282115">
        <w:rPr>
          <w:rFonts w:ascii="Times New Roman" w:hAnsi="Times New Roman" w:cs="Times New Roman"/>
          <w:sz w:val="24"/>
          <w:szCs w:val="24"/>
        </w:rPr>
        <w:t>Una arquitectura de software provee una descripción de la estructura de alto nivel del sistema y sus propiedades globales. Para ello se emplea un conjunto de vistas arquitectónicas que servirán para representar la estructura del sistema.</w:t>
      </w:r>
    </w:p>
    <w:p w14:paraId="46AF9D09" w14:textId="77777777" w:rsidR="00240092" w:rsidRPr="00282115" w:rsidRDefault="00240092"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5A283909" w14:textId="77777777" w:rsidR="00240092" w:rsidRPr="00B95C97" w:rsidRDefault="00240092" w:rsidP="00E234AB">
      <w:pPr>
        <w:pStyle w:val="Prrafodelista"/>
        <w:numPr>
          <w:ilvl w:val="0"/>
          <w:numId w:val="33"/>
        </w:numPr>
        <w:autoSpaceDE w:val="0"/>
        <w:autoSpaceDN w:val="0"/>
        <w:adjustRightInd w:val="0"/>
        <w:spacing w:after="0" w:line="240" w:lineRule="auto"/>
        <w:ind w:left="1068"/>
        <w:jc w:val="both"/>
        <w:rPr>
          <w:rFonts w:ascii="Times New Roman" w:hAnsi="Times New Roman" w:cs="Times New Roman"/>
          <w:b/>
          <w:bCs/>
        </w:rPr>
      </w:pPr>
      <w:r w:rsidRPr="00B95C97">
        <w:rPr>
          <w:rFonts w:ascii="Times New Roman" w:hAnsi="Times New Roman" w:cs="Times New Roman"/>
          <w:b/>
          <w:bCs/>
        </w:rPr>
        <w:t>Ámbito.</w:t>
      </w:r>
    </w:p>
    <w:p w14:paraId="5420F525" w14:textId="77777777" w:rsidR="00240092" w:rsidRPr="00B95C97" w:rsidRDefault="000B5535" w:rsidP="00E234AB">
      <w:pPr>
        <w:autoSpaceDE w:val="0"/>
        <w:autoSpaceDN w:val="0"/>
        <w:adjustRightInd w:val="0"/>
        <w:spacing w:after="0" w:line="240" w:lineRule="auto"/>
        <w:ind w:left="1056"/>
        <w:jc w:val="both"/>
        <w:rPr>
          <w:rFonts w:ascii="Times New Roman" w:hAnsi="Times New Roman" w:cs="Times New Roman"/>
          <w:sz w:val="24"/>
          <w:szCs w:val="24"/>
        </w:rPr>
      </w:pPr>
      <w:r w:rsidRPr="00B95C97">
        <w:rPr>
          <w:rFonts w:ascii="Times New Roman" w:hAnsi="Times New Roman" w:cs="Times New Roman"/>
          <w:sz w:val="24"/>
          <w:szCs w:val="24"/>
        </w:rPr>
        <w:t xml:space="preserve">El sistema móvil permitirá al usuario realizar las consultas sobre el estado o detalle del ciudadano. Esta consulta se realizara solo ingresando datos como Nombre, </w:t>
      </w:r>
      <w:r w:rsidR="0008357D" w:rsidRPr="00B95C97">
        <w:rPr>
          <w:rFonts w:ascii="Times New Roman" w:hAnsi="Times New Roman" w:cs="Times New Roman"/>
          <w:sz w:val="24"/>
          <w:szCs w:val="24"/>
        </w:rPr>
        <w:t>Nro.</w:t>
      </w:r>
      <w:r w:rsidRPr="00B95C97">
        <w:rPr>
          <w:rFonts w:ascii="Times New Roman" w:hAnsi="Times New Roman" w:cs="Times New Roman"/>
          <w:sz w:val="24"/>
          <w:szCs w:val="24"/>
        </w:rPr>
        <w:t xml:space="preserve"> de DNI o Imagen de código de barras. La consulta se realizara </w:t>
      </w:r>
      <w:commentRangeStart w:id="364"/>
      <w:del w:id="365" w:author="Edwin Huamaní" w:date="2015-02-23T04:20:00Z">
        <w:r w:rsidRPr="00B95C97" w:rsidDel="00055B24">
          <w:rPr>
            <w:rFonts w:ascii="Times New Roman" w:hAnsi="Times New Roman" w:cs="Times New Roman"/>
            <w:sz w:val="24"/>
            <w:szCs w:val="24"/>
          </w:rPr>
          <w:delText xml:space="preserve">con </w:delText>
        </w:r>
      </w:del>
      <w:commentRangeEnd w:id="364"/>
      <w:ins w:id="366" w:author="Edwin Huamaní" w:date="2015-02-23T04:20:00Z">
        <w:r w:rsidR="00055B24">
          <w:rPr>
            <w:rFonts w:ascii="Times New Roman" w:hAnsi="Times New Roman" w:cs="Times New Roman"/>
            <w:sz w:val="24"/>
            <w:szCs w:val="24"/>
          </w:rPr>
          <w:t>por medio de</w:t>
        </w:r>
        <w:r w:rsidR="00055B24" w:rsidRPr="00B95C97">
          <w:rPr>
            <w:rFonts w:ascii="Times New Roman" w:hAnsi="Times New Roman" w:cs="Times New Roman"/>
            <w:sz w:val="24"/>
            <w:szCs w:val="24"/>
          </w:rPr>
          <w:t xml:space="preserve"> </w:t>
        </w:r>
      </w:ins>
      <w:r w:rsidR="001340D8">
        <w:rPr>
          <w:rStyle w:val="Refdecomentario"/>
        </w:rPr>
        <w:commentReference w:id="364"/>
      </w:r>
      <w:r w:rsidRPr="00B95C97">
        <w:rPr>
          <w:rFonts w:ascii="Times New Roman" w:hAnsi="Times New Roman" w:cs="Times New Roman"/>
          <w:sz w:val="24"/>
          <w:szCs w:val="24"/>
        </w:rPr>
        <w:t>un servicio web publicado en la nube.</w:t>
      </w:r>
    </w:p>
    <w:p w14:paraId="0F697558" w14:textId="77777777" w:rsidR="00290FE0" w:rsidRPr="00282115" w:rsidRDefault="00290FE0" w:rsidP="00E234AB">
      <w:pPr>
        <w:pStyle w:val="Prrafodelista"/>
        <w:autoSpaceDE w:val="0"/>
        <w:autoSpaceDN w:val="0"/>
        <w:adjustRightInd w:val="0"/>
        <w:spacing w:after="0" w:line="240" w:lineRule="auto"/>
        <w:ind w:left="348"/>
        <w:jc w:val="both"/>
        <w:rPr>
          <w:rFonts w:ascii="Times New Roman" w:hAnsi="Times New Roman" w:cs="Times New Roman"/>
          <w:sz w:val="24"/>
          <w:szCs w:val="24"/>
        </w:rPr>
      </w:pPr>
    </w:p>
    <w:p w14:paraId="5BC76FD5" w14:textId="77777777" w:rsidR="00290FE0" w:rsidRPr="00B95C97" w:rsidRDefault="00290FE0" w:rsidP="00E234AB">
      <w:pPr>
        <w:pStyle w:val="Prrafodelista"/>
        <w:numPr>
          <w:ilvl w:val="0"/>
          <w:numId w:val="33"/>
        </w:numPr>
        <w:autoSpaceDE w:val="0"/>
        <w:autoSpaceDN w:val="0"/>
        <w:adjustRightInd w:val="0"/>
        <w:spacing w:after="0" w:line="240" w:lineRule="auto"/>
        <w:ind w:left="1068"/>
        <w:jc w:val="both"/>
        <w:rPr>
          <w:rFonts w:ascii="Times New Roman" w:hAnsi="Times New Roman" w:cs="Times New Roman"/>
          <w:b/>
          <w:bCs/>
        </w:rPr>
      </w:pPr>
      <w:r w:rsidRPr="00B95C97">
        <w:rPr>
          <w:rFonts w:ascii="Times New Roman" w:hAnsi="Times New Roman" w:cs="Times New Roman"/>
          <w:b/>
          <w:bCs/>
        </w:rPr>
        <w:t>Objetivos y Restricciones de la Arquitectura.</w:t>
      </w:r>
    </w:p>
    <w:p w14:paraId="0D1A276F" w14:textId="77777777" w:rsidR="00290FE0" w:rsidRPr="00282115" w:rsidRDefault="00290FE0" w:rsidP="00E234AB">
      <w:pPr>
        <w:pStyle w:val="Prrafodelista"/>
        <w:autoSpaceDE w:val="0"/>
        <w:autoSpaceDN w:val="0"/>
        <w:adjustRightInd w:val="0"/>
        <w:spacing w:after="0" w:line="240" w:lineRule="auto"/>
        <w:ind w:left="1068"/>
        <w:jc w:val="both"/>
        <w:rPr>
          <w:rFonts w:ascii="Times New Roman" w:hAnsi="Times New Roman" w:cs="Times New Roman"/>
          <w:sz w:val="24"/>
          <w:szCs w:val="24"/>
        </w:rPr>
      </w:pPr>
      <w:r w:rsidRPr="00282115">
        <w:rPr>
          <w:rFonts w:ascii="Times New Roman" w:hAnsi="Times New Roman" w:cs="Times New Roman"/>
          <w:sz w:val="24"/>
          <w:szCs w:val="24"/>
        </w:rPr>
        <w:t>En este punto se presentan los requerimientos clave, las metas y restricciones del sistema que son importantes para la arquitectura.</w:t>
      </w:r>
    </w:p>
    <w:p w14:paraId="3F6773C3" w14:textId="77777777" w:rsidR="00B95C97" w:rsidRDefault="00B95C97" w:rsidP="00E234AB">
      <w:pPr>
        <w:autoSpaceDE w:val="0"/>
        <w:autoSpaceDN w:val="0"/>
        <w:adjustRightInd w:val="0"/>
        <w:spacing w:after="0" w:line="240" w:lineRule="auto"/>
        <w:ind w:left="1416"/>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7ED0E0A5" w14:textId="77777777" w:rsidR="00B95C97" w:rsidRPr="00B95C97" w:rsidRDefault="00290FE0" w:rsidP="00E234AB">
      <w:pPr>
        <w:autoSpaceDE w:val="0"/>
        <w:autoSpaceDN w:val="0"/>
        <w:adjustRightInd w:val="0"/>
        <w:spacing w:after="0" w:line="240" w:lineRule="auto"/>
        <w:ind w:left="1068"/>
        <w:jc w:val="both"/>
        <w:rPr>
          <w:rFonts w:ascii="Times New Roman" w:hAnsi="Times New Roman" w:cs="Times New Roman"/>
          <w:b/>
        </w:rPr>
      </w:pPr>
      <w:r w:rsidRPr="00B95C97">
        <w:rPr>
          <w:rFonts w:ascii="Times New Roman" w:hAnsi="Times New Roman" w:cs="Times New Roman"/>
          <w:b/>
        </w:rPr>
        <w:t>Objetivos:</w:t>
      </w:r>
    </w:p>
    <w:p w14:paraId="2E470DDB" w14:textId="77777777" w:rsidR="00B95C97" w:rsidRDefault="00B95C97" w:rsidP="00E234AB">
      <w:pPr>
        <w:autoSpaceDE w:val="0"/>
        <w:autoSpaceDN w:val="0"/>
        <w:adjustRightInd w:val="0"/>
        <w:spacing w:after="0" w:line="240" w:lineRule="auto"/>
        <w:ind w:left="1416"/>
        <w:jc w:val="both"/>
        <w:rPr>
          <w:rFonts w:ascii="Times New Roman" w:hAnsi="Times New Roman" w:cs="Times New Roman"/>
          <w:sz w:val="24"/>
          <w:szCs w:val="24"/>
        </w:rPr>
      </w:pPr>
    </w:p>
    <w:p w14:paraId="76EB6465" w14:textId="77777777" w:rsidR="00290FE0" w:rsidRPr="00B95C97" w:rsidRDefault="00290FE0" w:rsidP="00E234AB">
      <w:pPr>
        <w:pStyle w:val="Prrafodelista"/>
        <w:numPr>
          <w:ilvl w:val="1"/>
          <w:numId w:val="35"/>
        </w:numPr>
        <w:autoSpaceDE w:val="0"/>
        <w:autoSpaceDN w:val="0"/>
        <w:adjustRightInd w:val="0"/>
        <w:spacing w:after="0" w:line="240" w:lineRule="auto"/>
        <w:jc w:val="both"/>
        <w:rPr>
          <w:rFonts w:ascii="Times New Roman" w:hAnsi="Times New Roman" w:cs="Times New Roman"/>
          <w:sz w:val="24"/>
          <w:szCs w:val="24"/>
        </w:rPr>
      </w:pPr>
      <w:r w:rsidRPr="00B95C97">
        <w:rPr>
          <w:rFonts w:ascii="Times New Roman" w:hAnsi="Times New Roman" w:cs="Times New Roman"/>
          <w:sz w:val="24"/>
          <w:szCs w:val="24"/>
        </w:rPr>
        <w:t xml:space="preserve">El sistema será implementado como un sistema Cliente-Servidor. La parte del cliente residirá en </w:t>
      </w:r>
      <w:r w:rsidR="00507CF3" w:rsidRPr="00B95C97">
        <w:rPr>
          <w:rFonts w:ascii="Times New Roman" w:hAnsi="Times New Roman" w:cs="Times New Roman"/>
          <w:sz w:val="24"/>
          <w:szCs w:val="24"/>
        </w:rPr>
        <w:t xml:space="preserve">el </w:t>
      </w:r>
      <w:commentRangeStart w:id="367"/>
      <w:r w:rsidR="00507CF3" w:rsidRPr="00B95C97">
        <w:rPr>
          <w:rFonts w:ascii="Times New Roman" w:hAnsi="Times New Roman" w:cs="Times New Roman"/>
          <w:sz w:val="24"/>
          <w:szCs w:val="24"/>
        </w:rPr>
        <w:t>dispositivo</w:t>
      </w:r>
      <w:ins w:id="368" w:author="Edwin Huamaní" w:date="2015-02-23T04:20:00Z">
        <w:r w:rsidR="00055B24">
          <w:rPr>
            <w:rFonts w:ascii="Times New Roman" w:hAnsi="Times New Roman" w:cs="Times New Roman"/>
            <w:sz w:val="24"/>
            <w:szCs w:val="24"/>
          </w:rPr>
          <w:t xml:space="preserve"> movil</w:t>
        </w:r>
      </w:ins>
      <w:r w:rsidRPr="00B95C97">
        <w:rPr>
          <w:rFonts w:ascii="Times New Roman" w:hAnsi="Times New Roman" w:cs="Times New Roman"/>
          <w:sz w:val="24"/>
          <w:szCs w:val="24"/>
        </w:rPr>
        <w:t xml:space="preserve"> </w:t>
      </w:r>
      <w:commentRangeEnd w:id="367"/>
      <w:r w:rsidR="001340D8">
        <w:rPr>
          <w:rStyle w:val="Refdecomentario"/>
        </w:rPr>
        <w:commentReference w:id="367"/>
      </w:r>
      <w:r w:rsidRPr="00B95C97">
        <w:rPr>
          <w:rFonts w:ascii="Times New Roman" w:hAnsi="Times New Roman" w:cs="Times New Roman"/>
          <w:sz w:val="24"/>
          <w:szCs w:val="24"/>
        </w:rPr>
        <w:t xml:space="preserve">de cada usuario. La parte del servidor estará ubicada en </w:t>
      </w:r>
      <w:commentRangeStart w:id="369"/>
      <w:r w:rsidR="00507CF3" w:rsidRPr="00B95C97">
        <w:rPr>
          <w:rFonts w:ascii="Times New Roman" w:hAnsi="Times New Roman" w:cs="Times New Roman"/>
          <w:sz w:val="24"/>
          <w:szCs w:val="24"/>
        </w:rPr>
        <w:t xml:space="preserve">la nube </w:t>
      </w:r>
      <w:commentRangeEnd w:id="369"/>
      <w:r w:rsidR="001340D8">
        <w:rPr>
          <w:rStyle w:val="Refdecomentario"/>
        </w:rPr>
        <w:commentReference w:id="369"/>
      </w:r>
      <w:r w:rsidR="00507CF3" w:rsidRPr="00B95C97">
        <w:rPr>
          <w:rFonts w:ascii="Times New Roman" w:hAnsi="Times New Roman" w:cs="Times New Roman"/>
          <w:sz w:val="24"/>
          <w:szCs w:val="24"/>
        </w:rPr>
        <w:t>mediante un servicio gratuito</w:t>
      </w:r>
      <w:r w:rsidRPr="00B95C97">
        <w:rPr>
          <w:rFonts w:ascii="Times New Roman" w:hAnsi="Times New Roman" w:cs="Times New Roman"/>
          <w:sz w:val="24"/>
          <w:szCs w:val="24"/>
        </w:rPr>
        <w:t xml:space="preserve">. </w:t>
      </w:r>
    </w:p>
    <w:p w14:paraId="3F776EBA" w14:textId="77777777" w:rsidR="00290FE0" w:rsidRPr="00282115" w:rsidRDefault="00290FE0" w:rsidP="00E234AB">
      <w:pPr>
        <w:pStyle w:val="Prrafodelista"/>
        <w:numPr>
          <w:ilvl w:val="1"/>
          <w:numId w:val="35"/>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El sistema debe proveer la protección total a los datos ante accesos no autorizados. Para ello se validará el ingreso de usuarios del sistema, los cuales podrán acceder sólo a las funcionalidades asociadas a su perfil de usuario y configuradas por el administrador de</w:t>
      </w:r>
      <w:r w:rsidR="00507CF3" w:rsidRPr="00282115">
        <w:rPr>
          <w:rFonts w:ascii="Times New Roman" w:hAnsi="Times New Roman" w:cs="Times New Roman"/>
          <w:sz w:val="24"/>
          <w:szCs w:val="24"/>
        </w:rPr>
        <w:t xml:space="preserve"> </w:t>
      </w:r>
      <w:r w:rsidRPr="00282115">
        <w:rPr>
          <w:rFonts w:ascii="Times New Roman" w:hAnsi="Times New Roman" w:cs="Times New Roman"/>
          <w:sz w:val="24"/>
          <w:szCs w:val="24"/>
        </w:rPr>
        <w:t>l</w:t>
      </w:r>
      <w:r w:rsidR="00507CF3" w:rsidRPr="00282115">
        <w:rPr>
          <w:rFonts w:ascii="Times New Roman" w:hAnsi="Times New Roman" w:cs="Times New Roman"/>
          <w:sz w:val="24"/>
          <w:szCs w:val="24"/>
        </w:rPr>
        <w:t xml:space="preserve">a </w:t>
      </w:r>
      <w:r w:rsidR="00110037" w:rsidRPr="00282115">
        <w:rPr>
          <w:rFonts w:ascii="Times New Roman" w:hAnsi="Times New Roman" w:cs="Times New Roman"/>
          <w:sz w:val="24"/>
          <w:szCs w:val="24"/>
        </w:rPr>
        <w:t>aplicación</w:t>
      </w:r>
      <w:r w:rsidRPr="00282115">
        <w:rPr>
          <w:rFonts w:ascii="Times New Roman" w:hAnsi="Times New Roman" w:cs="Times New Roman"/>
          <w:sz w:val="24"/>
          <w:szCs w:val="24"/>
        </w:rPr>
        <w:t xml:space="preserve"> </w:t>
      </w:r>
      <w:commentRangeStart w:id="370"/>
      <w:del w:id="371" w:author="Edwin Huamaní" w:date="2015-02-23T04:22:00Z">
        <w:r w:rsidRPr="00282115" w:rsidDel="00055B24">
          <w:rPr>
            <w:rFonts w:ascii="Times New Roman" w:hAnsi="Times New Roman" w:cs="Times New Roman"/>
            <w:sz w:val="24"/>
            <w:szCs w:val="24"/>
          </w:rPr>
          <w:delText>o quién haga sus veces</w:delText>
        </w:r>
      </w:del>
      <w:r w:rsidRPr="00282115">
        <w:rPr>
          <w:rFonts w:ascii="Times New Roman" w:hAnsi="Times New Roman" w:cs="Times New Roman"/>
          <w:sz w:val="24"/>
          <w:szCs w:val="24"/>
        </w:rPr>
        <w:t>, a través del módulo de seguridad del sistema</w:t>
      </w:r>
      <w:ins w:id="372" w:author="Edwin Huamaní" w:date="2015-02-23T04:22:00Z">
        <w:r w:rsidR="00055B24">
          <w:rPr>
            <w:rFonts w:ascii="Times New Roman" w:hAnsi="Times New Roman" w:cs="Times New Roman"/>
            <w:sz w:val="24"/>
            <w:szCs w:val="24"/>
          </w:rPr>
          <w:t>.</w:t>
        </w:r>
      </w:ins>
      <w:del w:id="373" w:author="Edwin Huamaní" w:date="2015-02-23T04:22:00Z">
        <w:r w:rsidRPr="00282115" w:rsidDel="00055B24">
          <w:rPr>
            <w:rFonts w:ascii="Times New Roman" w:hAnsi="Times New Roman" w:cs="Times New Roman"/>
            <w:sz w:val="24"/>
            <w:szCs w:val="24"/>
          </w:rPr>
          <w:delText>, l</w:delText>
        </w:r>
      </w:del>
      <w:ins w:id="374" w:author="Edwin Huamaní" w:date="2015-02-23T04:22:00Z">
        <w:r w:rsidR="00055B24">
          <w:rPr>
            <w:rFonts w:ascii="Times New Roman" w:hAnsi="Times New Roman" w:cs="Times New Roman"/>
            <w:sz w:val="24"/>
            <w:szCs w:val="24"/>
          </w:rPr>
          <w:t xml:space="preserve"> </w:t>
        </w:r>
      </w:ins>
      <w:del w:id="375" w:author="Edwin Huamaní" w:date="2015-02-23T04:22:00Z">
        <w:r w:rsidRPr="00282115" w:rsidDel="00055B24">
          <w:rPr>
            <w:rFonts w:ascii="Times New Roman" w:hAnsi="Times New Roman" w:cs="Times New Roman"/>
            <w:sz w:val="24"/>
            <w:szCs w:val="24"/>
          </w:rPr>
          <w:delText>a</w:delText>
        </w:r>
      </w:del>
      <w:ins w:id="376" w:author="Edwin Huamaní" w:date="2015-02-23T04:22:00Z">
        <w:r w:rsidR="00055B24">
          <w:rPr>
            <w:rFonts w:ascii="Times New Roman" w:hAnsi="Times New Roman" w:cs="Times New Roman"/>
            <w:sz w:val="24"/>
            <w:szCs w:val="24"/>
          </w:rPr>
          <w:t>L</w:t>
        </w:r>
        <w:r w:rsidR="00055B24" w:rsidRPr="00282115">
          <w:rPr>
            <w:rFonts w:ascii="Times New Roman" w:hAnsi="Times New Roman" w:cs="Times New Roman"/>
            <w:sz w:val="24"/>
            <w:szCs w:val="24"/>
          </w:rPr>
          <w:t>as</w:t>
        </w:r>
      </w:ins>
      <w:r w:rsidRPr="00282115">
        <w:rPr>
          <w:rFonts w:ascii="Times New Roman" w:hAnsi="Times New Roman" w:cs="Times New Roman"/>
          <w:sz w:val="24"/>
          <w:szCs w:val="24"/>
        </w:rPr>
        <w:t xml:space="preserve"> contraseñas de usuarios </w:t>
      </w:r>
      <w:commentRangeEnd w:id="370"/>
      <w:r w:rsidR="001340D8">
        <w:rPr>
          <w:rStyle w:val="Refdecomentario"/>
        </w:rPr>
        <w:commentReference w:id="370"/>
      </w:r>
      <w:r w:rsidRPr="00282115">
        <w:rPr>
          <w:rFonts w:ascii="Times New Roman" w:hAnsi="Times New Roman" w:cs="Times New Roman"/>
          <w:sz w:val="24"/>
          <w:szCs w:val="24"/>
        </w:rPr>
        <w:t xml:space="preserve">se guardarán encriptados en la base de datos  y sólo el administrador de base de datos (DBA) </w:t>
      </w:r>
      <w:del w:id="377" w:author="Edwin Huamaní" w:date="2015-02-23T04:22:00Z">
        <w:r w:rsidRPr="00282115" w:rsidDel="00055B24">
          <w:rPr>
            <w:rFonts w:ascii="Times New Roman" w:hAnsi="Times New Roman" w:cs="Times New Roman"/>
            <w:sz w:val="24"/>
            <w:szCs w:val="24"/>
          </w:rPr>
          <w:delText xml:space="preserve">o </w:delText>
        </w:r>
        <w:commentRangeStart w:id="378"/>
        <w:r w:rsidRPr="00282115" w:rsidDel="00055B24">
          <w:rPr>
            <w:rFonts w:ascii="Times New Roman" w:hAnsi="Times New Roman" w:cs="Times New Roman"/>
            <w:sz w:val="24"/>
            <w:szCs w:val="24"/>
          </w:rPr>
          <w:delText xml:space="preserve">quién haga sus veces </w:delText>
        </w:r>
        <w:commentRangeEnd w:id="378"/>
        <w:r w:rsidR="001340D8" w:rsidDel="00055B24">
          <w:rPr>
            <w:rStyle w:val="Refdecomentario"/>
          </w:rPr>
          <w:commentReference w:id="378"/>
        </w:r>
      </w:del>
      <w:r w:rsidRPr="00282115">
        <w:rPr>
          <w:rFonts w:ascii="Times New Roman" w:hAnsi="Times New Roman" w:cs="Times New Roman"/>
          <w:sz w:val="24"/>
          <w:szCs w:val="24"/>
        </w:rPr>
        <w:t>deberá tener acceso directamente a la información almacenada en la base de datos.</w:t>
      </w:r>
    </w:p>
    <w:p w14:paraId="63DFAF1C" w14:textId="7EF5735C" w:rsidR="00290FE0" w:rsidRPr="00282115" w:rsidRDefault="00507CF3" w:rsidP="00E234AB">
      <w:pPr>
        <w:pStyle w:val="Prrafodelista"/>
        <w:numPr>
          <w:ilvl w:val="1"/>
          <w:numId w:val="35"/>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La </w:t>
      </w:r>
      <w:commentRangeStart w:id="379"/>
      <w:r w:rsidRPr="00282115">
        <w:rPr>
          <w:rFonts w:ascii="Times New Roman" w:hAnsi="Times New Roman" w:cs="Times New Roman"/>
          <w:sz w:val="24"/>
          <w:szCs w:val="24"/>
        </w:rPr>
        <w:t>aplicación</w:t>
      </w:r>
      <w:ins w:id="380" w:author="Edwin Huamaní" w:date="2015-02-23T04:22:00Z">
        <w:r w:rsidR="00055B24">
          <w:rPr>
            <w:rFonts w:ascii="Times New Roman" w:hAnsi="Times New Roman" w:cs="Times New Roman"/>
            <w:sz w:val="24"/>
            <w:szCs w:val="24"/>
          </w:rPr>
          <w:t xml:space="preserve"> </w:t>
        </w:r>
      </w:ins>
      <w:ins w:id="381" w:author="Edwin Huamaní" w:date="2015-02-23T04:23:00Z">
        <w:r w:rsidR="00055B24">
          <w:rPr>
            <w:rFonts w:ascii="Times New Roman" w:hAnsi="Times New Roman" w:cs="Times New Roman"/>
            <w:sz w:val="24"/>
            <w:szCs w:val="24"/>
          </w:rPr>
          <w:t>móvil</w:t>
        </w:r>
      </w:ins>
      <w:r w:rsidR="00290FE0" w:rsidRPr="00282115">
        <w:rPr>
          <w:rFonts w:ascii="Times New Roman" w:hAnsi="Times New Roman" w:cs="Times New Roman"/>
          <w:sz w:val="24"/>
          <w:szCs w:val="24"/>
        </w:rPr>
        <w:t xml:space="preserve"> </w:t>
      </w:r>
      <w:commentRangeEnd w:id="379"/>
      <w:r w:rsidR="001340D8">
        <w:rPr>
          <w:rStyle w:val="Refdecomentario"/>
        </w:rPr>
        <w:commentReference w:id="379"/>
      </w:r>
      <w:r w:rsidR="00290FE0" w:rsidRPr="00282115">
        <w:rPr>
          <w:rFonts w:ascii="Times New Roman" w:hAnsi="Times New Roman" w:cs="Times New Roman"/>
          <w:sz w:val="24"/>
          <w:szCs w:val="24"/>
        </w:rPr>
        <w:t xml:space="preserve">será desarrollado utilizando el lenguaje de programación </w:t>
      </w:r>
      <w:commentRangeStart w:id="382"/>
      <w:r w:rsidRPr="00282115">
        <w:rPr>
          <w:rFonts w:ascii="Times New Roman" w:hAnsi="Times New Roman" w:cs="Times New Roman"/>
          <w:sz w:val="24"/>
          <w:szCs w:val="24"/>
        </w:rPr>
        <w:t xml:space="preserve">java </w:t>
      </w:r>
      <w:commentRangeEnd w:id="382"/>
      <w:r w:rsidR="001340D8">
        <w:rPr>
          <w:rStyle w:val="Refdecomentario"/>
        </w:rPr>
        <w:commentReference w:id="382"/>
      </w:r>
      <w:r w:rsidRPr="00282115">
        <w:rPr>
          <w:rFonts w:ascii="Times New Roman" w:hAnsi="Times New Roman" w:cs="Times New Roman"/>
          <w:sz w:val="24"/>
          <w:szCs w:val="24"/>
        </w:rPr>
        <w:t>en</w:t>
      </w:r>
      <w:ins w:id="383" w:author="Edwin Huamaní" w:date="2015-02-23T04:23:00Z">
        <w:r w:rsidR="00115E89">
          <w:rPr>
            <w:rFonts w:ascii="Times New Roman" w:hAnsi="Times New Roman" w:cs="Times New Roman"/>
            <w:sz w:val="24"/>
            <w:szCs w:val="24"/>
          </w:rPr>
          <w:t xml:space="preserve"> IDE</w:t>
        </w:r>
      </w:ins>
      <w:r w:rsidRPr="00282115">
        <w:rPr>
          <w:rFonts w:ascii="Times New Roman" w:hAnsi="Times New Roman" w:cs="Times New Roman"/>
          <w:sz w:val="24"/>
          <w:szCs w:val="24"/>
        </w:rPr>
        <w:t xml:space="preserve"> </w:t>
      </w:r>
      <w:commentRangeStart w:id="384"/>
      <w:r w:rsidRPr="00282115">
        <w:rPr>
          <w:rFonts w:ascii="Times New Roman" w:hAnsi="Times New Roman" w:cs="Times New Roman"/>
          <w:sz w:val="24"/>
          <w:szCs w:val="24"/>
        </w:rPr>
        <w:t>E</w:t>
      </w:r>
      <w:r w:rsidR="00C96817">
        <w:rPr>
          <w:rFonts w:ascii="Times New Roman" w:hAnsi="Times New Roman" w:cs="Times New Roman"/>
          <w:sz w:val="24"/>
          <w:szCs w:val="24"/>
        </w:rPr>
        <w:t>clipse Ju</w:t>
      </w:r>
      <w:r w:rsidRPr="00282115">
        <w:rPr>
          <w:rFonts w:ascii="Times New Roman" w:hAnsi="Times New Roman" w:cs="Times New Roman"/>
          <w:sz w:val="24"/>
          <w:szCs w:val="24"/>
        </w:rPr>
        <w:t>n</w:t>
      </w:r>
      <w:commentRangeEnd w:id="384"/>
      <w:r w:rsidR="001340D8">
        <w:rPr>
          <w:rStyle w:val="Refdecomentario"/>
        </w:rPr>
        <w:commentReference w:id="384"/>
      </w:r>
      <w:r w:rsidR="00C96817">
        <w:rPr>
          <w:rFonts w:ascii="Times New Roman" w:hAnsi="Times New Roman" w:cs="Times New Roman"/>
          <w:sz w:val="24"/>
          <w:szCs w:val="24"/>
        </w:rPr>
        <w:t>o</w:t>
      </w:r>
      <w:r w:rsidR="00290FE0" w:rsidRPr="00282115">
        <w:rPr>
          <w:rFonts w:ascii="Times New Roman" w:hAnsi="Times New Roman" w:cs="Times New Roman"/>
          <w:sz w:val="24"/>
          <w:szCs w:val="24"/>
        </w:rPr>
        <w:t>.</w:t>
      </w:r>
    </w:p>
    <w:p w14:paraId="174DA156" w14:textId="77777777" w:rsidR="00290FE0" w:rsidRPr="00282115" w:rsidRDefault="00290FE0" w:rsidP="00E234AB">
      <w:pPr>
        <w:pStyle w:val="Prrafodelista"/>
        <w:numPr>
          <w:ilvl w:val="1"/>
          <w:numId w:val="35"/>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El sistema utilizará una Base de datos Microsoft SQL Server 2008.</w:t>
      </w:r>
    </w:p>
    <w:p w14:paraId="183323C1" w14:textId="1F87D98C" w:rsidR="00290FE0" w:rsidRDefault="00507CF3" w:rsidP="00E234AB">
      <w:pPr>
        <w:pStyle w:val="Prrafodelista"/>
        <w:numPr>
          <w:ilvl w:val="1"/>
          <w:numId w:val="35"/>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El servicio web será desarrollado </w:t>
      </w:r>
      <w:commentRangeStart w:id="385"/>
      <w:r w:rsidRPr="00282115">
        <w:rPr>
          <w:rFonts w:ascii="Times New Roman" w:hAnsi="Times New Roman" w:cs="Times New Roman"/>
          <w:sz w:val="24"/>
          <w:szCs w:val="24"/>
        </w:rPr>
        <w:t>en</w:t>
      </w:r>
      <w:del w:id="386" w:author="Edwin Huamaní" w:date="2015-02-23T04:24:00Z">
        <w:r w:rsidRPr="00282115" w:rsidDel="00115E89">
          <w:rPr>
            <w:rFonts w:ascii="Times New Roman" w:hAnsi="Times New Roman" w:cs="Times New Roman"/>
            <w:sz w:val="24"/>
            <w:szCs w:val="24"/>
          </w:rPr>
          <w:delText xml:space="preserve"> programación</w:delText>
        </w:r>
      </w:del>
      <w:r w:rsidRPr="00282115">
        <w:rPr>
          <w:rFonts w:ascii="Times New Roman" w:hAnsi="Times New Roman" w:cs="Times New Roman"/>
          <w:sz w:val="24"/>
          <w:szCs w:val="24"/>
        </w:rPr>
        <w:t xml:space="preserve"> </w:t>
      </w:r>
      <w:commentRangeEnd w:id="385"/>
      <w:r w:rsidR="001340D8">
        <w:rPr>
          <w:rStyle w:val="Refdecomentario"/>
        </w:rPr>
        <w:commentReference w:id="385"/>
      </w:r>
      <w:r w:rsidRPr="00282115">
        <w:rPr>
          <w:rFonts w:ascii="Times New Roman" w:hAnsi="Times New Roman" w:cs="Times New Roman"/>
          <w:sz w:val="24"/>
          <w:szCs w:val="24"/>
        </w:rPr>
        <w:t xml:space="preserve">visual </w:t>
      </w:r>
      <w:r w:rsidR="00110037" w:rsidRPr="00282115">
        <w:rPr>
          <w:rFonts w:ascii="Times New Roman" w:hAnsi="Times New Roman" w:cs="Times New Roman"/>
          <w:sz w:val="24"/>
          <w:szCs w:val="24"/>
        </w:rPr>
        <w:t>Basic</w:t>
      </w:r>
      <w:r w:rsidR="00C96817">
        <w:rPr>
          <w:rFonts w:ascii="Times New Roman" w:hAnsi="Times New Roman" w:cs="Times New Roman"/>
          <w:sz w:val="24"/>
          <w:szCs w:val="24"/>
        </w:rPr>
        <w:t xml:space="preserve"> 2012</w:t>
      </w:r>
      <w:r w:rsidRPr="00282115">
        <w:rPr>
          <w:rFonts w:ascii="Times New Roman" w:hAnsi="Times New Roman" w:cs="Times New Roman"/>
          <w:sz w:val="24"/>
          <w:szCs w:val="24"/>
        </w:rPr>
        <w:t>.</w:t>
      </w:r>
    </w:p>
    <w:p w14:paraId="7CEF6FD6" w14:textId="77777777" w:rsidR="00B95C97" w:rsidRPr="00B95C97" w:rsidRDefault="00B95C97" w:rsidP="00E234AB">
      <w:pPr>
        <w:autoSpaceDE w:val="0"/>
        <w:autoSpaceDN w:val="0"/>
        <w:adjustRightInd w:val="0"/>
        <w:spacing w:after="0" w:line="240" w:lineRule="auto"/>
        <w:jc w:val="both"/>
        <w:rPr>
          <w:rFonts w:ascii="Times New Roman" w:hAnsi="Times New Roman" w:cs="Times New Roman"/>
          <w:sz w:val="24"/>
          <w:szCs w:val="24"/>
        </w:rPr>
      </w:pPr>
    </w:p>
    <w:p w14:paraId="08A264F3" w14:textId="77777777" w:rsidR="00290FE0" w:rsidRDefault="00290FE0" w:rsidP="00E234AB">
      <w:pPr>
        <w:autoSpaceDE w:val="0"/>
        <w:autoSpaceDN w:val="0"/>
        <w:adjustRightInd w:val="0"/>
        <w:spacing w:after="0" w:line="240" w:lineRule="auto"/>
        <w:ind w:left="1080"/>
        <w:jc w:val="both"/>
        <w:rPr>
          <w:rFonts w:ascii="Times New Roman" w:hAnsi="Times New Roman" w:cs="Times New Roman"/>
          <w:b/>
        </w:rPr>
      </w:pPr>
      <w:r w:rsidRPr="00B95C97">
        <w:rPr>
          <w:rFonts w:ascii="Times New Roman" w:hAnsi="Times New Roman" w:cs="Times New Roman"/>
          <w:b/>
        </w:rPr>
        <w:lastRenderedPageBreak/>
        <w:t>Limitaciones:</w:t>
      </w:r>
    </w:p>
    <w:p w14:paraId="590769A9" w14:textId="77777777" w:rsidR="00B95C97" w:rsidRPr="00B95C97" w:rsidRDefault="00B95C97" w:rsidP="00E234AB">
      <w:pPr>
        <w:autoSpaceDE w:val="0"/>
        <w:autoSpaceDN w:val="0"/>
        <w:adjustRightInd w:val="0"/>
        <w:spacing w:after="0" w:line="240" w:lineRule="auto"/>
        <w:ind w:left="1416"/>
        <w:jc w:val="both"/>
        <w:rPr>
          <w:rFonts w:ascii="Times New Roman" w:hAnsi="Times New Roman" w:cs="Times New Roman"/>
          <w:b/>
        </w:rPr>
      </w:pPr>
    </w:p>
    <w:p w14:paraId="0C6D58C1" w14:textId="77777777" w:rsidR="00290FE0" w:rsidRPr="00282115" w:rsidRDefault="00290FE0" w:rsidP="00E234AB">
      <w:pPr>
        <w:pStyle w:val="Prrafodelista"/>
        <w:numPr>
          <w:ilvl w:val="0"/>
          <w:numId w:val="34"/>
        </w:numPr>
        <w:autoSpaceDE w:val="0"/>
        <w:autoSpaceDN w:val="0"/>
        <w:adjustRightInd w:val="0"/>
        <w:spacing w:after="0" w:line="240" w:lineRule="auto"/>
        <w:ind w:left="1440"/>
        <w:jc w:val="both"/>
        <w:rPr>
          <w:rFonts w:ascii="Times New Roman" w:hAnsi="Times New Roman" w:cs="Times New Roman"/>
          <w:sz w:val="24"/>
          <w:szCs w:val="24"/>
        </w:rPr>
      </w:pPr>
      <w:r w:rsidRPr="00282115">
        <w:rPr>
          <w:rFonts w:ascii="Times New Roman" w:hAnsi="Times New Roman" w:cs="Times New Roman"/>
          <w:sz w:val="24"/>
          <w:szCs w:val="24"/>
        </w:rPr>
        <w:t xml:space="preserve">Para que el sistema propuesto tenga éxito se recomienda que el usuario cuente con un ancho de banda </w:t>
      </w:r>
      <w:commentRangeStart w:id="387"/>
      <w:r w:rsidRPr="00282115">
        <w:rPr>
          <w:rFonts w:ascii="Times New Roman" w:hAnsi="Times New Roman" w:cs="Times New Roman"/>
          <w:sz w:val="24"/>
          <w:szCs w:val="24"/>
        </w:rPr>
        <w:t xml:space="preserve">adecuado </w:t>
      </w:r>
      <w:commentRangeEnd w:id="387"/>
      <w:r w:rsidR="001340D8">
        <w:rPr>
          <w:rStyle w:val="Refdecomentario"/>
        </w:rPr>
        <w:commentReference w:id="387"/>
      </w:r>
      <w:r w:rsidRPr="00282115">
        <w:rPr>
          <w:rFonts w:ascii="Times New Roman" w:hAnsi="Times New Roman" w:cs="Times New Roman"/>
          <w:sz w:val="24"/>
          <w:szCs w:val="24"/>
        </w:rPr>
        <w:t xml:space="preserve">para que el tiempo de respuesta entre cada petición o acción se realice dentro de un estándar </w:t>
      </w:r>
      <w:commentRangeStart w:id="388"/>
      <w:r w:rsidRPr="00282115">
        <w:rPr>
          <w:rFonts w:ascii="Times New Roman" w:hAnsi="Times New Roman" w:cs="Times New Roman"/>
          <w:sz w:val="24"/>
          <w:szCs w:val="24"/>
        </w:rPr>
        <w:t xml:space="preserve">aceptable </w:t>
      </w:r>
      <w:commentRangeEnd w:id="388"/>
      <w:r w:rsidR="001340D8">
        <w:rPr>
          <w:rStyle w:val="Refdecomentario"/>
        </w:rPr>
        <w:commentReference w:id="388"/>
      </w:r>
      <w:r w:rsidRPr="00282115">
        <w:rPr>
          <w:rFonts w:ascii="Times New Roman" w:hAnsi="Times New Roman" w:cs="Times New Roman"/>
          <w:sz w:val="24"/>
          <w:szCs w:val="24"/>
        </w:rPr>
        <w:t>para el mismo, sin que éste desespere y lo abandone. Para ello es recomendable un mínimo de 1Mbps. </w:t>
      </w:r>
    </w:p>
    <w:p w14:paraId="59F2AE37" w14:textId="77777777" w:rsidR="00290FE0" w:rsidRPr="00282115" w:rsidRDefault="00290FE0" w:rsidP="00E234AB">
      <w:pPr>
        <w:pStyle w:val="Prrafodelista"/>
        <w:numPr>
          <w:ilvl w:val="0"/>
          <w:numId w:val="34"/>
        </w:numPr>
        <w:autoSpaceDE w:val="0"/>
        <w:autoSpaceDN w:val="0"/>
        <w:adjustRightInd w:val="0"/>
        <w:spacing w:after="0" w:line="240" w:lineRule="auto"/>
        <w:ind w:left="1440"/>
        <w:jc w:val="both"/>
        <w:rPr>
          <w:rFonts w:ascii="Times New Roman" w:hAnsi="Times New Roman" w:cs="Times New Roman"/>
          <w:sz w:val="24"/>
          <w:szCs w:val="24"/>
        </w:rPr>
      </w:pPr>
      <w:r w:rsidRPr="00282115">
        <w:rPr>
          <w:rFonts w:ascii="Times New Roman" w:hAnsi="Times New Roman" w:cs="Times New Roman"/>
          <w:sz w:val="24"/>
          <w:szCs w:val="24"/>
        </w:rPr>
        <w:t xml:space="preserve">El sistema proveerá </w:t>
      </w:r>
      <w:del w:id="389" w:author="Edwin Huamaní" w:date="2015-02-23T04:25:00Z">
        <w:r w:rsidRPr="00282115" w:rsidDel="00115E89">
          <w:rPr>
            <w:rFonts w:ascii="Times New Roman" w:hAnsi="Times New Roman" w:cs="Times New Roman"/>
            <w:sz w:val="24"/>
            <w:szCs w:val="24"/>
          </w:rPr>
          <w:delText xml:space="preserve">un </w:delText>
        </w:r>
        <w:commentRangeStart w:id="390"/>
        <w:r w:rsidRPr="00282115" w:rsidDel="00115E89">
          <w:rPr>
            <w:rFonts w:ascii="Times New Roman" w:hAnsi="Times New Roman" w:cs="Times New Roman"/>
            <w:sz w:val="24"/>
            <w:szCs w:val="24"/>
          </w:rPr>
          <w:delText xml:space="preserve">promedio </w:delText>
        </w:r>
        <w:commentRangeEnd w:id="390"/>
        <w:r w:rsidR="001340D8" w:rsidDel="00115E89">
          <w:rPr>
            <w:rStyle w:val="Refdecomentario"/>
          </w:rPr>
          <w:commentReference w:id="390"/>
        </w:r>
        <w:r w:rsidRPr="00282115" w:rsidDel="00115E89">
          <w:rPr>
            <w:rFonts w:ascii="Times New Roman" w:hAnsi="Times New Roman" w:cs="Times New Roman"/>
            <w:sz w:val="24"/>
            <w:szCs w:val="24"/>
          </w:rPr>
          <w:delText xml:space="preserve">de </w:delText>
        </w:r>
      </w:del>
      <w:r w:rsidRPr="00282115">
        <w:rPr>
          <w:rFonts w:ascii="Times New Roman" w:hAnsi="Times New Roman" w:cs="Times New Roman"/>
          <w:sz w:val="24"/>
          <w:szCs w:val="24"/>
        </w:rPr>
        <w:t xml:space="preserve">disponibilidad de </w:t>
      </w:r>
      <w:r w:rsidR="00507CF3" w:rsidRPr="00282115">
        <w:rPr>
          <w:rFonts w:ascii="Times New Roman" w:hAnsi="Times New Roman" w:cs="Times New Roman"/>
          <w:sz w:val="24"/>
          <w:szCs w:val="24"/>
        </w:rPr>
        <w:t>24</w:t>
      </w:r>
      <w:r w:rsidRPr="00282115">
        <w:rPr>
          <w:rFonts w:ascii="Times New Roman" w:hAnsi="Times New Roman" w:cs="Times New Roman"/>
          <w:sz w:val="24"/>
          <w:szCs w:val="24"/>
        </w:rPr>
        <w:t xml:space="preserve"> horas al día, los 7 días de la semana y los 365 días al año en el modo de funcionamiento en línea, pudiendo utilizarse </w:t>
      </w:r>
      <w:r w:rsidR="00E530BF" w:rsidRPr="00282115">
        <w:rPr>
          <w:rFonts w:ascii="Times New Roman" w:hAnsi="Times New Roman" w:cs="Times New Roman"/>
          <w:sz w:val="24"/>
          <w:szCs w:val="24"/>
        </w:rPr>
        <w:t xml:space="preserve">las horas </w:t>
      </w:r>
      <w:commentRangeStart w:id="391"/>
      <w:r w:rsidR="00E530BF" w:rsidRPr="00282115">
        <w:rPr>
          <w:rFonts w:ascii="Times New Roman" w:hAnsi="Times New Roman" w:cs="Times New Roman"/>
          <w:sz w:val="24"/>
          <w:szCs w:val="24"/>
        </w:rPr>
        <w:t xml:space="preserve">necesarias </w:t>
      </w:r>
      <w:commentRangeEnd w:id="391"/>
      <w:r w:rsidR="001340D8">
        <w:rPr>
          <w:rStyle w:val="Refdecomentario"/>
        </w:rPr>
        <w:commentReference w:id="391"/>
      </w:r>
      <w:r w:rsidR="00E530BF" w:rsidRPr="00282115">
        <w:rPr>
          <w:rFonts w:ascii="Times New Roman" w:hAnsi="Times New Roman" w:cs="Times New Roman"/>
          <w:sz w:val="24"/>
          <w:szCs w:val="24"/>
        </w:rPr>
        <w:t>para mantenimiento con previo aviso a los usuarios y personal que utilice la aplicación.</w:t>
      </w:r>
    </w:p>
    <w:p w14:paraId="4E126678" w14:textId="77777777" w:rsidR="00E530BF" w:rsidRDefault="00E530BF" w:rsidP="00E234AB">
      <w:pPr>
        <w:pStyle w:val="Prrafodelista"/>
        <w:autoSpaceDE w:val="0"/>
        <w:autoSpaceDN w:val="0"/>
        <w:adjustRightInd w:val="0"/>
        <w:spacing w:after="0" w:line="240" w:lineRule="auto"/>
        <w:ind w:left="1416"/>
        <w:jc w:val="both"/>
        <w:rPr>
          <w:ins w:id="392" w:author="Edwin Huamaní" w:date="2015-02-23T04:25:00Z"/>
          <w:rFonts w:ascii="Times New Roman" w:hAnsi="Times New Roman" w:cs="Times New Roman"/>
          <w:sz w:val="24"/>
          <w:szCs w:val="24"/>
        </w:rPr>
      </w:pPr>
    </w:p>
    <w:p w14:paraId="32F1F86A" w14:textId="77777777" w:rsidR="00115E89" w:rsidRDefault="00115E89" w:rsidP="00E234AB">
      <w:pPr>
        <w:pStyle w:val="Prrafodelista"/>
        <w:autoSpaceDE w:val="0"/>
        <w:autoSpaceDN w:val="0"/>
        <w:adjustRightInd w:val="0"/>
        <w:spacing w:after="0" w:line="240" w:lineRule="auto"/>
        <w:ind w:left="1416"/>
        <w:jc w:val="both"/>
        <w:rPr>
          <w:rFonts w:ascii="Times New Roman" w:hAnsi="Times New Roman" w:cs="Times New Roman"/>
          <w:sz w:val="24"/>
          <w:szCs w:val="24"/>
        </w:rPr>
      </w:pPr>
    </w:p>
    <w:p w14:paraId="2832682D" w14:textId="77777777" w:rsidR="00E234AB" w:rsidRDefault="00E234AB" w:rsidP="00E234AB">
      <w:pPr>
        <w:pStyle w:val="Prrafodelista"/>
        <w:autoSpaceDE w:val="0"/>
        <w:autoSpaceDN w:val="0"/>
        <w:adjustRightInd w:val="0"/>
        <w:spacing w:after="0" w:line="240" w:lineRule="auto"/>
        <w:ind w:left="1416"/>
        <w:jc w:val="both"/>
        <w:rPr>
          <w:ins w:id="393" w:author="Edwin Huamaní" w:date="2015-02-23T04:25:00Z"/>
          <w:rFonts w:ascii="Times New Roman" w:hAnsi="Times New Roman" w:cs="Times New Roman"/>
          <w:sz w:val="24"/>
          <w:szCs w:val="24"/>
        </w:rPr>
      </w:pPr>
    </w:p>
    <w:p w14:paraId="627DE369" w14:textId="77777777" w:rsidR="00E530BF" w:rsidRDefault="008643EF" w:rsidP="00E234AB">
      <w:pPr>
        <w:pStyle w:val="Ttulo3"/>
        <w:numPr>
          <w:ilvl w:val="1"/>
          <w:numId w:val="1"/>
        </w:numPr>
        <w:spacing w:line="240" w:lineRule="auto"/>
        <w:rPr>
          <w:rFonts w:ascii="Times New Roman" w:hAnsi="Times New Roman" w:cs="Times New Roman"/>
          <w:color w:val="auto"/>
          <w:sz w:val="24"/>
          <w:szCs w:val="24"/>
        </w:rPr>
      </w:pPr>
      <w:bookmarkStart w:id="394" w:name="_Toc412395583"/>
      <w:bookmarkStart w:id="395" w:name="_Toc412455137"/>
      <w:r>
        <w:rPr>
          <w:rFonts w:ascii="Times New Roman" w:hAnsi="Times New Roman" w:cs="Times New Roman"/>
          <w:color w:val="auto"/>
          <w:sz w:val="24"/>
          <w:szCs w:val="24"/>
        </w:rPr>
        <w:t>Patrón</w:t>
      </w:r>
      <w:r w:rsidR="00E530BF" w:rsidRPr="00E340B4">
        <w:rPr>
          <w:rFonts w:ascii="Times New Roman" w:hAnsi="Times New Roman" w:cs="Times New Roman"/>
          <w:color w:val="auto"/>
          <w:sz w:val="24"/>
          <w:szCs w:val="24"/>
        </w:rPr>
        <w:t xml:space="preserve"> de Arquitectura.</w:t>
      </w:r>
      <w:bookmarkEnd w:id="394"/>
      <w:bookmarkEnd w:id="395"/>
    </w:p>
    <w:p w14:paraId="128A1D8C" w14:textId="77777777" w:rsidR="00B95C97" w:rsidRPr="00B95C97" w:rsidRDefault="00B95C97" w:rsidP="00B95C97">
      <w:pPr>
        <w:pStyle w:val="Prrafodelista"/>
        <w:ind w:left="900"/>
      </w:pPr>
    </w:p>
    <w:p w14:paraId="579C34A3" w14:textId="77777777" w:rsidR="00E530BF" w:rsidRDefault="00E530BF"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r w:rsidRPr="00282115">
        <w:rPr>
          <w:rFonts w:ascii="Times New Roman" w:hAnsi="Times New Roman" w:cs="Times New Roman"/>
          <w:sz w:val="24"/>
          <w:szCs w:val="24"/>
        </w:rPr>
        <w:t>La arquitectura de software es una descripción de la estructura jerárquica de los subsistemas y los componentes de un sistema informático y las relaciones entre ellos</w:t>
      </w:r>
      <w:sdt>
        <w:sdtPr>
          <w:rPr>
            <w:rFonts w:ascii="Times New Roman" w:hAnsi="Times New Roman" w:cs="Times New Roman"/>
            <w:sz w:val="24"/>
            <w:szCs w:val="24"/>
          </w:rPr>
          <w:id w:val="-412008636"/>
          <w:citation/>
        </w:sdtPr>
        <w:sdtContent>
          <w:r w:rsidRPr="00282115">
            <w:rPr>
              <w:rFonts w:ascii="Times New Roman" w:hAnsi="Times New Roman" w:cs="Times New Roman"/>
              <w:sz w:val="24"/>
              <w:szCs w:val="24"/>
            </w:rPr>
            <w:fldChar w:fldCharType="begin"/>
          </w:r>
          <w:r w:rsidRPr="00282115">
            <w:rPr>
              <w:rFonts w:ascii="Times New Roman" w:hAnsi="Times New Roman" w:cs="Times New Roman"/>
              <w:sz w:val="24"/>
              <w:szCs w:val="24"/>
            </w:rPr>
            <w:instrText xml:space="preserve"> CITATION Pressman01 \l 10250 </w:instrText>
          </w:r>
          <w:r w:rsidRPr="00282115">
            <w:rPr>
              <w:rFonts w:ascii="Times New Roman" w:hAnsi="Times New Roman" w:cs="Times New Roman"/>
              <w:sz w:val="24"/>
              <w:szCs w:val="24"/>
            </w:rPr>
            <w:fldChar w:fldCharType="separate"/>
          </w:r>
          <w:r w:rsidRPr="00282115">
            <w:rPr>
              <w:rFonts w:ascii="Times New Roman" w:hAnsi="Times New Roman" w:cs="Times New Roman"/>
              <w:noProof/>
              <w:sz w:val="24"/>
              <w:szCs w:val="24"/>
            </w:rPr>
            <w:t xml:space="preserve"> (Pressman, 2001)</w:t>
          </w:r>
          <w:r w:rsidRPr="00282115">
            <w:rPr>
              <w:rFonts w:ascii="Times New Roman" w:hAnsi="Times New Roman" w:cs="Times New Roman"/>
              <w:sz w:val="24"/>
              <w:szCs w:val="24"/>
            </w:rPr>
            <w:fldChar w:fldCharType="end"/>
          </w:r>
        </w:sdtContent>
      </w:sdt>
      <w:r w:rsidR="00AD2EAA">
        <w:rPr>
          <w:rStyle w:val="Refdecomentario"/>
        </w:rPr>
        <w:commentReference w:id="396"/>
      </w:r>
      <w:r w:rsidRPr="00282115">
        <w:rPr>
          <w:rFonts w:ascii="Times New Roman" w:hAnsi="Times New Roman" w:cs="Times New Roman"/>
          <w:sz w:val="24"/>
          <w:szCs w:val="24"/>
        </w:rPr>
        <w:t xml:space="preserve">. En el presente proyecto se utilizará </w:t>
      </w:r>
      <w:ins w:id="397" w:author="Edwin Huamaní" w:date="2015-02-23T04:25:00Z">
        <w:r w:rsidR="00115E89">
          <w:rPr>
            <w:rFonts w:ascii="Times New Roman" w:hAnsi="Times New Roman" w:cs="Times New Roman"/>
            <w:sz w:val="24"/>
            <w:szCs w:val="24"/>
          </w:rPr>
          <w:t>la</w:t>
        </w:r>
      </w:ins>
      <w:commentRangeStart w:id="398"/>
      <w:del w:id="399" w:author="Edwin Huamaní" w:date="2015-02-23T04:25:00Z">
        <w:r w:rsidRPr="00282115" w:rsidDel="00115E89">
          <w:rPr>
            <w:rFonts w:ascii="Times New Roman" w:hAnsi="Times New Roman" w:cs="Times New Roman"/>
            <w:sz w:val="24"/>
            <w:szCs w:val="24"/>
          </w:rPr>
          <w:delText>el</w:delText>
        </w:r>
      </w:del>
      <w:r w:rsidRPr="00282115">
        <w:rPr>
          <w:rFonts w:ascii="Times New Roman" w:hAnsi="Times New Roman" w:cs="Times New Roman"/>
          <w:sz w:val="24"/>
          <w:szCs w:val="24"/>
        </w:rPr>
        <w:t xml:space="preserve"> </w:t>
      </w:r>
      <w:commentRangeEnd w:id="398"/>
      <w:r w:rsidR="00AD2EAA">
        <w:rPr>
          <w:rStyle w:val="Refdecomentario"/>
        </w:rPr>
        <w:commentReference w:id="398"/>
      </w:r>
      <w:r w:rsidRPr="00282115">
        <w:rPr>
          <w:rFonts w:ascii="Times New Roman" w:hAnsi="Times New Roman" w:cs="Times New Roman"/>
          <w:sz w:val="24"/>
          <w:szCs w:val="24"/>
        </w:rPr>
        <w:t>Arquitectura por Capas para el diseño de software.</w:t>
      </w:r>
    </w:p>
    <w:p w14:paraId="1E9C3492" w14:textId="77777777" w:rsidR="00B95C97" w:rsidRPr="00282115" w:rsidRDefault="00B95C97"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69999955" w14:textId="77777777" w:rsidR="00E530BF" w:rsidRDefault="00B95C97" w:rsidP="00E234AB">
      <w:p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          3.2.1  </w:t>
      </w:r>
      <w:r w:rsidR="00E530BF" w:rsidRPr="00B95C97">
        <w:rPr>
          <w:rFonts w:ascii="Times New Roman" w:hAnsi="Times New Roman" w:cs="Times New Roman"/>
          <w:b/>
        </w:rPr>
        <w:t>Arquitectura por capas.</w:t>
      </w:r>
    </w:p>
    <w:p w14:paraId="449C38FB" w14:textId="77777777" w:rsidR="00B95C97" w:rsidRPr="00B95C97" w:rsidRDefault="00B95C97" w:rsidP="00E234AB">
      <w:pPr>
        <w:autoSpaceDE w:val="0"/>
        <w:autoSpaceDN w:val="0"/>
        <w:adjustRightInd w:val="0"/>
        <w:spacing w:after="0" w:line="240" w:lineRule="auto"/>
        <w:jc w:val="both"/>
        <w:rPr>
          <w:rFonts w:ascii="Times New Roman" w:hAnsi="Times New Roman" w:cs="Times New Roman"/>
          <w:b/>
        </w:rPr>
      </w:pPr>
    </w:p>
    <w:p w14:paraId="3842CCA0" w14:textId="77777777" w:rsidR="00E530BF" w:rsidRPr="00282115" w:rsidRDefault="00E530BF" w:rsidP="00E234AB">
      <w:pPr>
        <w:pStyle w:val="Prrafodelista"/>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La arquitectura por capas es un estilo de programación en</w:t>
      </w:r>
      <w:del w:id="400" w:author="Edwin Huamaní" w:date="2015-02-23T04:26:00Z">
        <w:r w:rsidRPr="00282115" w:rsidDel="00115E89">
          <w:rPr>
            <w:rFonts w:ascii="Times New Roman" w:hAnsi="Times New Roman" w:cs="Times New Roman"/>
            <w:sz w:val="24"/>
            <w:szCs w:val="24"/>
          </w:rPr>
          <w:delText xml:space="preserve"> </w:delText>
        </w:r>
        <w:commentRangeStart w:id="401"/>
        <w:r w:rsidRPr="00282115" w:rsidDel="00115E89">
          <w:rPr>
            <w:rFonts w:ascii="Times New Roman" w:hAnsi="Times New Roman" w:cs="Times New Roman"/>
            <w:sz w:val="24"/>
            <w:szCs w:val="24"/>
          </w:rPr>
          <w:delText>el</w:delText>
        </w:r>
      </w:del>
      <w:r w:rsidRPr="00282115">
        <w:rPr>
          <w:rFonts w:ascii="Times New Roman" w:hAnsi="Times New Roman" w:cs="Times New Roman"/>
          <w:sz w:val="24"/>
          <w:szCs w:val="24"/>
        </w:rPr>
        <w:t xml:space="preserve"> que el </w:t>
      </w:r>
      <w:commentRangeEnd w:id="401"/>
      <w:r w:rsidR="00AD2EAA">
        <w:rPr>
          <w:rStyle w:val="Refdecomentario"/>
        </w:rPr>
        <w:commentReference w:id="401"/>
      </w:r>
      <w:r w:rsidRPr="00282115">
        <w:rPr>
          <w:rFonts w:ascii="Times New Roman" w:hAnsi="Times New Roman" w:cs="Times New Roman"/>
          <w:sz w:val="24"/>
          <w:szCs w:val="24"/>
        </w:rPr>
        <w:t>objetivo primordial es la separación de la lógica de negocios de la lógica de diseño; un ejemplo básico de esto consiste en separar la capa de datos de la capa de presentación al usuario.</w:t>
      </w:r>
    </w:p>
    <w:p w14:paraId="75B0EEFD" w14:textId="77777777" w:rsidR="00E530BF" w:rsidRPr="00282115" w:rsidRDefault="00E530BF" w:rsidP="00E234AB">
      <w:pPr>
        <w:pStyle w:val="Prrafodelista"/>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La mayor ventaja de este patrón de arquitectura es que</w:t>
      </w:r>
      <w:del w:id="402" w:author="Edwin Huamaní" w:date="2015-02-23T04:26:00Z">
        <w:r w:rsidRPr="00282115" w:rsidDel="00115E89">
          <w:rPr>
            <w:rFonts w:ascii="Times New Roman" w:hAnsi="Times New Roman" w:cs="Times New Roman"/>
            <w:sz w:val="24"/>
            <w:szCs w:val="24"/>
          </w:rPr>
          <w:delText xml:space="preserve"> </w:delText>
        </w:r>
        <w:commentRangeStart w:id="403"/>
        <w:r w:rsidRPr="00282115" w:rsidDel="00115E89">
          <w:rPr>
            <w:rFonts w:ascii="Times New Roman" w:hAnsi="Times New Roman" w:cs="Times New Roman"/>
            <w:sz w:val="24"/>
            <w:szCs w:val="24"/>
          </w:rPr>
          <w:delText>en</w:delText>
        </w:r>
      </w:del>
      <w:r w:rsidRPr="00282115">
        <w:rPr>
          <w:rFonts w:ascii="Times New Roman" w:hAnsi="Times New Roman" w:cs="Times New Roman"/>
          <w:sz w:val="24"/>
          <w:szCs w:val="24"/>
        </w:rPr>
        <w:t xml:space="preserve"> </w:t>
      </w:r>
      <w:commentRangeEnd w:id="403"/>
      <w:r w:rsidR="00AD2EAA">
        <w:rPr>
          <w:rStyle w:val="Refdecomentario"/>
        </w:rPr>
        <w:commentReference w:id="403"/>
      </w:r>
      <w:r w:rsidRPr="00282115">
        <w:rPr>
          <w:rFonts w:ascii="Times New Roman" w:hAnsi="Times New Roman" w:cs="Times New Roman"/>
          <w:sz w:val="24"/>
          <w:szCs w:val="24"/>
        </w:rPr>
        <w:t xml:space="preserve">el desarrollo se lleva a cabo en varios niveles, o capas, y en el caso de que exista algún error o la necesidad de algún cambio obligatorio, solo es necesario cambiar el nivel en cuestión, sin afectar el correcto funcionamiento del resto del sistema. En </w:t>
      </w:r>
      <w:commentRangeStart w:id="404"/>
      <w:del w:id="405" w:author="Edwin Huamaní" w:date="2015-02-23T04:26:00Z">
        <w:r w:rsidRPr="00282115" w:rsidDel="00115E89">
          <w:rPr>
            <w:rFonts w:ascii="Times New Roman" w:hAnsi="Times New Roman" w:cs="Times New Roman"/>
            <w:sz w:val="24"/>
            <w:szCs w:val="24"/>
          </w:rPr>
          <w:delText xml:space="preserve">nuestra </w:delText>
        </w:r>
        <w:commentRangeEnd w:id="404"/>
        <w:r w:rsidR="00AD2EAA" w:rsidDel="00115E89">
          <w:rPr>
            <w:rStyle w:val="Refdecomentario"/>
          </w:rPr>
          <w:commentReference w:id="404"/>
        </w:r>
      </w:del>
      <w:ins w:id="406" w:author="Edwin Huamaní" w:date="2015-02-23T04:26:00Z">
        <w:r w:rsidR="00115E89">
          <w:rPr>
            <w:rFonts w:ascii="Times New Roman" w:hAnsi="Times New Roman" w:cs="Times New Roman"/>
            <w:sz w:val="24"/>
            <w:szCs w:val="24"/>
          </w:rPr>
          <w:t xml:space="preserve">la </w:t>
        </w:r>
      </w:ins>
      <w:r w:rsidRPr="00282115">
        <w:rPr>
          <w:rFonts w:ascii="Times New Roman" w:hAnsi="Times New Roman" w:cs="Times New Roman"/>
          <w:sz w:val="24"/>
          <w:szCs w:val="24"/>
        </w:rPr>
        <w:t>solución software utilizaremos cuatro capas (Presentación, Entidades, Negocios, Datos).</w:t>
      </w:r>
    </w:p>
    <w:p w14:paraId="1FCD4A16" w14:textId="77777777" w:rsidR="00E530BF" w:rsidRDefault="00E530BF"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30D36116" w14:textId="77777777" w:rsidR="00E234AB" w:rsidRPr="00282115" w:rsidRDefault="00E234A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219FF04E" w14:textId="77777777" w:rsidR="00E530BF" w:rsidRDefault="00B95C97" w:rsidP="00E234AB">
      <w:p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           3.2.</w:t>
      </w:r>
      <w:r w:rsidR="00321137">
        <w:rPr>
          <w:rFonts w:ascii="Times New Roman" w:hAnsi="Times New Roman" w:cs="Times New Roman"/>
          <w:b/>
        </w:rPr>
        <w:t>2</w:t>
      </w:r>
      <w:r>
        <w:rPr>
          <w:rFonts w:ascii="Times New Roman" w:hAnsi="Times New Roman" w:cs="Times New Roman"/>
          <w:b/>
        </w:rPr>
        <w:t xml:space="preserve"> </w:t>
      </w:r>
      <w:r w:rsidR="00E530BF" w:rsidRPr="00B95C97">
        <w:rPr>
          <w:rFonts w:ascii="Times New Roman" w:hAnsi="Times New Roman" w:cs="Times New Roman"/>
          <w:b/>
        </w:rPr>
        <w:t>Arquitectura de cuatro Capas o niveles.</w:t>
      </w:r>
    </w:p>
    <w:p w14:paraId="0FD2B0AA" w14:textId="77777777" w:rsidR="00B95C97" w:rsidRPr="00B95C97" w:rsidRDefault="00B95C97" w:rsidP="00E234AB">
      <w:pPr>
        <w:autoSpaceDE w:val="0"/>
        <w:autoSpaceDN w:val="0"/>
        <w:adjustRightInd w:val="0"/>
        <w:spacing w:after="0" w:line="240" w:lineRule="auto"/>
        <w:ind w:left="708"/>
        <w:jc w:val="both"/>
        <w:rPr>
          <w:rFonts w:ascii="Times New Roman" w:hAnsi="Times New Roman" w:cs="Times New Roman"/>
          <w:b/>
        </w:rPr>
      </w:pPr>
    </w:p>
    <w:p w14:paraId="20D01272" w14:textId="52DF243E" w:rsidR="00E530BF" w:rsidRPr="00282115" w:rsidRDefault="00E530BF" w:rsidP="00E234AB">
      <w:pPr>
        <w:pStyle w:val="Prrafodelista"/>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 xml:space="preserve">La Arquitectura de </w:t>
      </w:r>
      <w:commentRangeStart w:id="407"/>
      <w:del w:id="408" w:author="Edwin Huamaní" w:date="2015-02-23T04:26:00Z">
        <w:r w:rsidRPr="00282115" w:rsidDel="00115E89">
          <w:rPr>
            <w:rFonts w:ascii="Times New Roman" w:hAnsi="Times New Roman" w:cs="Times New Roman"/>
            <w:sz w:val="24"/>
            <w:szCs w:val="24"/>
          </w:rPr>
          <w:delText xml:space="preserve">tres </w:delText>
        </w:r>
      </w:del>
      <w:commentRangeEnd w:id="407"/>
      <w:ins w:id="409" w:author="Edwin Huamaní" w:date="2015-02-23T04:26:00Z">
        <w:r w:rsidR="00115E89">
          <w:rPr>
            <w:rFonts w:ascii="Times New Roman" w:hAnsi="Times New Roman" w:cs="Times New Roman"/>
            <w:sz w:val="24"/>
            <w:szCs w:val="24"/>
          </w:rPr>
          <w:t>cuatro</w:t>
        </w:r>
        <w:r w:rsidR="00115E89" w:rsidRPr="00282115">
          <w:rPr>
            <w:rFonts w:ascii="Times New Roman" w:hAnsi="Times New Roman" w:cs="Times New Roman"/>
            <w:sz w:val="24"/>
            <w:szCs w:val="24"/>
          </w:rPr>
          <w:t xml:space="preserve"> </w:t>
        </w:r>
      </w:ins>
      <w:r w:rsidR="00AD2EAA">
        <w:rPr>
          <w:rStyle w:val="Refdecomentario"/>
        </w:rPr>
        <w:commentReference w:id="407"/>
      </w:r>
      <w:r w:rsidRPr="00282115">
        <w:rPr>
          <w:rFonts w:ascii="Times New Roman" w:hAnsi="Times New Roman" w:cs="Times New Roman"/>
          <w:sz w:val="24"/>
          <w:szCs w:val="24"/>
        </w:rPr>
        <w:t>capas o niveles con</w:t>
      </w:r>
      <w:r w:rsidR="004D2D84">
        <w:rPr>
          <w:rFonts w:ascii="Times New Roman" w:hAnsi="Times New Roman" w:cs="Times New Roman"/>
          <w:sz w:val="24"/>
          <w:szCs w:val="24"/>
        </w:rPr>
        <w:t xml:space="preserve">sta de los siguientes elementos. </w:t>
      </w:r>
      <w:r w:rsidR="004D2D84" w:rsidRPr="006D7131">
        <w:rPr>
          <w:rFonts w:ascii="Times New Roman" w:hAnsi="Times New Roman" w:cs="Times New Roman"/>
          <w:b/>
          <w:i/>
        </w:rPr>
        <w:t>Fig.</w:t>
      </w:r>
      <w:r w:rsidR="004D2D84">
        <w:rPr>
          <w:rFonts w:ascii="Times New Roman" w:hAnsi="Times New Roman" w:cs="Times New Roman"/>
          <w:b/>
          <w:i/>
        </w:rPr>
        <w:t xml:space="preserve"> 14</w:t>
      </w:r>
    </w:p>
    <w:p w14:paraId="69606B17" w14:textId="77777777" w:rsidR="00CB323A" w:rsidRDefault="00CB323A" w:rsidP="00E234AB">
      <w:pPr>
        <w:pStyle w:val="Ttulo3"/>
        <w:numPr>
          <w:ilvl w:val="0"/>
          <w:numId w:val="36"/>
        </w:numPr>
        <w:spacing w:line="240" w:lineRule="auto"/>
        <w:rPr>
          <w:rFonts w:ascii="Times New Roman" w:hAnsi="Times New Roman" w:cs="Times New Roman"/>
          <w:color w:val="auto"/>
        </w:rPr>
      </w:pPr>
      <w:bookmarkStart w:id="410" w:name="_Toc412386625"/>
      <w:bookmarkStart w:id="411" w:name="_Toc412391628"/>
      <w:bookmarkStart w:id="412" w:name="_Toc412395584"/>
      <w:bookmarkStart w:id="413" w:name="_Toc412453130"/>
      <w:bookmarkStart w:id="414" w:name="_Toc412455138"/>
      <w:r w:rsidRPr="00B95C97">
        <w:rPr>
          <w:rFonts w:ascii="Times New Roman" w:hAnsi="Times New Roman" w:cs="Times New Roman"/>
          <w:color w:val="auto"/>
        </w:rPr>
        <w:t>Capa de Presentación</w:t>
      </w:r>
      <w:bookmarkEnd w:id="410"/>
      <w:bookmarkEnd w:id="411"/>
      <w:bookmarkEnd w:id="412"/>
      <w:bookmarkEnd w:id="413"/>
      <w:bookmarkEnd w:id="414"/>
    </w:p>
    <w:p w14:paraId="411A6452" w14:textId="77777777" w:rsidR="00E234AB" w:rsidRDefault="00E234AB" w:rsidP="00E234AB">
      <w:pPr>
        <w:pStyle w:val="NormalWeb"/>
        <w:ind w:left="1428"/>
        <w:jc w:val="both"/>
      </w:pPr>
    </w:p>
    <w:p w14:paraId="1E9B9093" w14:textId="77777777" w:rsidR="00CB323A" w:rsidRPr="00282115" w:rsidRDefault="00CB323A" w:rsidP="00E234AB">
      <w:pPr>
        <w:pStyle w:val="NormalWeb"/>
        <w:ind w:left="1428"/>
        <w:jc w:val="both"/>
      </w:pPr>
      <w:r w:rsidRPr="00282115">
        <w:lastRenderedPageBreak/>
        <w:t xml:space="preserve">Esta capa hablando en términos de desarrollo con Java </w:t>
      </w:r>
      <w:commentRangeStart w:id="415"/>
      <w:del w:id="416" w:author="Edwin Huamaní" w:date="2015-02-23T04:27:00Z">
        <w:r w:rsidRPr="00282115" w:rsidDel="00115E89">
          <w:delText>en Eclipse Juno</w:delText>
        </w:r>
        <w:commentRangeEnd w:id="415"/>
        <w:r w:rsidR="00AD2EAA" w:rsidDel="00115E89">
          <w:rPr>
            <w:rStyle w:val="Refdecomentario"/>
            <w:rFonts w:asciiTheme="minorHAnsi" w:eastAsiaTheme="minorHAnsi" w:hAnsiTheme="minorHAnsi" w:cstheme="minorBidi"/>
            <w:lang w:eastAsia="en-US"/>
          </w:rPr>
          <w:commentReference w:id="415"/>
        </w:r>
        <w:r w:rsidRPr="00282115" w:rsidDel="00115E89">
          <w:delText xml:space="preserve">, </w:delText>
        </w:r>
      </w:del>
      <w:r w:rsidRPr="00282115">
        <w:t xml:space="preserve">es el proyecto de tipo Android Application, o aplicación Java para Android. </w:t>
      </w:r>
    </w:p>
    <w:p w14:paraId="51062B8C" w14:textId="77777777" w:rsidR="00E530BF" w:rsidRDefault="00CB323A" w:rsidP="00E234AB">
      <w:pPr>
        <w:pStyle w:val="NormalWeb"/>
        <w:ind w:left="1428"/>
        <w:jc w:val="both"/>
        <w:rPr>
          <w:ins w:id="417" w:author="Edwin Huamaní" w:date="2015-02-23T04:31:00Z"/>
        </w:rPr>
      </w:pPr>
      <w:commentRangeStart w:id="418"/>
      <w:r w:rsidRPr="00282115">
        <w:t xml:space="preserve">Para el caso de </w:t>
      </w:r>
      <w:del w:id="419" w:author="Edwin Huamaní" w:date="2015-02-23T04:27:00Z">
        <w:r w:rsidRPr="00282115" w:rsidDel="00115E89">
          <w:delText xml:space="preserve">una </w:delText>
        </w:r>
      </w:del>
      <w:ins w:id="420" w:author="Edwin Huamaní" w:date="2015-02-23T04:27:00Z">
        <w:r w:rsidR="00115E89">
          <w:t>la</w:t>
        </w:r>
        <w:r w:rsidR="00115E89" w:rsidRPr="00282115">
          <w:t xml:space="preserve"> </w:t>
        </w:r>
      </w:ins>
      <w:r w:rsidRPr="00282115">
        <w:t xml:space="preserve">aplicación </w:t>
      </w:r>
      <w:commentRangeEnd w:id="418"/>
      <w:r w:rsidR="00AD2EAA">
        <w:rPr>
          <w:rStyle w:val="Refdecomentario"/>
          <w:rFonts w:asciiTheme="minorHAnsi" w:eastAsiaTheme="minorHAnsi" w:hAnsiTheme="minorHAnsi" w:cstheme="minorBidi"/>
          <w:lang w:eastAsia="en-US"/>
        </w:rPr>
        <w:commentReference w:id="418"/>
      </w:r>
      <w:r w:rsidRPr="00282115">
        <w:t>esta capa seria el servicio como tal que es quien expone al mundo los métodos a consumir o a utilizar por las aplicacione</w:t>
      </w:r>
      <w:r w:rsidR="00A819B7">
        <w:t>s que consuman dichos servicios</w:t>
      </w:r>
    </w:p>
    <w:p w14:paraId="74C17305" w14:textId="77777777" w:rsidR="00115E89" w:rsidRDefault="00115E89" w:rsidP="00E234AB">
      <w:pPr>
        <w:pStyle w:val="NormalWeb"/>
        <w:ind w:left="1428"/>
        <w:jc w:val="both"/>
        <w:rPr>
          <w:ins w:id="421" w:author="Edwin Huamaní" w:date="2015-02-23T04:31:00Z"/>
        </w:rPr>
      </w:pPr>
    </w:p>
    <w:p w14:paraId="3C668CDD" w14:textId="77777777" w:rsidR="00115E89" w:rsidRPr="00282115" w:rsidRDefault="00115E89" w:rsidP="00E234AB">
      <w:pPr>
        <w:pStyle w:val="NormalWeb"/>
        <w:ind w:left="1428"/>
        <w:jc w:val="both"/>
      </w:pPr>
    </w:p>
    <w:p w14:paraId="4536D27A" w14:textId="77777777" w:rsidR="00CD0F45" w:rsidRDefault="00CD0F45" w:rsidP="00E234AB">
      <w:pPr>
        <w:pStyle w:val="Ttulo3"/>
        <w:numPr>
          <w:ilvl w:val="0"/>
          <w:numId w:val="36"/>
        </w:numPr>
        <w:spacing w:line="240" w:lineRule="auto"/>
        <w:rPr>
          <w:rFonts w:ascii="Times New Roman" w:hAnsi="Times New Roman" w:cs="Times New Roman"/>
          <w:color w:val="auto"/>
        </w:rPr>
      </w:pPr>
      <w:bookmarkStart w:id="422" w:name="_Toc412386626"/>
      <w:bookmarkStart w:id="423" w:name="_Toc412391629"/>
      <w:bookmarkStart w:id="424" w:name="_Toc412395585"/>
      <w:bookmarkStart w:id="425" w:name="_Toc412453131"/>
      <w:bookmarkStart w:id="426" w:name="_Toc412455139"/>
      <w:r w:rsidRPr="00321137">
        <w:rPr>
          <w:rFonts w:ascii="Times New Roman" w:hAnsi="Times New Roman" w:cs="Times New Roman"/>
          <w:color w:val="auto"/>
        </w:rPr>
        <w:t>Capa de Negocio</w:t>
      </w:r>
      <w:bookmarkEnd w:id="422"/>
      <w:bookmarkEnd w:id="423"/>
      <w:bookmarkEnd w:id="424"/>
      <w:bookmarkEnd w:id="425"/>
      <w:bookmarkEnd w:id="426"/>
    </w:p>
    <w:p w14:paraId="2C876EF0" w14:textId="77777777" w:rsidR="00E234AB" w:rsidRDefault="00E234AB" w:rsidP="00E234AB">
      <w:pPr>
        <w:pStyle w:val="NormalWeb"/>
        <w:ind w:left="1428"/>
        <w:jc w:val="both"/>
      </w:pPr>
    </w:p>
    <w:p w14:paraId="124FA068" w14:textId="77777777" w:rsidR="00CD0F45" w:rsidRPr="00282115" w:rsidRDefault="00CD0F45" w:rsidP="00E234AB">
      <w:pPr>
        <w:pStyle w:val="NormalWeb"/>
        <w:ind w:left="1428"/>
        <w:jc w:val="both"/>
      </w:pPr>
      <w:r w:rsidRPr="00282115">
        <w:t xml:space="preserve">Esta capa es la segunda en la estructura </w:t>
      </w:r>
      <w:commentRangeStart w:id="427"/>
      <w:r w:rsidRPr="00282115">
        <w:t xml:space="preserve">de la </w:t>
      </w:r>
      <w:del w:id="428" w:author="Edwin Huamaní" w:date="2015-02-23T04:28:00Z">
        <w:r w:rsidRPr="00282115" w:rsidDel="00115E89">
          <w:delText>imagen</w:delText>
        </w:r>
        <w:commentRangeEnd w:id="427"/>
        <w:r w:rsidR="00AD2EAA" w:rsidDel="00115E89">
          <w:rPr>
            <w:rStyle w:val="Refdecomentario"/>
            <w:rFonts w:asciiTheme="minorHAnsi" w:eastAsiaTheme="minorHAnsi" w:hAnsiTheme="minorHAnsi" w:cstheme="minorBidi"/>
            <w:lang w:eastAsia="en-US"/>
          </w:rPr>
          <w:commentReference w:id="427"/>
        </w:r>
      </w:del>
      <w:ins w:id="429" w:author="Edwin Huamaní" w:date="2015-02-23T04:28:00Z">
        <w:r w:rsidR="00115E89">
          <w:t>fig. 14</w:t>
        </w:r>
      </w:ins>
      <w:r w:rsidRPr="00282115">
        <w:t xml:space="preserve">, en esta capa es donde debemos colocar el </w:t>
      </w:r>
      <w:commentRangeStart w:id="430"/>
      <w:r w:rsidRPr="00282115">
        <w:t xml:space="preserve">código </w:t>
      </w:r>
      <w:commentRangeEnd w:id="430"/>
      <w:r w:rsidR="00AD2EAA">
        <w:rPr>
          <w:rStyle w:val="Refdecomentario"/>
          <w:rFonts w:asciiTheme="minorHAnsi" w:eastAsiaTheme="minorHAnsi" w:hAnsiTheme="minorHAnsi" w:cstheme="minorBidi"/>
          <w:lang w:eastAsia="en-US"/>
        </w:rPr>
        <w:commentReference w:id="430"/>
      </w:r>
      <w:r w:rsidRPr="00282115">
        <w:t xml:space="preserve">de nuestra aplicación que se encargue de realizar las operaciones inherentes al negocio </w:t>
      </w:r>
      <w:commentRangeStart w:id="431"/>
      <w:r w:rsidRPr="00282115">
        <w:t xml:space="preserve">o tipo de aplicación </w:t>
      </w:r>
      <w:commentRangeEnd w:id="431"/>
      <w:r w:rsidR="00AD2EAA">
        <w:rPr>
          <w:rStyle w:val="Refdecomentario"/>
          <w:rFonts w:asciiTheme="minorHAnsi" w:eastAsiaTheme="minorHAnsi" w:hAnsiTheme="minorHAnsi" w:cstheme="minorBidi"/>
          <w:lang w:eastAsia="en-US"/>
        </w:rPr>
        <w:commentReference w:id="431"/>
      </w:r>
      <w:r w:rsidRPr="00282115">
        <w:t>que estemos desarrollando.</w:t>
      </w:r>
    </w:p>
    <w:p w14:paraId="13C97BC4" w14:textId="77777777" w:rsidR="00CD0F45" w:rsidRPr="00282115" w:rsidRDefault="00CB323A" w:rsidP="00E234AB">
      <w:pPr>
        <w:pStyle w:val="NormalWeb"/>
        <w:ind w:left="1428"/>
        <w:jc w:val="both"/>
      </w:pPr>
      <w:r w:rsidRPr="00282115">
        <w:t>E</w:t>
      </w:r>
      <w:r w:rsidR="00CD0F45" w:rsidRPr="00282115">
        <w:t>n esta capa se definen las operaciones o cálculos que se necesiten realizar para las operaciones de nuestra aplicación.</w:t>
      </w:r>
    </w:p>
    <w:p w14:paraId="339DDAB5" w14:textId="77777777" w:rsidR="00CD0F45" w:rsidRPr="00282115" w:rsidRDefault="00CD0F45" w:rsidP="00E234AB">
      <w:pPr>
        <w:pStyle w:val="NormalWeb"/>
        <w:ind w:left="1428"/>
        <w:jc w:val="both"/>
      </w:pPr>
      <w:r w:rsidRPr="00282115">
        <w:t xml:space="preserve">En esta capa se </w:t>
      </w:r>
      <w:commentRangeStart w:id="432"/>
      <w:r w:rsidRPr="00282115">
        <w:t xml:space="preserve">arman </w:t>
      </w:r>
      <w:commentRangeEnd w:id="432"/>
      <w:r w:rsidR="00AD2EAA">
        <w:rPr>
          <w:rStyle w:val="Refdecomentario"/>
          <w:rFonts w:asciiTheme="minorHAnsi" w:eastAsiaTheme="minorHAnsi" w:hAnsiTheme="minorHAnsi" w:cstheme="minorBidi"/>
          <w:lang w:eastAsia="en-US"/>
        </w:rPr>
        <w:commentReference w:id="432"/>
      </w:r>
      <w:r w:rsidRPr="00282115">
        <w:t xml:space="preserve">las interfaces para llamar los diferentes métodos que devuelven datos a nuestra aplicación, porque esta es la capa </w:t>
      </w:r>
      <w:commentRangeStart w:id="433"/>
      <w:r w:rsidRPr="00282115">
        <w:t xml:space="preserve">con </w:t>
      </w:r>
      <w:ins w:id="434" w:author="Edwin Huamaní" w:date="2015-02-23T04:29:00Z">
        <w:r w:rsidR="00115E89">
          <w:t>la</w:t>
        </w:r>
      </w:ins>
      <w:del w:id="435" w:author="Edwin Huamaní" w:date="2015-02-23T04:29:00Z">
        <w:r w:rsidRPr="00282115" w:rsidDel="00115E89">
          <w:delText>al</w:delText>
        </w:r>
      </w:del>
      <w:r w:rsidRPr="00282115">
        <w:t xml:space="preserve"> cual </w:t>
      </w:r>
      <w:commentRangeEnd w:id="433"/>
      <w:r w:rsidR="00AD2EAA">
        <w:rPr>
          <w:rStyle w:val="Refdecomentario"/>
          <w:rFonts w:asciiTheme="minorHAnsi" w:eastAsiaTheme="minorHAnsi" w:hAnsiTheme="minorHAnsi" w:cstheme="minorBidi"/>
          <w:lang w:eastAsia="en-US"/>
        </w:rPr>
        <w:commentReference w:id="433"/>
      </w:r>
      <w:r w:rsidRPr="00282115">
        <w:t>interactuaremos desde la capa de Presentación.</w:t>
      </w:r>
    </w:p>
    <w:p w14:paraId="49DC16B0" w14:textId="77777777" w:rsidR="00CD0F45" w:rsidRPr="00282115" w:rsidRDefault="00CD0F45" w:rsidP="00E234AB">
      <w:pPr>
        <w:pStyle w:val="NormalWeb"/>
        <w:ind w:left="1428"/>
        <w:jc w:val="both"/>
      </w:pPr>
      <w:r w:rsidRPr="00282115">
        <w:t xml:space="preserve">Esto quiere decir que desde la presentación no </w:t>
      </w:r>
      <w:commentRangeStart w:id="436"/>
      <w:del w:id="437" w:author="Edwin Huamaní" w:date="2015-02-23T04:29:00Z">
        <w:r w:rsidRPr="00282115" w:rsidDel="00115E89">
          <w:delText xml:space="preserve">estaremos </w:delText>
        </w:r>
      </w:del>
      <w:commentRangeEnd w:id="436"/>
      <w:ins w:id="438" w:author="Edwin Huamaní" w:date="2015-02-23T04:30:00Z">
        <w:r w:rsidR="00115E89">
          <w:t>está</w:t>
        </w:r>
      </w:ins>
      <w:ins w:id="439" w:author="Edwin Huamaní" w:date="2015-02-23T04:29:00Z">
        <w:r w:rsidR="00115E89" w:rsidRPr="00282115">
          <w:t xml:space="preserve"> </w:t>
        </w:r>
      </w:ins>
      <w:r w:rsidR="00AD2EAA">
        <w:rPr>
          <w:rStyle w:val="Refdecomentario"/>
          <w:rFonts w:asciiTheme="minorHAnsi" w:eastAsiaTheme="minorHAnsi" w:hAnsiTheme="minorHAnsi" w:cstheme="minorBidi"/>
          <w:lang w:eastAsia="en-US"/>
        </w:rPr>
        <w:commentReference w:id="436"/>
      </w:r>
      <w:r w:rsidRPr="00282115">
        <w:t xml:space="preserve">en contacto directo con la </w:t>
      </w:r>
      <w:commentRangeStart w:id="440"/>
      <w:r w:rsidRPr="00282115">
        <w:t xml:space="preserve">capa </w:t>
      </w:r>
      <w:r w:rsidR="00CB323A" w:rsidRPr="00282115">
        <w:t>de</w:t>
      </w:r>
      <w:r w:rsidRPr="00282115">
        <w:t xml:space="preserve"> datos </w:t>
      </w:r>
      <w:commentRangeEnd w:id="440"/>
      <w:r w:rsidR="00AD2EAA">
        <w:rPr>
          <w:rStyle w:val="Refdecomentario"/>
          <w:rFonts w:asciiTheme="minorHAnsi" w:eastAsiaTheme="minorHAnsi" w:hAnsiTheme="minorHAnsi" w:cstheme="minorBidi"/>
          <w:lang w:eastAsia="en-US"/>
        </w:rPr>
        <w:commentReference w:id="440"/>
      </w:r>
      <w:r w:rsidRPr="00282115">
        <w:t>de nuestro repositorio de datos.</w:t>
      </w:r>
    </w:p>
    <w:p w14:paraId="1B5F3BFA" w14:textId="77777777" w:rsidR="00CD0F45" w:rsidRPr="00282115" w:rsidRDefault="00CD0F45" w:rsidP="00E234AB">
      <w:pPr>
        <w:pStyle w:val="NormalWeb"/>
        <w:ind w:left="1428"/>
        <w:jc w:val="both"/>
      </w:pPr>
      <w:r w:rsidRPr="00282115">
        <w:t xml:space="preserve">Esta capa también es la encargada de solicitar los datos a la capa </w:t>
      </w:r>
      <w:r w:rsidR="00CB323A" w:rsidRPr="00282115">
        <w:t>de</w:t>
      </w:r>
      <w:r w:rsidRPr="00282115">
        <w:t xml:space="preserve"> datos y los entrega a la capa de Presentación.</w:t>
      </w:r>
    </w:p>
    <w:p w14:paraId="2F8C97B9" w14:textId="77777777" w:rsidR="00CD0F45" w:rsidRPr="00282115" w:rsidRDefault="00CD0F45" w:rsidP="00E234AB">
      <w:pPr>
        <w:pStyle w:val="NormalWeb"/>
        <w:ind w:left="1428"/>
        <w:jc w:val="both"/>
      </w:pPr>
      <w:commentRangeStart w:id="441"/>
      <w:del w:id="442" w:author="Edwin Huamaní" w:date="2015-02-23T04:30:00Z">
        <w:r w:rsidRPr="00282115" w:rsidDel="00115E89">
          <w:delText xml:space="preserve">Recuerden </w:delText>
        </w:r>
        <w:commentRangeEnd w:id="441"/>
        <w:r w:rsidR="00AD2EAA" w:rsidDel="00115E89">
          <w:rPr>
            <w:rStyle w:val="Refdecomentario"/>
            <w:rFonts w:asciiTheme="minorHAnsi" w:eastAsiaTheme="minorHAnsi" w:hAnsiTheme="minorHAnsi" w:cstheme="minorBidi"/>
            <w:lang w:eastAsia="en-US"/>
          </w:rPr>
          <w:commentReference w:id="441"/>
        </w:r>
        <w:r w:rsidRPr="00282115" w:rsidDel="00115E89">
          <w:delText xml:space="preserve">en </w:delText>
        </w:r>
      </w:del>
      <w:ins w:id="443" w:author="Edwin Huamaní" w:date="2015-02-23T04:30:00Z">
        <w:r w:rsidR="00115E89">
          <w:t xml:space="preserve">En </w:t>
        </w:r>
      </w:ins>
      <w:r w:rsidRPr="00282115">
        <w:t xml:space="preserve">esta capa si necesitamos realizar alguna operación como el </w:t>
      </w:r>
      <w:r w:rsidR="00110037" w:rsidRPr="00282115">
        <w:t>cálculo</w:t>
      </w:r>
      <w:r w:rsidRPr="00282115">
        <w:t xml:space="preserve"> de un total, un promedio, etc., aquí es donde </w:t>
      </w:r>
      <w:commentRangeStart w:id="444"/>
      <w:r w:rsidRPr="00282115">
        <w:t xml:space="preserve">debemos </w:t>
      </w:r>
      <w:commentRangeEnd w:id="444"/>
      <w:r w:rsidR="00AD2EAA">
        <w:rPr>
          <w:rStyle w:val="Refdecomentario"/>
          <w:rFonts w:asciiTheme="minorHAnsi" w:eastAsiaTheme="minorHAnsi" w:hAnsiTheme="minorHAnsi" w:cstheme="minorBidi"/>
          <w:lang w:eastAsia="en-US"/>
        </w:rPr>
        <w:commentReference w:id="444"/>
      </w:r>
      <w:r w:rsidRPr="00282115">
        <w:t>realizar esa operación y devolverla a la capa de presentación.</w:t>
      </w:r>
    </w:p>
    <w:p w14:paraId="68195EFE" w14:textId="77777777" w:rsidR="00115E89" w:rsidRPr="00282115" w:rsidRDefault="00115E89" w:rsidP="00E234AB">
      <w:pPr>
        <w:pStyle w:val="NormalWeb"/>
        <w:ind w:left="708"/>
      </w:pPr>
    </w:p>
    <w:p w14:paraId="305E3354" w14:textId="77777777" w:rsidR="00CB323A" w:rsidRDefault="00CB323A" w:rsidP="00E234AB">
      <w:pPr>
        <w:pStyle w:val="Ttulo3"/>
        <w:numPr>
          <w:ilvl w:val="0"/>
          <w:numId w:val="36"/>
        </w:numPr>
        <w:spacing w:line="240" w:lineRule="auto"/>
        <w:rPr>
          <w:rFonts w:ascii="Times New Roman" w:hAnsi="Times New Roman" w:cs="Times New Roman"/>
          <w:color w:val="auto"/>
        </w:rPr>
      </w:pPr>
      <w:bookmarkStart w:id="445" w:name="_Toc412386627"/>
      <w:bookmarkStart w:id="446" w:name="_Toc412391630"/>
      <w:bookmarkStart w:id="447" w:name="_Toc412395586"/>
      <w:bookmarkStart w:id="448" w:name="_Toc412453132"/>
      <w:bookmarkStart w:id="449" w:name="_Toc412455140"/>
      <w:r w:rsidRPr="00321137">
        <w:rPr>
          <w:rFonts w:ascii="Times New Roman" w:hAnsi="Times New Roman" w:cs="Times New Roman"/>
          <w:color w:val="auto"/>
        </w:rPr>
        <w:t>Capa de Entidad</w:t>
      </w:r>
      <w:bookmarkEnd w:id="445"/>
      <w:bookmarkEnd w:id="446"/>
      <w:bookmarkEnd w:id="447"/>
      <w:bookmarkEnd w:id="448"/>
      <w:bookmarkEnd w:id="449"/>
    </w:p>
    <w:p w14:paraId="62B7BC29" w14:textId="77777777" w:rsidR="00E234AB" w:rsidRDefault="00E234AB" w:rsidP="00E234AB">
      <w:pPr>
        <w:pStyle w:val="NormalWeb"/>
        <w:ind w:left="1428"/>
        <w:jc w:val="both"/>
      </w:pPr>
    </w:p>
    <w:p w14:paraId="4D7E0541" w14:textId="77777777" w:rsidR="00CB323A" w:rsidRPr="00282115" w:rsidRDefault="00CB323A" w:rsidP="00E234AB">
      <w:pPr>
        <w:pStyle w:val="NormalWeb"/>
        <w:ind w:left="1428"/>
        <w:jc w:val="both"/>
      </w:pPr>
      <w:r w:rsidRPr="00282115">
        <w:t xml:space="preserve">En esta capa vamos a definir las </w:t>
      </w:r>
      <w:commentRangeStart w:id="450"/>
      <w:r w:rsidRPr="00282115">
        <w:t>clases de tipo entidad</w:t>
      </w:r>
      <w:commentRangeEnd w:id="450"/>
      <w:r w:rsidR="00AD2EAA">
        <w:rPr>
          <w:rStyle w:val="Refdecomentario"/>
          <w:rFonts w:asciiTheme="minorHAnsi" w:eastAsiaTheme="minorHAnsi" w:hAnsiTheme="minorHAnsi" w:cstheme="minorBidi"/>
          <w:lang w:eastAsia="en-US"/>
        </w:rPr>
        <w:commentReference w:id="450"/>
      </w:r>
      <w:r w:rsidRPr="00282115">
        <w:t xml:space="preserve"> en la cual vamos a transportar los datos entre las diferentes capas de nuestra solución.</w:t>
      </w:r>
    </w:p>
    <w:p w14:paraId="769C7377" w14:textId="77777777" w:rsidR="00CB323A" w:rsidRPr="00282115" w:rsidRDefault="00CB323A" w:rsidP="00E234AB">
      <w:pPr>
        <w:pStyle w:val="NormalWeb"/>
        <w:ind w:left="1428"/>
        <w:jc w:val="both"/>
      </w:pPr>
      <w:r w:rsidRPr="00282115">
        <w:t xml:space="preserve">Las </w:t>
      </w:r>
      <w:r w:rsidR="00110037" w:rsidRPr="00282115">
        <w:t>clases</w:t>
      </w:r>
      <w:r w:rsidRPr="00282115">
        <w:t xml:space="preserve"> de tipo entidad son una copia de la estructura de nuestras tablas de la base de datos a utilizar, o de acuerdo a las necesidades que tengamos.</w:t>
      </w:r>
    </w:p>
    <w:p w14:paraId="6B0688CD" w14:textId="77777777" w:rsidR="00CB323A" w:rsidRPr="00282115" w:rsidRDefault="00CB323A" w:rsidP="00321137">
      <w:pPr>
        <w:pStyle w:val="NormalWeb"/>
        <w:ind w:left="1428"/>
        <w:jc w:val="both"/>
      </w:pPr>
      <w:r w:rsidRPr="00282115">
        <w:t>Por ejemplo los resultados que necesitamos para un reporte impreso por lo general son muy variables y toca crear una entidad única para ellos</w:t>
      </w:r>
    </w:p>
    <w:p w14:paraId="74BB01F4" w14:textId="77777777" w:rsidR="00CB323A" w:rsidRDefault="00CB323A" w:rsidP="00B95C97">
      <w:pPr>
        <w:pStyle w:val="NormalWeb"/>
        <w:ind w:left="708"/>
        <w:jc w:val="both"/>
        <w:rPr>
          <w:ins w:id="451" w:author="Edwin Huamaní" w:date="2015-02-23T04:31:00Z"/>
        </w:rPr>
      </w:pPr>
    </w:p>
    <w:p w14:paraId="4546D39E" w14:textId="77777777" w:rsidR="00115E89" w:rsidRDefault="00115E89" w:rsidP="00B95C97">
      <w:pPr>
        <w:pStyle w:val="NormalWeb"/>
        <w:ind w:left="708"/>
        <w:jc w:val="both"/>
        <w:rPr>
          <w:ins w:id="452" w:author="Edwin Huamaní" w:date="2015-02-23T04:31:00Z"/>
        </w:rPr>
      </w:pPr>
    </w:p>
    <w:p w14:paraId="4931367B" w14:textId="77777777" w:rsidR="00115E89" w:rsidRDefault="00115E89" w:rsidP="00B95C97">
      <w:pPr>
        <w:pStyle w:val="NormalWeb"/>
        <w:ind w:left="708"/>
        <w:jc w:val="both"/>
      </w:pPr>
    </w:p>
    <w:p w14:paraId="15FF20C4" w14:textId="77777777" w:rsidR="009257FD" w:rsidRPr="00282115" w:rsidRDefault="009257FD" w:rsidP="00B95C97">
      <w:pPr>
        <w:pStyle w:val="NormalWeb"/>
        <w:ind w:left="708"/>
        <w:jc w:val="both"/>
      </w:pPr>
    </w:p>
    <w:p w14:paraId="2F5963BE" w14:textId="77777777" w:rsidR="00CB323A" w:rsidRDefault="00CB323A" w:rsidP="00E234AB">
      <w:pPr>
        <w:pStyle w:val="Ttulo3"/>
        <w:numPr>
          <w:ilvl w:val="0"/>
          <w:numId w:val="36"/>
        </w:numPr>
        <w:spacing w:line="240" w:lineRule="auto"/>
        <w:rPr>
          <w:rFonts w:ascii="Times New Roman" w:hAnsi="Times New Roman" w:cs="Times New Roman"/>
          <w:color w:val="auto"/>
        </w:rPr>
      </w:pPr>
      <w:bookmarkStart w:id="453" w:name="_Toc412386628"/>
      <w:bookmarkStart w:id="454" w:name="_Toc412391631"/>
      <w:bookmarkStart w:id="455" w:name="_Toc412395587"/>
      <w:bookmarkStart w:id="456" w:name="_Toc412453133"/>
      <w:bookmarkStart w:id="457" w:name="_Toc412455141"/>
      <w:r w:rsidRPr="00321137">
        <w:rPr>
          <w:rFonts w:ascii="Times New Roman" w:hAnsi="Times New Roman" w:cs="Times New Roman"/>
          <w:color w:val="auto"/>
        </w:rPr>
        <w:lastRenderedPageBreak/>
        <w:t>Capa de Acceso a Datos</w:t>
      </w:r>
      <w:bookmarkEnd w:id="453"/>
      <w:bookmarkEnd w:id="454"/>
      <w:bookmarkEnd w:id="455"/>
      <w:bookmarkEnd w:id="456"/>
      <w:bookmarkEnd w:id="457"/>
    </w:p>
    <w:p w14:paraId="57CD2956" w14:textId="77777777" w:rsidR="00E234AB" w:rsidRDefault="00E234AB" w:rsidP="00E234AB">
      <w:pPr>
        <w:pStyle w:val="NormalWeb"/>
        <w:ind w:left="1428"/>
        <w:jc w:val="both"/>
      </w:pPr>
    </w:p>
    <w:p w14:paraId="225231EA" w14:textId="77777777" w:rsidR="00CB323A" w:rsidRPr="00282115" w:rsidRDefault="00CB323A" w:rsidP="00E234AB">
      <w:pPr>
        <w:pStyle w:val="NormalWeb"/>
        <w:ind w:left="1428"/>
        <w:jc w:val="both"/>
      </w:pPr>
      <w:r w:rsidRPr="00282115">
        <w:t>Esta capa es un proyecto de tipo librería de clases en nuestra aplicación Android, en esta capa vamos a tener una clase que se conecte a la base de datos que vayamos a utilizar y se encarga de realizar todas las operaciones contra la base de datos seleccionada como repositorio de datos de nuestra solución.</w:t>
      </w:r>
    </w:p>
    <w:p w14:paraId="4651A753" w14:textId="77777777" w:rsidR="00CB323A" w:rsidRPr="00282115" w:rsidRDefault="00CB323A" w:rsidP="00E234AB">
      <w:pPr>
        <w:pStyle w:val="NormalWeb"/>
        <w:ind w:left="1428"/>
        <w:jc w:val="both"/>
      </w:pPr>
      <w:r w:rsidRPr="00282115">
        <w:t>La importancia de esta capa radica en que si cambian el motor de base de datos el impacto en nuestra aplicación va a ser mínimo pues solo hay que modificar o corregir esta capa para el acceso y conexión a la nueva base de datos</w:t>
      </w:r>
    </w:p>
    <w:p w14:paraId="458CFE05" w14:textId="77777777" w:rsidR="00BE62AF" w:rsidRPr="00282115" w:rsidRDefault="00BE62AF"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4CF9E653" w14:textId="77777777" w:rsidR="00CD0F45" w:rsidRPr="00282115" w:rsidRDefault="00321137"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r>
        <w:rPr>
          <w:noProof/>
          <w:lang w:eastAsia="es-PE"/>
        </w:rPr>
        <w:drawing>
          <wp:anchor distT="0" distB="0" distL="114300" distR="114300" simplePos="0" relativeHeight="251797504" behindDoc="0" locked="0" layoutInCell="1" allowOverlap="1" wp14:anchorId="2926FE5F" wp14:editId="57F93DC7">
            <wp:simplePos x="0" y="0"/>
            <wp:positionH relativeFrom="column">
              <wp:posOffset>579120</wp:posOffset>
            </wp:positionH>
            <wp:positionV relativeFrom="paragraph">
              <wp:posOffset>36195</wp:posOffset>
            </wp:positionV>
            <wp:extent cx="3886200" cy="3850547"/>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4962" t="35946" r="44438" b="27772"/>
                    <a:stretch/>
                  </pic:blipFill>
                  <pic:spPr bwMode="auto">
                    <a:xfrm>
                      <a:off x="0" y="0"/>
                      <a:ext cx="3886200" cy="38505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05D632"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3CF7000D"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6AC9BBED"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583B5EB2"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78ACA635"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12712D67"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1AE77C7F"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3D9FD0D4"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371B33CD"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299F10B2"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5650529B"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627DEB42"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13B732D9"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76266993"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3AAD15D4"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r>
        <w:rPr>
          <w:noProof/>
          <w:lang w:eastAsia="es-PE"/>
        </w:rPr>
        <mc:AlternateContent>
          <mc:Choice Requires="wps">
            <w:drawing>
              <wp:anchor distT="0" distB="0" distL="114300" distR="114300" simplePos="0" relativeHeight="251800576" behindDoc="0" locked="0" layoutInCell="1" allowOverlap="1" wp14:anchorId="0FC3EF23" wp14:editId="6AB9BE25">
                <wp:simplePos x="0" y="0"/>
                <wp:positionH relativeFrom="margin">
                  <wp:posOffset>941070</wp:posOffset>
                </wp:positionH>
                <wp:positionV relativeFrom="paragraph">
                  <wp:posOffset>8255</wp:posOffset>
                </wp:positionV>
                <wp:extent cx="3219450" cy="314325"/>
                <wp:effectExtent l="0" t="0" r="0" b="9525"/>
                <wp:wrapNone/>
                <wp:docPr id="46" name="Cuadro de texto 46"/>
                <wp:cNvGraphicFramePr/>
                <a:graphic xmlns:a="http://schemas.openxmlformats.org/drawingml/2006/main">
                  <a:graphicData uri="http://schemas.microsoft.com/office/word/2010/wordprocessingShape">
                    <wps:wsp>
                      <wps:cNvSpPr txBox="1"/>
                      <wps:spPr>
                        <a:xfrm>
                          <a:off x="0" y="0"/>
                          <a:ext cx="32194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27B1C5" w14:textId="77777777" w:rsidR="00A604EC" w:rsidRPr="006D7131" w:rsidRDefault="00A604EC" w:rsidP="00321137">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14.</w:t>
                            </w:r>
                            <w:r w:rsidRPr="006D7131">
                              <w:rPr>
                                <w:rFonts w:ascii="Times New Roman" w:hAnsi="Times New Roman" w:cs="Times New Roman"/>
                                <w:b/>
                                <w:i/>
                              </w:rPr>
                              <w:t xml:space="preserve"> </w:t>
                            </w:r>
                            <w:r>
                              <w:rPr>
                                <w:rFonts w:ascii="Times New Roman" w:hAnsi="Times New Roman" w:cs="Times New Roman"/>
                                <w:b/>
                                <w:i/>
                              </w:rPr>
                              <w:t xml:space="preserve">Capas </w:t>
                            </w:r>
                            <w:r w:rsidRPr="006D7131">
                              <w:rPr>
                                <w:rFonts w:ascii="Times New Roman" w:eastAsia="Times New Roman" w:hAnsi="Times New Roman" w:cs="Times New Roman"/>
                                <w:b/>
                                <w:i/>
                                <w:color w:val="000000"/>
                                <w:lang w:eastAsia="es-PE"/>
                              </w:rPr>
                              <w:t>de Sistema PNP App Requisitorias</w:t>
                            </w:r>
                          </w:p>
                          <w:p w14:paraId="5ADBAA75" w14:textId="77777777" w:rsidR="00A604EC" w:rsidRDefault="00A604EC" w:rsidP="00321137">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C3EF23" id="Cuadro de texto 46" o:spid="_x0000_s1045" type="#_x0000_t202" style="position:absolute;left:0;text-align:left;margin-left:74.1pt;margin-top:.65pt;width:253.5pt;height:24.7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8hAlQIAAJsFAAAOAAAAZHJzL2Uyb0RvYy54bWysVE1v2zAMvQ/YfxB0Xx0nabcGdYosRYcB&#10;RVusHXpWZKkRJomapMTOfv0o2U6yrpcOu9iU+EiKjx8Xl63RZCt8UGArWp6MKBGWQ63sc0W/P15/&#10;+ERJiMzWTIMVFd2JQC/n799dNG4mxrAGXQtP0IkNs8ZVdB2jmxVF4GthWDgBJywqJXjDIh79c1F7&#10;1qB3o4vxaHRWNOBr54GLEPD2qlPSefYvpeDxTsogItEVxbfF/PX5u0rfYn7BZs+eubXi/TPYP7zC&#10;MGUx6N7VFYuMbLz6y5VR3EMAGU84mAKkVFzkHDCbcvQim4c1cyLnguQEt6cp/D+3/HZ774mqKzo9&#10;o8QygzVabljtgdSCRNFGIKhBmhoXZoh+cIiP7WdosdzDfcDLlH0rvUl/zIugHgnf7UlGV4Tj5WRc&#10;nk9PUcVRNymnk/FpclMcrJ0P8YsAQ5JQUY9FzNyy7U2IHXSApGABtKqvldb5kBpHLLUnW4Yl1zG/&#10;EZ3/gdKWNBU9m+AzkpGFZN551jbdiNw6fbiUeZdhluJOi4TR9puQSF1O9JXYjHNh9/EzOqEkhnqL&#10;YY8/vOotxl0eaJEjg417Y6Ms+Jx9nrUDZfWPgTLZ4bE2R3knMbarNvdMeT50wArqHTaGh27CguPX&#10;Cqt3w0K8Zx5HCguOayLe4UdqQPahlyhZg//12n3CY6ejlpIGR7Si4eeGeUGJ/mpxBs7L6TTNdD5M&#10;Tz+O8eCPNatjjd2YJWBLlLiQHM9iwkc9iNKDecJtskhRUcUsx9gVjYO4jN3iwG3ExWKRQTjFjsUb&#10;++B4cp1oTr352D4x7/oGTlN0C8Mws9mLPu6wydLCYhNBqtzkieiO1b4AuAHymPTbKq2Y43NGHXbq&#10;/DcAAAD//wMAUEsDBBQABgAIAAAAIQDlUvor3wAAAAgBAAAPAAAAZHJzL2Rvd25yZXYueG1sTI9L&#10;T8MwEITvSP0P1iJxQdShISUKcSqEeEjc2vAQNzdekqjxOordJPx7lhO97acZzc7km9l2YsTBt44U&#10;XC8jEEiVMy3VCt7Kp6sUhA+ajO4coYIf9LApFme5zoybaIvjLtSCQ8hnWkETQp9J6asGrfZL1yOx&#10;9u0GqwPjUEsz6InDbSdXUbSWVrfEHxrd40OD1WF3tAq+LuvPVz8/v09xEvePL2N5+2FKpS7O5/s7&#10;EAHn8G+Gv/pcHQrutHdHMl50zDfpiq18xCBYXycJ815BEqUgi1yeDih+AQAA//8DAFBLAQItABQA&#10;BgAIAAAAIQC2gziS/gAAAOEBAAATAAAAAAAAAAAAAAAAAAAAAABbQ29udGVudF9UeXBlc10ueG1s&#10;UEsBAi0AFAAGAAgAAAAhADj9If/WAAAAlAEAAAsAAAAAAAAAAAAAAAAALwEAAF9yZWxzLy5yZWxz&#10;UEsBAi0AFAAGAAgAAAAhAPHzyECVAgAAmwUAAA4AAAAAAAAAAAAAAAAALgIAAGRycy9lMm9Eb2Mu&#10;eG1sUEsBAi0AFAAGAAgAAAAhAOVS+ivfAAAACAEAAA8AAAAAAAAAAAAAAAAA7wQAAGRycy9kb3du&#10;cmV2LnhtbFBLBQYAAAAABAAEAPMAAAD7BQAAAAA=&#10;" fillcolor="white [3201]" stroked="f" strokeweight=".5pt">
                <v:textbox>
                  <w:txbxContent>
                    <w:p w14:paraId="3127B1C5" w14:textId="77777777" w:rsidR="00A604EC" w:rsidRPr="006D7131" w:rsidRDefault="00A604EC" w:rsidP="00321137">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14.</w:t>
                      </w:r>
                      <w:r w:rsidRPr="006D7131">
                        <w:rPr>
                          <w:rFonts w:ascii="Times New Roman" w:hAnsi="Times New Roman" w:cs="Times New Roman"/>
                          <w:b/>
                          <w:i/>
                        </w:rPr>
                        <w:t xml:space="preserve"> </w:t>
                      </w:r>
                      <w:r>
                        <w:rPr>
                          <w:rFonts w:ascii="Times New Roman" w:hAnsi="Times New Roman" w:cs="Times New Roman"/>
                          <w:b/>
                          <w:i/>
                        </w:rPr>
                        <w:t xml:space="preserve">Capas </w:t>
                      </w:r>
                      <w:r w:rsidRPr="006D7131">
                        <w:rPr>
                          <w:rFonts w:ascii="Times New Roman" w:eastAsia="Times New Roman" w:hAnsi="Times New Roman" w:cs="Times New Roman"/>
                          <w:b/>
                          <w:i/>
                          <w:color w:val="000000"/>
                          <w:lang w:eastAsia="es-PE"/>
                        </w:rPr>
                        <w:t>de Sistema PNP App Requisitorias</w:t>
                      </w:r>
                    </w:p>
                    <w:p w14:paraId="5ADBAA75" w14:textId="77777777" w:rsidR="00A604EC" w:rsidRDefault="00A604EC" w:rsidP="00321137">
                      <w:r>
                        <w:t>fig</w:t>
                      </w:r>
                    </w:p>
                  </w:txbxContent>
                </v:textbox>
                <w10:wrap anchorx="margin"/>
              </v:shape>
            </w:pict>
          </mc:Fallback>
        </mc:AlternateContent>
      </w:r>
      <w:r w:rsidR="00A927FB">
        <w:rPr>
          <w:rStyle w:val="Refdecomentario"/>
        </w:rPr>
        <w:commentReference w:id="458"/>
      </w:r>
    </w:p>
    <w:p w14:paraId="1D2B2F5F"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1CC522AF"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51D05EE0"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41D4A645" w14:textId="77777777" w:rsidR="00321137" w:rsidRDefault="00321137" w:rsidP="00A819B7">
      <w:pPr>
        <w:autoSpaceDE w:val="0"/>
        <w:autoSpaceDN w:val="0"/>
        <w:adjustRightInd w:val="0"/>
        <w:spacing w:after="0" w:line="360" w:lineRule="auto"/>
        <w:jc w:val="both"/>
        <w:rPr>
          <w:rFonts w:ascii="Times New Roman" w:hAnsi="Times New Roman" w:cs="Times New Roman"/>
          <w:sz w:val="24"/>
          <w:szCs w:val="24"/>
        </w:rPr>
      </w:pPr>
    </w:p>
    <w:p w14:paraId="15FB7851" w14:textId="77777777" w:rsidR="00321137" w:rsidDel="00115E89" w:rsidRDefault="00321137" w:rsidP="00A819B7">
      <w:pPr>
        <w:autoSpaceDE w:val="0"/>
        <w:autoSpaceDN w:val="0"/>
        <w:adjustRightInd w:val="0"/>
        <w:spacing w:after="0" w:line="360" w:lineRule="auto"/>
        <w:jc w:val="both"/>
        <w:rPr>
          <w:del w:id="459" w:author="Edwin Huamaní" w:date="2015-02-23T04:31:00Z"/>
          <w:rFonts w:ascii="Times New Roman" w:hAnsi="Times New Roman" w:cs="Times New Roman"/>
          <w:sz w:val="24"/>
          <w:szCs w:val="24"/>
        </w:rPr>
      </w:pPr>
    </w:p>
    <w:p w14:paraId="6B436755" w14:textId="77777777" w:rsidR="00321137" w:rsidDel="00115E89" w:rsidRDefault="00321137" w:rsidP="00A819B7">
      <w:pPr>
        <w:autoSpaceDE w:val="0"/>
        <w:autoSpaceDN w:val="0"/>
        <w:adjustRightInd w:val="0"/>
        <w:spacing w:after="0" w:line="360" w:lineRule="auto"/>
        <w:jc w:val="both"/>
        <w:rPr>
          <w:del w:id="460" w:author="Edwin Huamaní" w:date="2015-02-23T04:31:00Z"/>
          <w:rFonts w:ascii="Times New Roman" w:hAnsi="Times New Roman" w:cs="Times New Roman"/>
          <w:sz w:val="24"/>
          <w:szCs w:val="24"/>
        </w:rPr>
      </w:pPr>
    </w:p>
    <w:p w14:paraId="13E012A8" w14:textId="77777777" w:rsidR="00321137" w:rsidDel="00115E89" w:rsidRDefault="00321137" w:rsidP="00A819B7">
      <w:pPr>
        <w:autoSpaceDE w:val="0"/>
        <w:autoSpaceDN w:val="0"/>
        <w:adjustRightInd w:val="0"/>
        <w:spacing w:after="0" w:line="360" w:lineRule="auto"/>
        <w:jc w:val="both"/>
        <w:rPr>
          <w:del w:id="461" w:author="Edwin Huamaní" w:date="2015-02-23T04:31:00Z"/>
          <w:rFonts w:ascii="Times New Roman" w:hAnsi="Times New Roman" w:cs="Times New Roman"/>
          <w:sz w:val="24"/>
          <w:szCs w:val="24"/>
        </w:rPr>
      </w:pPr>
    </w:p>
    <w:p w14:paraId="1638645E" w14:textId="77777777" w:rsidR="00321137" w:rsidDel="00115E89" w:rsidRDefault="00321137" w:rsidP="00A819B7">
      <w:pPr>
        <w:autoSpaceDE w:val="0"/>
        <w:autoSpaceDN w:val="0"/>
        <w:adjustRightInd w:val="0"/>
        <w:spacing w:after="0" w:line="360" w:lineRule="auto"/>
        <w:jc w:val="both"/>
        <w:rPr>
          <w:del w:id="462" w:author="Edwin Huamaní" w:date="2015-02-23T04:31:00Z"/>
          <w:rFonts w:ascii="Times New Roman" w:hAnsi="Times New Roman" w:cs="Times New Roman"/>
          <w:sz w:val="24"/>
          <w:szCs w:val="24"/>
        </w:rPr>
      </w:pPr>
    </w:p>
    <w:p w14:paraId="0C6F1982" w14:textId="77777777" w:rsidR="00321137" w:rsidRPr="00282115" w:rsidRDefault="00321137">
      <w:pPr>
        <w:tabs>
          <w:tab w:val="left" w:pos="1245"/>
        </w:tabs>
        <w:autoSpaceDE w:val="0"/>
        <w:autoSpaceDN w:val="0"/>
        <w:adjustRightInd w:val="0"/>
        <w:spacing w:after="0" w:line="360" w:lineRule="auto"/>
        <w:jc w:val="both"/>
        <w:rPr>
          <w:rFonts w:ascii="Times New Roman" w:hAnsi="Times New Roman" w:cs="Times New Roman"/>
          <w:sz w:val="24"/>
          <w:szCs w:val="24"/>
        </w:rPr>
        <w:pPrChange w:id="463" w:author="Edwin Huamaní" w:date="2015-02-23T04:31:00Z">
          <w:pPr>
            <w:autoSpaceDE w:val="0"/>
            <w:autoSpaceDN w:val="0"/>
            <w:adjustRightInd w:val="0"/>
            <w:spacing w:after="0" w:line="360" w:lineRule="auto"/>
            <w:jc w:val="both"/>
          </w:pPr>
        </w:pPrChange>
      </w:pPr>
    </w:p>
    <w:p w14:paraId="1D323BEA" w14:textId="77777777" w:rsidR="00CB323A" w:rsidRPr="00321137" w:rsidRDefault="00321137" w:rsidP="00E234AB">
      <w:pPr>
        <w:autoSpaceDE w:val="0"/>
        <w:autoSpaceDN w:val="0"/>
        <w:adjustRightInd w:val="0"/>
        <w:spacing w:after="0" w:line="240" w:lineRule="auto"/>
        <w:ind w:left="708"/>
        <w:jc w:val="both"/>
        <w:rPr>
          <w:rFonts w:ascii="Times New Roman" w:hAnsi="Times New Roman" w:cs="Times New Roman"/>
          <w:b/>
          <w:bCs/>
        </w:rPr>
      </w:pPr>
      <w:r w:rsidRPr="00321137">
        <w:rPr>
          <w:rFonts w:ascii="Times New Roman" w:hAnsi="Times New Roman" w:cs="Times New Roman"/>
          <w:b/>
        </w:rPr>
        <w:lastRenderedPageBreak/>
        <w:t xml:space="preserve">3.2.3 </w:t>
      </w:r>
      <w:r w:rsidR="00CB323A" w:rsidRPr="00321137">
        <w:rPr>
          <w:rFonts w:ascii="Times New Roman" w:hAnsi="Times New Roman" w:cs="Times New Roman"/>
          <w:b/>
          <w:bCs/>
        </w:rPr>
        <w:t>Vista Lógica</w:t>
      </w:r>
    </w:p>
    <w:p w14:paraId="2B312F84"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bCs/>
          <w:sz w:val="24"/>
          <w:szCs w:val="24"/>
        </w:rPr>
      </w:pPr>
    </w:p>
    <w:p w14:paraId="18F89493" w14:textId="77777777" w:rsidR="00CB323A" w:rsidRPr="00282115" w:rsidRDefault="00CB323A" w:rsidP="00E234AB">
      <w:pPr>
        <w:pStyle w:val="Prrafodelista"/>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 xml:space="preserve">La vista lógica del sistema representa una muestra estática del sistema, cuyo objetivo es explicar el funcionamiento del mismo realizando una subdivisión en capas e indicando la dependencia entre ellas, como se muestra en la figura </w:t>
      </w:r>
      <w:r w:rsidR="00321137">
        <w:rPr>
          <w:rFonts w:ascii="Times New Roman" w:hAnsi="Times New Roman" w:cs="Times New Roman"/>
          <w:sz w:val="24"/>
          <w:szCs w:val="24"/>
        </w:rPr>
        <w:t>15</w:t>
      </w:r>
      <w:r w:rsidRPr="00282115">
        <w:rPr>
          <w:rFonts w:ascii="Times New Roman" w:hAnsi="Times New Roman" w:cs="Times New Roman"/>
          <w:sz w:val="24"/>
          <w:szCs w:val="24"/>
        </w:rPr>
        <w:t>.</w:t>
      </w:r>
    </w:p>
    <w:p w14:paraId="13689908" w14:textId="77777777" w:rsidR="00CB323A" w:rsidRPr="00282115" w:rsidRDefault="00CB323A" w:rsidP="00321137">
      <w:pPr>
        <w:pStyle w:val="Prrafodelista"/>
        <w:autoSpaceDE w:val="0"/>
        <w:autoSpaceDN w:val="0"/>
        <w:adjustRightInd w:val="0"/>
        <w:spacing w:after="0" w:line="360" w:lineRule="auto"/>
        <w:ind w:left="708"/>
        <w:jc w:val="both"/>
        <w:rPr>
          <w:rFonts w:ascii="Times New Roman" w:hAnsi="Times New Roman" w:cs="Times New Roman"/>
          <w:sz w:val="24"/>
          <w:szCs w:val="24"/>
        </w:rPr>
      </w:pPr>
    </w:p>
    <w:p w14:paraId="2EC38247" w14:textId="77777777" w:rsidR="00CB323A" w:rsidRPr="00282115" w:rsidRDefault="00CB323A" w:rsidP="009C13D3">
      <w:pPr>
        <w:pStyle w:val="Prrafodelista"/>
        <w:autoSpaceDE w:val="0"/>
        <w:autoSpaceDN w:val="0"/>
        <w:adjustRightInd w:val="0"/>
        <w:spacing w:after="0" w:line="360" w:lineRule="auto"/>
        <w:ind w:left="0"/>
        <w:jc w:val="center"/>
        <w:rPr>
          <w:rFonts w:ascii="Times New Roman" w:hAnsi="Times New Roman" w:cs="Times New Roman"/>
          <w:bCs/>
          <w:sz w:val="24"/>
          <w:szCs w:val="24"/>
        </w:rPr>
      </w:pPr>
      <w:r w:rsidRPr="00282115">
        <w:rPr>
          <w:rFonts w:ascii="Times New Roman" w:hAnsi="Times New Roman" w:cs="Times New Roman"/>
          <w:bCs/>
          <w:noProof/>
          <w:sz w:val="24"/>
          <w:szCs w:val="24"/>
          <w:lang w:eastAsia="es-PE"/>
        </w:rPr>
        <w:drawing>
          <wp:inline distT="0" distB="0" distL="0" distR="0" wp14:anchorId="72C086A0" wp14:editId="5EF9AB9F">
            <wp:extent cx="3108960" cy="5544312"/>
            <wp:effectExtent l="0" t="0" r="0" b="0"/>
            <wp:docPr id="1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t="3718" b="4110"/>
                    <a:stretch>
                      <a:fillRect/>
                    </a:stretch>
                  </pic:blipFill>
                  <pic:spPr bwMode="auto">
                    <a:xfrm>
                      <a:off x="0" y="0"/>
                      <a:ext cx="3138686" cy="5597324"/>
                    </a:xfrm>
                    <a:prstGeom prst="rect">
                      <a:avLst/>
                    </a:prstGeom>
                    <a:noFill/>
                    <a:ln w="9525">
                      <a:noFill/>
                      <a:miter lim="800000"/>
                      <a:headEnd/>
                      <a:tailEnd/>
                    </a:ln>
                  </pic:spPr>
                </pic:pic>
              </a:graphicData>
            </a:graphic>
          </wp:inline>
        </w:drawing>
      </w:r>
    </w:p>
    <w:p w14:paraId="655D519B" w14:textId="77777777" w:rsidR="00E234AB" w:rsidRDefault="00E234A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48109800" w14:textId="77777777" w:rsidR="00E234AB" w:rsidRDefault="00E234A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1D69A461" w14:textId="77777777" w:rsidR="0019436B" w:rsidRPr="00282115" w:rsidRDefault="00321137"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r>
        <w:rPr>
          <w:noProof/>
          <w:lang w:eastAsia="es-PE"/>
        </w:rPr>
        <mc:AlternateContent>
          <mc:Choice Requires="wps">
            <w:drawing>
              <wp:anchor distT="0" distB="0" distL="114300" distR="114300" simplePos="0" relativeHeight="251803648" behindDoc="0" locked="0" layoutInCell="1" allowOverlap="1" wp14:anchorId="2B39EA93" wp14:editId="67E8CDE2">
                <wp:simplePos x="0" y="0"/>
                <wp:positionH relativeFrom="margin">
                  <wp:posOffset>845820</wp:posOffset>
                </wp:positionH>
                <wp:positionV relativeFrom="paragraph">
                  <wp:posOffset>6350</wp:posOffset>
                </wp:positionV>
                <wp:extent cx="3505200" cy="314325"/>
                <wp:effectExtent l="0" t="0" r="0" b="9525"/>
                <wp:wrapNone/>
                <wp:docPr id="47" name="Cuadro de texto 47"/>
                <wp:cNvGraphicFramePr/>
                <a:graphic xmlns:a="http://schemas.openxmlformats.org/drawingml/2006/main">
                  <a:graphicData uri="http://schemas.microsoft.com/office/word/2010/wordprocessingShape">
                    <wps:wsp>
                      <wps:cNvSpPr txBox="1"/>
                      <wps:spPr>
                        <a:xfrm>
                          <a:off x="0" y="0"/>
                          <a:ext cx="35052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8F15F" w14:textId="77777777" w:rsidR="00A604EC" w:rsidRPr="006D7131" w:rsidRDefault="00A604EC" w:rsidP="00321137">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15.</w:t>
                            </w:r>
                            <w:r w:rsidRPr="006D7131">
                              <w:rPr>
                                <w:rFonts w:ascii="Times New Roman" w:hAnsi="Times New Roman" w:cs="Times New Roman"/>
                                <w:b/>
                                <w:i/>
                              </w:rPr>
                              <w:t xml:space="preserve"> </w:t>
                            </w:r>
                            <w:r>
                              <w:rPr>
                                <w:rFonts w:ascii="Times New Roman" w:hAnsi="Times New Roman" w:cs="Times New Roman"/>
                                <w:b/>
                                <w:i/>
                              </w:rPr>
                              <w:t xml:space="preserve">Vista Lógica </w:t>
                            </w:r>
                            <w:r w:rsidRPr="006D7131">
                              <w:rPr>
                                <w:rFonts w:ascii="Times New Roman" w:eastAsia="Times New Roman" w:hAnsi="Times New Roman" w:cs="Times New Roman"/>
                                <w:b/>
                                <w:i/>
                                <w:color w:val="000000"/>
                                <w:lang w:eastAsia="es-PE"/>
                              </w:rPr>
                              <w:t>de Sistema PNP App Requisitorias</w:t>
                            </w:r>
                          </w:p>
                          <w:p w14:paraId="5F20B45C" w14:textId="77777777" w:rsidR="00A604EC" w:rsidRDefault="00A604EC" w:rsidP="00321137">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39EA93" id="Cuadro de texto 47" o:spid="_x0000_s1046" type="#_x0000_t202" style="position:absolute;left:0;text-align:left;margin-left:66.6pt;margin-top:.5pt;width:276pt;height:24.7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AEkAIAAJsFAAAOAAAAZHJzL2Uyb0RvYy54bWysVEtvEzEQviPxHyzfyebZQtRNFVIFIVVt&#10;RYt6drx2YmF7jO1kN/x6xt7Ng9JLEZfd8cw378fVdWM02QkfFNiSDnp9SoTlUCm7Lun3p+WHj5SE&#10;yGzFNFhR0r0I9Hr2/t1V7aZiCBvQlfAEjdgwrV1JNzG6aVEEvhGGhR44YVEowRsW8enXReVZjdaN&#10;Lob9/kVRg6+cBy5CQO5NK6SzbF9KweO9lEFEokuKscX89fm7St9idsWma8/cRvEuDPYPURimLDo9&#10;mrphkZGtV3+ZMop7CCBjj4MpQErFRc4Bsxn0X2TzuGFO5FywOMEdyxT+n1l+t3vwRFUlHV9SYpnB&#10;Hi22rPJAKkGiaCIQlGCZahemiH50iI/NZ2iw3Qd+QGbKvpHepD/mRVCOBd8fi4ymCEfmaNKfYOco&#10;4SgbDcaj4SSZKU7azof4RYAhiSipxybm2rLdbYgt9ABJzgJoVS2V1vmRBkcstCc7hi3XMceIxv9A&#10;aUvqkl5gKNmwhaTeWtY2mRF5dDp3KfM2w0zFvRYJo+03IbF0OdFXfDPOhT36z+iEkujqLYod/hTV&#10;W5TbPFAjewYbj8pGWfA5+7xrp5JVPw4lky0ee3OWdyJjs2ryzAzzAiXWCqo9DoaHdsOC40uF3btl&#10;IT4wjyuFDcczEe/xIzVg9aGjKNmA//UaP+Fx0lFKSY0rWtLwc8u8oER/tbgDnwbjcdrp/BhPLjEa&#10;4s8lq3OJ3ZoF4EgM8CA5nsmEj/pASg/mGa/JPHlFEbMcfZc0HshFbA8HXiMu5vMMwi12LN7aR8eT&#10;6VTmNJtPzTPzrhvgtEV3cFhmNn0xxy02aVqYbyNIlYf8VNWuAXgB8pp01yqdmPN3Rp1u6uw3AAAA&#10;//8DAFBLAwQUAAYACAAAACEA4p/Myt8AAAAIAQAADwAAAGRycy9kb3ducmV2LnhtbEyPzU7DMBCE&#10;70h9B2uRuKDWoVFKFeJUCPEjcWtDQdzceEmixusodpPw9iyn9rajGc1+k20m24oBe984UnC3iEAg&#10;lc40VCn4KF7maxA+aDK6dYQKftHDJp9dZTo1bqQtDrtQCS4hn2oFdQhdKqUva7TaL1yHxN6P660O&#10;LPtKml6PXG5buYyilbS6If5Q6w6faiyPu5NV8H1bfb376XU/xkncPb8Nxf2nKZS6uZ4eH0AEnMI5&#10;DP/4jA45Mx3ciYwXLes4XnKUD57E/mqdsD4oSKIEZJ7JywH5HwAAAP//AwBQSwECLQAUAAYACAAA&#10;ACEAtoM4kv4AAADhAQAAEwAAAAAAAAAAAAAAAAAAAAAAW0NvbnRlbnRfVHlwZXNdLnhtbFBLAQIt&#10;ABQABgAIAAAAIQA4/SH/1gAAAJQBAAALAAAAAAAAAAAAAAAAAC8BAABfcmVscy8ucmVsc1BLAQIt&#10;ABQABgAIAAAAIQAWrEAEkAIAAJsFAAAOAAAAAAAAAAAAAAAAAC4CAABkcnMvZTJvRG9jLnhtbFBL&#10;AQItABQABgAIAAAAIQDin8zK3wAAAAgBAAAPAAAAAAAAAAAAAAAAAOoEAABkcnMvZG93bnJldi54&#10;bWxQSwUGAAAAAAQABADzAAAA9gUAAAAA&#10;" fillcolor="white [3201]" stroked="f" strokeweight=".5pt">
                <v:textbox>
                  <w:txbxContent>
                    <w:p w14:paraId="5108F15F" w14:textId="77777777" w:rsidR="00A604EC" w:rsidRPr="006D7131" w:rsidRDefault="00A604EC" w:rsidP="00321137">
                      <w:pPr>
                        <w:autoSpaceDE w:val="0"/>
                        <w:autoSpaceDN w:val="0"/>
                        <w:adjustRightInd w:val="0"/>
                        <w:spacing w:after="0" w:line="360" w:lineRule="auto"/>
                        <w:rPr>
                          <w:rFonts w:ascii="Times New Roman" w:hAnsi="Times New Roman" w:cs="Times New Roman"/>
                          <w:b/>
                          <w:i/>
                        </w:rPr>
                      </w:pPr>
                      <w:r w:rsidRPr="006D7131">
                        <w:rPr>
                          <w:rFonts w:ascii="Times New Roman" w:hAnsi="Times New Roman" w:cs="Times New Roman"/>
                          <w:b/>
                          <w:i/>
                        </w:rPr>
                        <w:t>Fig.</w:t>
                      </w:r>
                      <w:r>
                        <w:rPr>
                          <w:rFonts w:ascii="Times New Roman" w:hAnsi="Times New Roman" w:cs="Times New Roman"/>
                          <w:b/>
                          <w:i/>
                        </w:rPr>
                        <w:t xml:space="preserve"> 15.</w:t>
                      </w:r>
                      <w:r w:rsidRPr="006D7131">
                        <w:rPr>
                          <w:rFonts w:ascii="Times New Roman" w:hAnsi="Times New Roman" w:cs="Times New Roman"/>
                          <w:b/>
                          <w:i/>
                        </w:rPr>
                        <w:t xml:space="preserve"> </w:t>
                      </w:r>
                      <w:r>
                        <w:rPr>
                          <w:rFonts w:ascii="Times New Roman" w:hAnsi="Times New Roman" w:cs="Times New Roman"/>
                          <w:b/>
                          <w:i/>
                        </w:rPr>
                        <w:t xml:space="preserve">Vista Lógica </w:t>
                      </w:r>
                      <w:r w:rsidRPr="006D7131">
                        <w:rPr>
                          <w:rFonts w:ascii="Times New Roman" w:eastAsia="Times New Roman" w:hAnsi="Times New Roman" w:cs="Times New Roman"/>
                          <w:b/>
                          <w:i/>
                          <w:color w:val="000000"/>
                          <w:lang w:eastAsia="es-PE"/>
                        </w:rPr>
                        <w:t>de Sistema PNP App Requisitorias</w:t>
                      </w:r>
                    </w:p>
                    <w:p w14:paraId="5F20B45C" w14:textId="77777777" w:rsidR="00A604EC" w:rsidRDefault="00A604EC" w:rsidP="00321137">
                      <w:r>
                        <w:t>fig</w:t>
                      </w:r>
                    </w:p>
                  </w:txbxContent>
                </v:textbox>
                <w10:wrap anchorx="margin"/>
              </v:shape>
            </w:pict>
          </mc:Fallback>
        </mc:AlternateContent>
      </w:r>
    </w:p>
    <w:p w14:paraId="78D3D4C2" w14:textId="77777777" w:rsidR="00D95BC5" w:rsidRPr="00321137" w:rsidRDefault="00D95BC5" w:rsidP="00E234AB">
      <w:pPr>
        <w:pStyle w:val="Prrafodelista"/>
        <w:numPr>
          <w:ilvl w:val="0"/>
          <w:numId w:val="4"/>
        </w:numPr>
        <w:autoSpaceDE w:val="0"/>
        <w:autoSpaceDN w:val="0"/>
        <w:adjustRightInd w:val="0"/>
        <w:spacing w:after="0" w:line="240" w:lineRule="auto"/>
        <w:ind w:left="1133" w:hanging="425"/>
        <w:jc w:val="both"/>
        <w:rPr>
          <w:rFonts w:ascii="Times New Roman" w:hAnsi="Times New Roman" w:cs="Times New Roman"/>
          <w:b/>
        </w:rPr>
      </w:pPr>
      <w:r w:rsidRPr="00321137">
        <w:rPr>
          <w:rFonts w:ascii="Times New Roman" w:hAnsi="Times New Roman" w:cs="Times New Roman"/>
          <w:b/>
          <w:bCs/>
        </w:rPr>
        <w:lastRenderedPageBreak/>
        <w:t>Capa de Presentación.</w:t>
      </w:r>
    </w:p>
    <w:p w14:paraId="7196072A" w14:textId="77777777" w:rsidR="00E152B0" w:rsidRPr="00282115" w:rsidRDefault="00D95BC5"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pPr>
      <w:r w:rsidRPr="00282115">
        <w:rPr>
          <w:rFonts w:ascii="Times New Roman" w:hAnsi="Times New Roman" w:cs="Times New Roman"/>
          <w:sz w:val="24"/>
          <w:szCs w:val="24"/>
        </w:rPr>
        <w:t xml:space="preserve">Contiene la </w:t>
      </w:r>
      <w:commentRangeStart w:id="464"/>
      <w:r w:rsidRPr="00282115">
        <w:rPr>
          <w:rFonts w:ascii="Times New Roman" w:hAnsi="Times New Roman" w:cs="Times New Roman"/>
          <w:sz w:val="24"/>
          <w:szCs w:val="24"/>
        </w:rPr>
        <w:t>estructura jerárquica</w:t>
      </w:r>
      <w:commentRangeEnd w:id="464"/>
      <w:r w:rsidR="00A927FB">
        <w:rPr>
          <w:rStyle w:val="Refdecomentario"/>
        </w:rPr>
        <w:commentReference w:id="464"/>
      </w:r>
      <w:r w:rsidRPr="00282115">
        <w:rPr>
          <w:rFonts w:ascii="Times New Roman" w:hAnsi="Times New Roman" w:cs="Times New Roman"/>
          <w:sz w:val="24"/>
          <w:szCs w:val="24"/>
        </w:rPr>
        <w:t xml:space="preserve"> de la aplicación </w:t>
      </w:r>
      <w:r w:rsidR="00E152B0" w:rsidRPr="00282115">
        <w:rPr>
          <w:rFonts w:ascii="Times New Roman" w:hAnsi="Times New Roman" w:cs="Times New Roman"/>
          <w:sz w:val="24"/>
          <w:szCs w:val="24"/>
        </w:rPr>
        <w:t>móvil</w:t>
      </w:r>
      <w:r w:rsidRPr="00282115">
        <w:rPr>
          <w:rFonts w:ascii="Times New Roman" w:hAnsi="Times New Roman" w:cs="Times New Roman"/>
          <w:sz w:val="24"/>
          <w:szCs w:val="24"/>
        </w:rPr>
        <w:t>, es la responsable de la presentación visual de la Aplicación Web de los Módulos Seguridad</w:t>
      </w:r>
      <w:r w:rsidR="00E152B0" w:rsidRPr="00282115">
        <w:rPr>
          <w:rFonts w:ascii="Times New Roman" w:hAnsi="Times New Roman" w:cs="Times New Roman"/>
          <w:sz w:val="24"/>
          <w:szCs w:val="24"/>
        </w:rPr>
        <w:t xml:space="preserve"> y la aplicación móvil</w:t>
      </w:r>
      <w:r w:rsidR="00D448A8" w:rsidRPr="00282115">
        <w:rPr>
          <w:rFonts w:ascii="Times New Roman" w:hAnsi="Times New Roman" w:cs="Times New Roman"/>
          <w:sz w:val="24"/>
          <w:szCs w:val="24"/>
        </w:rPr>
        <w:t xml:space="preserve"> del Mó</w:t>
      </w:r>
      <w:r w:rsidR="00E152B0" w:rsidRPr="00282115">
        <w:rPr>
          <w:rFonts w:ascii="Times New Roman" w:hAnsi="Times New Roman" w:cs="Times New Roman"/>
          <w:sz w:val="24"/>
          <w:szCs w:val="24"/>
        </w:rPr>
        <w:t>dulo de Consultas</w:t>
      </w:r>
      <w:r w:rsidRPr="00282115">
        <w:rPr>
          <w:rFonts w:ascii="Times New Roman" w:hAnsi="Times New Roman" w:cs="Times New Roman"/>
          <w:sz w:val="24"/>
          <w:szCs w:val="24"/>
        </w:rPr>
        <w:t>.</w:t>
      </w:r>
    </w:p>
    <w:p w14:paraId="239DDDA8" w14:textId="77777777" w:rsidR="00E152B0" w:rsidRPr="00282115" w:rsidRDefault="00E152B0"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pPr>
    </w:p>
    <w:p w14:paraId="7A4D3232" w14:textId="64F3EE3C" w:rsidR="00D95BC5" w:rsidRPr="00282115" w:rsidRDefault="00D95BC5"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pPr>
      <w:r w:rsidRPr="00282115">
        <w:rPr>
          <w:rFonts w:ascii="Times New Roman" w:hAnsi="Times New Roman" w:cs="Times New Roman"/>
          <w:sz w:val="24"/>
          <w:szCs w:val="24"/>
        </w:rPr>
        <w:t xml:space="preserve">La Capa de Presentación captura los datos del usuario en el formulario web e invoca a la Capa de Negocio, trasmitiéndole los requerimientos del usuario, ya sea de guardado, </w:t>
      </w:r>
      <w:commentRangeStart w:id="465"/>
      <w:r w:rsidRPr="00282115">
        <w:rPr>
          <w:rFonts w:ascii="Times New Roman" w:hAnsi="Times New Roman" w:cs="Times New Roman"/>
          <w:sz w:val="24"/>
          <w:szCs w:val="24"/>
        </w:rPr>
        <w:t>edición</w:t>
      </w:r>
      <w:commentRangeEnd w:id="465"/>
      <w:r w:rsidR="00A927FB">
        <w:rPr>
          <w:rStyle w:val="Refdecomentario"/>
        </w:rPr>
        <w:commentReference w:id="465"/>
      </w:r>
      <w:r w:rsidRPr="00282115">
        <w:rPr>
          <w:rFonts w:ascii="Times New Roman" w:hAnsi="Times New Roman" w:cs="Times New Roman"/>
          <w:sz w:val="24"/>
          <w:szCs w:val="24"/>
        </w:rPr>
        <w:t xml:space="preserve">, recuperación o </w:t>
      </w:r>
      <w:commentRangeStart w:id="466"/>
      <w:r w:rsidRPr="00282115">
        <w:rPr>
          <w:rFonts w:ascii="Times New Roman" w:hAnsi="Times New Roman" w:cs="Times New Roman"/>
          <w:sz w:val="24"/>
          <w:szCs w:val="24"/>
        </w:rPr>
        <w:t xml:space="preserve">eliminación </w:t>
      </w:r>
      <w:commentRangeEnd w:id="466"/>
      <w:r w:rsidR="00A927FB">
        <w:rPr>
          <w:rStyle w:val="Refdecomentario"/>
        </w:rPr>
        <w:commentReference w:id="466"/>
      </w:r>
      <w:r w:rsidRPr="00282115">
        <w:rPr>
          <w:rFonts w:ascii="Times New Roman" w:hAnsi="Times New Roman" w:cs="Times New Roman"/>
          <w:sz w:val="24"/>
          <w:szCs w:val="24"/>
        </w:rPr>
        <w:t xml:space="preserve">de la información, la cual o bien responderá </w:t>
      </w:r>
      <w:del w:id="467" w:author="Luis" w:date="2015-02-22T23:22:00Z">
        <w:r w:rsidRPr="00282115" w:rsidDel="00A927FB">
          <w:rPr>
            <w:rFonts w:ascii="Times New Roman" w:hAnsi="Times New Roman" w:cs="Times New Roman"/>
            <w:sz w:val="24"/>
            <w:szCs w:val="24"/>
          </w:rPr>
          <w:delText xml:space="preserve">entonces </w:delText>
        </w:r>
      </w:del>
      <w:r w:rsidRPr="00282115">
        <w:rPr>
          <w:rFonts w:ascii="Times New Roman" w:hAnsi="Times New Roman" w:cs="Times New Roman"/>
          <w:sz w:val="24"/>
          <w:szCs w:val="24"/>
        </w:rPr>
        <w:t xml:space="preserve">directamente o mantendrá un </w:t>
      </w:r>
      <w:r w:rsidR="00E64D8D">
        <w:rPr>
          <w:rFonts w:ascii="Times New Roman" w:hAnsi="Times New Roman" w:cs="Times New Roman"/>
          <w:sz w:val="24"/>
          <w:szCs w:val="24"/>
        </w:rPr>
        <w:t>conexión</w:t>
      </w:r>
      <w:commentRangeStart w:id="468"/>
      <w:r w:rsidRPr="00282115">
        <w:rPr>
          <w:rFonts w:ascii="Times New Roman" w:hAnsi="Times New Roman" w:cs="Times New Roman"/>
          <w:sz w:val="24"/>
          <w:szCs w:val="24"/>
        </w:rPr>
        <w:t xml:space="preserve"> </w:t>
      </w:r>
      <w:commentRangeEnd w:id="468"/>
      <w:r w:rsidR="00A927FB">
        <w:rPr>
          <w:rStyle w:val="Refdecomentario"/>
        </w:rPr>
        <w:commentReference w:id="468"/>
      </w:r>
      <w:r w:rsidRPr="00282115">
        <w:rPr>
          <w:rFonts w:ascii="Times New Roman" w:hAnsi="Times New Roman" w:cs="Times New Roman"/>
          <w:sz w:val="24"/>
          <w:szCs w:val="24"/>
        </w:rPr>
        <w:t xml:space="preserve">con la Capa de Datos que a su vez mantiene un diálogo  con la Capa Entidad; se conecta de la Base de Datos, la cual proporcionará los datos que se </w:t>
      </w:r>
      <w:commentRangeStart w:id="469"/>
      <w:del w:id="470" w:author="Edwin Huamaní" w:date="2015-02-23T04:32:00Z">
        <w:r w:rsidRPr="00282115" w:rsidDel="00115E89">
          <w:rPr>
            <w:rFonts w:ascii="Times New Roman" w:hAnsi="Times New Roman" w:cs="Times New Roman"/>
            <w:sz w:val="24"/>
            <w:szCs w:val="24"/>
          </w:rPr>
          <w:delText xml:space="preserve">mandarían </w:delText>
        </w:r>
      </w:del>
      <w:commentRangeEnd w:id="469"/>
      <w:ins w:id="471" w:author="Edwin Huamaní" w:date="2015-02-23T04:32:00Z">
        <w:r w:rsidR="00115E89">
          <w:rPr>
            <w:rFonts w:ascii="Times New Roman" w:hAnsi="Times New Roman" w:cs="Times New Roman"/>
            <w:sz w:val="24"/>
            <w:szCs w:val="24"/>
          </w:rPr>
          <w:t>mandan</w:t>
        </w:r>
        <w:r w:rsidR="00115E89" w:rsidRPr="00282115">
          <w:rPr>
            <w:rFonts w:ascii="Times New Roman" w:hAnsi="Times New Roman" w:cs="Times New Roman"/>
            <w:sz w:val="24"/>
            <w:szCs w:val="24"/>
          </w:rPr>
          <w:t xml:space="preserve"> </w:t>
        </w:r>
      </w:ins>
      <w:r w:rsidR="00A927FB">
        <w:rPr>
          <w:rStyle w:val="Refdecomentario"/>
        </w:rPr>
        <w:commentReference w:id="469"/>
      </w:r>
      <w:r w:rsidRPr="00282115">
        <w:rPr>
          <w:rFonts w:ascii="Times New Roman" w:hAnsi="Times New Roman" w:cs="Times New Roman"/>
          <w:sz w:val="24"/>
          <w:szCs w:val="24"/>
        </w:rPr>
        <w:t>como respuesta a la capa de presentación.</w:t>
      </w:r>
      <w:r w:rsidR="00D448A8" w:rsidRPr="00282115">
        <w:rPr>
          <w:rFonts w:ascii="Times New Roman" w:hAnsi="Times New Roman" w:cs="Times New Roman"/>
          <w:sz w:val="24"/>
          <w:szCs w:val="24"/>
        </w:rPr>
        <w:t xml:space="preserve"> Se genera el mismo procedimiento en la Capa Presentación de la aplicación móvil cuando se realiza la consulta.</w:t>
      </w:r>
    </w:p>
    <w:p w14:paraId="7E8BA2E5" w14:textId="77777777" w:rsidR="0019436B" w:rsidRPr="00282115" w:rsidRDefault="00321137"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pPr>
      <w:r>
        <w:rPr>
          <w:rFonts w:ascii="Times New Roman" w:hAnsi="Times New Roman" w:cs="Times New Roman"/>
          <w:sz w:val="24"/>
          <w:szCs w:val="24"/>
        </w:rPr>
        <w:t>En la figura 16</w:t>
      </w:r>
      <w:r w:rsidR="00D95BC5" w:rsidRPr="00282115">
        <w:rPr>
          <w:rFonts w:ascii="Times New Roman" w:hAnsi="Times New Roman" w:cs="Times New Roman"/>
          <w:sz w:val="24"/>
          <w:szCs w:val="24"/>
        </w:rPr>
        <w:t xml:space="preserve"> se muestra un </w:t>
      </w:r>
      <w:ins w:id="472" w:author="Edwin Huamaní" w:date="2015-02-23T04:32:00Z">
        <w:r w:rsidR="00115E89">
          <w:rPr>
            <w:rFonts w:ascii="Times New Roman" w:hAnsi="Times New Roman" w:cs="Times New Roman"/>
            <w:sz w:val="24"/>
            <w:szCs w:val="24"/>
          </w:rPr>
          <w:t>p</w:t>
        </w:r>
      </w:ins>
      <w:commentRangeStart w:id="473"/>
      <w:del w:id="474" w:author="Edwin Huamaní" w:date="2015-02-23T04:32:00Z">
        <w:r w:rsidR="00D95BC5" w:rsidRPr="00282115" w:rsidDel="00115E89">
          <w:rPr>
            <w:rFonts w:ascii="Times New Roman" w:hAnsi="Times New Roman" w:cs="Times New Roman"/>
            <w:sz w:val="24"/>
            <w:szCs w:val="24"/>
          </w:rPr>
          <w:delText>P</w:delText>
        </w:r>
      </w:del>
      <w:r w:rsidR="00D95BC5" w:rsidRPr="00282115">
        <w:rPr>
          <w:rFonts w:ascii="Times New Roman" w:hAnsi="Times New Roman" w:cs="Times New Roman"/>
          <w:sz w:val="24"/>
          <w:szCs w:val="24"/>
        </w:rPr>
        <w:t xml:space="preserve">rototipo de la </w:t>
      </w:r>
      <w:ins w:id="475" w:author="Edwin Huamaní" w:date="2015-02-23T04:32:00Z">
        <w:r w:rsidR="00115E89">
          <w:rPr>
            <w:rFonts w:ascii="Times New Roman" w:hAnsi="Times New Roman" w:cs="Times New Roman"/>
            <w:sz w:val="24"/>
            <w:szCs w:val="24"/>
          </w:rPr>
          <w:t>p</w:t>
        </w:r>
      </w:ins>
      <w:del w:id="476" w:author="Edwin Huamaní" w:date="2015-02-23T04:32:00Z">
        <w:r w:rsidR="00D95BC5" w:rsidRPr="00282115" w:rsidDel="00115E89">
          <w:rPr>
            <w:rFonts w:ascii="Times New Roman" w:hAnsi="Times New Roman" w:cs="Times New Roman"/>
            <w:sz w:val="24"/>
            <w:szCs w:val="24"/>
          </w:rPr>
          <w:delText>P</w:delText>
        </w:r>
      </w:del>
      <w:r w:rsidR="00D95BC5" w:rsidRPr="00282115">
        <w:rPr>
          <w:rFonts w:ascii="Times New Roman" w:hAnsi="Times New Roman" w:cs="Times New Roman"/>
          <w:sz w:val="24"/>
          <w:szCs w:val="24"/>
        </w:rPr>
        <w:t>antalla</w:t>
      </w:r>
      <w:r w:rsidR="0019436B" w:rsidRPr="00282115">
        <w:rPr>
          <w:rFonts w:ascii="Times New Roman" w:hAnsi="Times New Roman" w:cs="Times New Roman"/>
          <w:sz w:val="24"/>
          <w:szCs w:val="24"/>
        </w:rPr>
        <w:t xml:space="preserve"> </w:t>
      </w:r>
      <w:commentRangeEnd w:id="473"/>
      <w:r w:rsidR="00A927FB">
        <w:rPr>
          <w:rStyle w:val="Refdecomentario"/>
        </w:rPr>
        <w:commentReference w:id="473"/>
      </w:r>
      <w:ins w:id="477" w:author="Edwin Huamaní" w:date="2015-02-23T04:33:00Z">
        <w:r w:rsidR="00115E89">
          <w:rPr>
            <w:rFonts w:ascii="Times New Roman" w:hAnsi="Times New Roman" w:cs="Times New Roman"/>
            <w:sz w:val="24"/>
            <w:szCs w:val="24"/>
          </w:rPr>
          <w:t>c</w:t>
        </w:r>
      </w:ins>
      <w:del w:id="478" w:author="Edwin Huamaní" w:date="2015-02-23T04:32:00Z">
        <w:r w:rsidR="0019436B" w:rsidRPr="00282115" w:rsidDel="00115E89">
          <w:rPr>
            <w:rFonts w:ascii="Times New Roman" w:hAnsi="Times New Roman" w:cs="Times New Roman"/>
            <w:sz w:val="24"/>
            <w:szCs w:val="24"/>
          </w:rPr>
          <w:delText>C</w:delText>
        </w:r>
      </w:del>
      <w:r w:rsidR="0019436B" w:rsidRPr="00282115">
        <w:rPr>
          <w:rFonts w:ascii="Times New Roman" w:hAnsi="Times New Roman" w:cs="Times New Roman"/>
          <w:sz w:val="24"/>
          <w:szCs w:val="24"/>
        </w:rPr>
        <w:t xml:space="preserve">onsultar </w:t>
      </w:r>
      <w:ins w:id="479" w:author="Edwin Huamaní" w:date="2015-02-23T04:33:00Z">
        <w:r w:rsidR="00115E89">
          <w:rPr>
            <w:rFonts w:ascii="Times New Roman" w:hAnsi="Times New Roman" w:cs="Times New Roman"/>
            <w:sz w:val="24"/>
            <w:szCs w:val="24"/>
          </w:rPr>
          <w:t>d</w:t>
        </w:r>
      </w:ins>
      <w:del w:id="480" w:author="Edwin Huamaní" w:date="2015-02-23T04:33:00Z">
        <w:r w:rsidR="0019436B" w:rsidRPr="00282115" w:rsidDel="00115E89">
          <w:rPr>
            <w:rFonts w:ascii="Times New Roman" w:hAnsi="Times New Roman" w:cs="Times New Roman"/>
            <w:sz w:val="24"/>
            <w:szCs w:val="24"/>
          </w:rPr>
          <w:delText>D</w:delText>
        </w:r>
      </w:del>
      <w:r w:rsidR="0019436B" w:rsidRPr="00282115">
        <w:rPr>
          <w:rFonts w:ascii="Times New Roman" w:hAnsi="Times New Roman" w:cs="Times New Roman"/>
          <w:sz w:val="24"/>
          <w:szCs w:val="24"/>
        </w:rPr>
        <w:t xml:space="preserve">atos </w:t>
      </w:r>
      <w:del w:id="481" w:author="Edwin Huamaní" w:date="2015-02-23T04:33:00Z">
        <w:r w:rsidR="0019436B" w:rsidRPr="00282115" w:rsidDel="00115E89">
          <w:rPr>
            <w:rFonts w:ascii="Times New Roman" w:hAnsi="Times New Roman" w:cs="Times New Roman"/>
            <w:sz w:val="24"/>
            <w:szCs w:val="24"/>
          </w:rPr>
          <w:delText>E</w:delText>
        </w:r>
      </w:del>
      <w:ins w:id="482" w:author="Edwin Huamaní" w:date="2015-02-23T04:33:00Z">
        <w:r w:rsidR="00115E89">
          <w:rPr>
            <w:rFonts w:ascii="Times New Roman" w:hAnsi="Times New Roman" w:cs="Times New Roman"/>
            <w:sz w:val="24"/>
            <w:szCs w:val="24"/>
          </w:rPr>
          <w:t>e</w:t>
        </w:r>
      </w:ins>
      <w:r w:rsidR="0019436B" w:rsidRPr="00282115">
        <w:rPr>
          <w:rFonts w:ascii="Times New Roman" w:hAnsi="Times New Roman" w:cs="Times New Roman"/>
          <w:sz w:val="24"/>
          <w:szCs w:val="24"/>
        </w:rPr>
        <w:t xml:space="preserve">fectivo </w:t>
      </w:r>
      <w:ins w:id="483" w:author="Edwin Huamaní" w:date="2015-02-23T04:33:00Z">
        <w:r w:rsidR="00115E89">
          <w:rPr>
            <w:rFonts w:ascii="Times New Roman" w:hAnsi="Times New Roman" w:cs="Times New Roman"/>
            <w:sz w:val="24"/>
            <w:szCs w:val="24"/>
          </w:rPr>
          <w:t>p</w:t>
        </w:r>
      </w:ins>
      <w:del w:id="484" w:author="Edwin Huamaní" w:date="2015-02-23T04:33:00Z">
        <w:r w:rsidR="0019436B" w:rsidRPr="00282115" w:rsidDel="00115E89">
          <w:rPr>
            <w:rFonts w:ascii="Times New Roman" w:hAnsi="Times New Roman" w:cs="Times New Roman"/>
            <w:sz w:val="24"/>
            <w:szCs w:val="24"/>
          </w:rPr>
          <w:delText>P</w:delText>
        </w:r>
      </w:del>
      <w:r w:rsidR="0019436B" w:rsidRPr="00282115">
        <w:rPr>
          <w:rFonts w:ascii="Times New Roman" w:hAnsi="Times New Roman" w:cs="Times New Roman"/>
          <w:sz w:val="24"/>
          <w:szCs w:val="24"/>
        </w:rPr>
        <w:t>olicial</w:t>
      </w:r>
      <w:r w:rsidR="00D95BC5" w:rsidRPr="00282115">
        <w:rPr>
          <w:rFonts w:ascii="Times New Roman" w:hAnsi="Times New Roman" w:cs="Times New Roman"/>
          <w:sz w:val="24"/>
          <w:szCs w:val="24"/>
        </w:rPr>
        <w:t>.</w:t>
      </w:r>
    </w:p>
    <w:p w14:paraId="4DF51969"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4EDCB27A"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583488" behindDoc="0" locked="0" layoutInCell="1" allowOverlap="1" wp14:anchorId="692F580D" wp14:editId="5851DBB7">
            <wp:simplePos x="0" y="0"/>
            <wp:positionH relativeFrom="column">
              <wp:posOffset>218669</wp:posOffset>
            </wp:positionH>
            <wp:positionV relativeFrom="paragraph">
              <wp:posOffset>-85090</wp:posOffset>
            </wp:positionV>
            <wp:extent cx="4835348" cy="2718621"/>
            <wp:effectExtent l="0" t="0" r="3810" b="5715"/>
            <wp:wrapNone/>
            <wp:docPr id="8" name="Imagen 8" descr="C:\Users\Arvinger\Desktop\Pantallazos web\ConsultaDatosEfec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Users\Arvinger\Desktop\Pantallazos web\ConsultaDatosEfectiv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5348" cy="27186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7CA4A"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3CD835CD" w14:textId="77777777" w:rsidR="00D95BC5" w:rsidRPr="00282115" w:rsidRDefault="00D95BC5"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4D94C6CC"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5F9B6B55"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687172F2"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63538A4C"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16ED8464"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30FCB0B1"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69135143" w14:textId="77777777" w:rsidR="0019436B" w:rsidRPr="00282115" w:rsidRDefault="0019436B"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252164D0" w14:textId="77777777" w:rsidR="00D95BC5" w:rsidRPr="00282115" w:rsidRDefault="00321137" w:rsidP="009C13D3">
      <w:pPr>
        <w:autoSpaceDE w:val="0"/>
        <w:autoSpaceDN w:val="0"/>
        <w:adjustRightInd w:val="0"/>
        <w:spacing w:after="0" w:line="360" w:lineRule="auto"/>
        <w:jc w:val="both"/>
        <w:rPr>
          <w:rFonts w:ascii="Times New Roman" w:hAnsi="Times New Roman" w:cs="Times New Roman"/>
          <w:sz w:val="24"/>
          <w:szCs w:val="24"/>
        </w:rPr>
      </w:pPr>
      <w:r>
        <w:rPr>
          <w:noProof/>
          <w:lang w:eastAsia="es-PE"/>
        </w:rPr>
        <mc:AlternateContent>
          <mc:Choice Requires="wps">
            <w:drawing>
              <wp:anchor distT="0" distB="0" distL="114300" distR="114300" simplePos="0" relativeHeight="251805696" behindDoc="0" locked="0" layoutInCell="1" allowOverlap="1" wp14:anchorId="5766D206" wp14:editId="1E940227">
                <wp:simplePos x="0" y="0"/>
                <wp:positionH relativeFrom="margin">
                  <wp:posOffset>397163</wp:posOffset>
                </wp:positionH>
                <wp:positionV relativeFrom="paragraph">
                  <wp:posOffset>84240</wp:posOffset>
                </wp:positionV>
                <wp:extent cx="4356339" cy="314325"/>
                <wp:effectExtent l="0" t="0" r="6350" b="9525"/>
                <wp:wrapNone/>
                <wp:docPr id="49" name="Cuadro de texto 49"/>
                <wp:cNvGraphicFramePr/>
                <a:graphic xmlns:a="http://schemas.openxmlformats.org/drawingml/2006/main">
                  <a:graphicData uri="http://schemas.microsoft.com/office/word/2010/wordprocessingShape">
                    <wps:wsp>
                      <wps:cNvSpPr txBox="1"/>
                      <wps:spPr>
                        <a:xfrm>
                          <a:off x="0" y="0"/>
                          <a:ext cx="4356339"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A425B9" w14:textId="77777777" w:rsidR="00A604EC" w:rsidRPr="001206E2" w:rsidRDefault="00A604EC" w:rsidP="00321137">
                            <w:pPr>
                              <w:autoSpaceDE w:val="0"/>
                              <w:autoSpaceDN w:val="0"/>
                              <w:adjustRightInd w:val="0"/>
                              <w:spacing w:after="0" w:line="360" w:lineRule="auto"/>
                              <w:rPr>
                                <w:rFonts w:ascii="Times New Roman" w:eastAsia="Times New Roman" w:hAnsi="Times New Roman" w:cs="Times New Roman"/>
                                <w:b/>
                                <w:i/>
                                <w:color w:val="000000"/>
                                <w:lang w:eastAsia="es-PE"/>
                              </w:rPr>
                            </w:pPr>
                            <w:r>
                              <w:rPr>
                                <w:rFonts w:ascii="Times New Roman" w:hAnsi="Times New Roman" w:cs="Times New Roman"/>
                                <w:b/>
                                <w:i/>
                              </w:rPr>
                              <w:t>Fig. 16</w:t>
                            </w:r>
                            <w:r w:rsidRPr="001206E2">
                              <w:rPr>
                                <w:rFonts w:ascii="Times New Roman" w:hAnsi="Times New Roman" w:cs="Times New Roman"/>
                                <w:b/>
                                <w:i/>
                              </w:rPr>
                              <w:t>. Prototipo de la Pantalla Consultar Datos Efectivo Policial.</w:t>
                            </w:r>
                          </w:p>
                          <w:p w14:paraId="7947DA62" w14:textId="77777777" w:rsidR="00A604EC" w:rsidRDefault="00A604EC" w:rsidP="00321137">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66D206" id="Cuadro de texto 49" o:spid="_x0000_s1047" type="#_x0000_t202" style="position:absolute;left:0;text-align:left;margin-left:31.25pt;margin-top:6.65pt;width:343pt;height:24.75pt;z-index:251805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2tkgIAAJsFAAAOAAAAZHJzL2Uyb0RvYy54bWysVEtvGyEQvlfqf0Dc6/UzbaysI9eRq0pR&#10;EtWpcsYsxKjAUMDedX99B3b9aJpLql52B+abb5jn1XVjNNkJHxTYkg56fUqE5VAp+1zS74/LD58o&#10;CZHZimmwoqR7Eej17P27q9pNxRA2oCvhCZLYMK1dSTcxumlRBL4RhoUeOGFRKcEbFvHon4vKsxrZ&#10;jS6G/f5FUYOvnAcuQsDbm1ZJZ5lfSsHjvZRBRKJLim+L+evzd52+xeyKTZ89cxvFu2ewf3iFYcqi&#10;0yPVDYuMbL36i8oo7iGAjD0OpgApFRc5Boxm0H8RzWrDnMixYHKCO6Yp/D9afrd78ERVJR1fUmKZ&#10;wRottqzyQCpBomgiENRgmmoXpoheOcTH5jM0WO7DfcDLFH0jvUl/jIugHhO+PyYZqQjHy/FocjEa&#10;oTOOutFgPBpOEk1xsnY+xC8CDElCST0WMeeW7W5DbKEHSHIWQKtqqbTOh9Q4YqE92TEsuY75jUj+&#10;B0pbUpf0YjTpZ2ILybxl1jbRiNw6nbsUeRthluJei4TR9puQmLoc6Cu+GefCHv1ndEJJdPUWww5/&#10;etVbjNs40CJ7BhuPxkZZ8Dn6PGunlFU/DimTLR5rcxZ3EmOzbnLPDI8dsIZqj43hoZ2w4PhSYfVu&#10;WYgPzONIYS/gmoj3+JEaMPvQSZRswP967T7hsdNRS0mNI1rS8HPLvKBEf7U4A5eD8TjNdD6MJx+H&#10;ePDnmvW5xm7NArAlBriQHM9iwkd9EKUH84TbZJ68oopZjr5LGg/iIraLA7cRF/N5BuEUOxZv7crx&#10;RJ3SnHrzsXli3nUNnKboDg7DzKYv+rjFJksL820EqXKTp0S3We0KgBsgj0m3rdKKOT9n1Gmnzn4D&#10;AAD//wMAUEsDBBQABgAIAAAAIQAo/LSL3wAAAAgBAAAPAAAAZHJzL2Rvd25yZXYueG1sTI/NTsMw&#10;EITvSH0HaytxQdShoW0U4lQI8SNxowGq3tx4SSLidRS7SXh7tic47nyj2ZlsO9lWDNj7xpGCm0UE&#10;Aql0pqFKwXvxdJ2A8EGT0a0jVPCDHrb57CLTqXEjveGwC5XgEPKpVlCH0KVS+rJGq/3CdUjMvlxv&#10;deCzr6Tp9cjhtpXLKFpLqxviD7Xu8KHG8nt3sgoOV9X+1U/PH2O8irvHl6HYfJpCqcv5dH8HIuAU&#10;/sxwrs/VIedOR3ci40WrYL1csZP1OAbBfHObsHA8gwRknsn/A/JfAAAA//8DAFBLAQItABQABgAI&#10;AAAAIQC2gziS/gAAAOEBAAATAAAAAAAAAAAAAAAAAAAAAABbQ29udGVudF9UeXBlc10ueG1sUEsB&#10;Ai0AFAAGAAgAAAAhADj9If/WAAAAlAEAAAsAAAAAAAAAAAAAAAAALwEAAF9yZWxzLy5yZWxzUEsB&#10;Ai0AFAAGAAgAAAAhAD9bHa2SAgAAmwUAAA4AAAAAAAAAAAAAAAAALgIAAGRycy9lMm9Eb2MueG1s&#10;UEsBAi0AFAAGAAgAAAAhACj8tIvfAAAACAEAAA8AAAAAAAAAAAAAAAAA7AQAAGRycy9kb3ducmV2&#10;LnhtbFBLBQYAAAAABAAEAPMAAAD4BQAAAAA=&#10;" fillcolor="white [3201]" stroked="f" strokeweight=".5pt">
                <v:textbox>
                  <w:txbxContent>
                    <w:p w14:paraId="09A425B9" w14:textId="77777777" w:rsidR="00A604EC" w:rsidRPr="001206E2" w:rsidRDefault="00A604EC" w:rsidP="00321137">
                      <w:pPr>
                        <w:autoSpaceDE w:val="0"/>
                        <w:autoSpaceDN w:val="0"/>
                        <w:adjustRightInd w:val="0"/>
                        <w:spacing w:after="0" w:line="360" w:lineRule="auto"/>
                        <w:rPr>
                          <w:rFonts w:ascii="Times New Roman" w:eastAsia="Times New Roman" w:hAnsi="Times New Roman" w:cs="Times New Roman"/>
                          <w:b/>
                          <w:i/>
                          <w:color w:val="000000"/>
                          <w:lang w:eastAsia="es-PE"/>
                        </w:rPr>
                      </w:pPr>
                      <w:r>
                        <w:rPr>
                          <w:rFonts w:ascii="Times New Roman" w:hAnsi="Times New Roman" w:cs="Times New Roman"/>
                          <w:b/>
                          <w:i/>
                        </w:rPr>
                        <w:t>Fig. 16</w:t>
                      </w:r>
                      <w:r w:rsidRPr="001206E2">
                        <w:rPr>
                          <w:rFonts w:ascii="Times New Roman" w:hAnsi="Times New Roman" w:cs="Times New Roman"/>
                          <w:b/>
                          <w:i/>
                        </w:rPr>
                        <w:t>. Prototipo de la Pantalla Consultar Datos Efectivo Policial.</w:t>
                      </w:r>
                    </w:p>
                    <w:p w14:paraId="7947DA62" w14:textId="77777777" w:rsidR="00A604EC" w:rsidRDefault="00A604EC" w:rsidP="00321137">
                      <w:r>
                        <w:t>fig</w:t>
                      </w:r>
                    </w:p>
                  </w:txbxContent>
                </v:textbox>
                <w10:wrap anchorx="margin"/>
              </v:shape>
            </w:pict>
          </mc:Fallback>
        </mc:AlternateContent>
      </w:r>
    </w:p>
    <w:p w14:paraId="0D254181" w14:textId="77777777" w:rsidR="0019436B" w:rsidRPr="00282115" w:rsidRDefault="0019436B" w:rsidP="009C13D3">
      <w:pPr>
        <w:autoSpaceDE w:val="0"/>
        <w:autoSpaceDN w:val="0"/>
        <w:adjustRightInd w:val="0"/>
        <w:spacing w:after="0" w:line="360" w:lineRule="auto"/>
        <w:jc w:val="center"/>
        <w:rPr>
          <w:rFonts w:ascii="Times New Roman" w:hAnsi="Times New Roman" w:cs="Times New Roman"/>
          <w:sz w:val="24"/>
          <w:szCs w:val="24"/>
        </w:rPr>
      </w:pPr>
      <w:r w:rsidRPr="00282115">
        <w:rPr>
          <w:rFonts w:ascii="Times New Roman" w:hAnsi="Times New Roman" w:cs="Times New Roman"/>
          <w:noProof/>
          <w:sz w:val="24"/>
          <w:szCs w:val="24"/>
          <w:lang w:eastAsia="es-PE"/>
        </w:rPr>
        <w:lastRenderedPageBreak/>
        <w:drawing>
          <wp:inline distT="0" distB="0" distL="0" distR="0" wp14:anchorId="2F236112" wp14:editId="7B4FAD47">
            <wp:extent cx="2423346" cy="4308170"/>
            <wp:effectExtent l="0" t="0" r="0" b="0"/>
            <wp:docPr id="11" name="Picture 23" descr="C:\Users\Edwinh\AppData\Local\Microsoft\Windows\Temporary Internet Files\Content.Word\Screenshot_2015-02-20-19-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winh\AppData\Local\Microsoft\Windows\Temporary Internet Files\Content.Word\Screenshot_2015-02-20-19-02-3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5909" cy="4312727"/>
                    </a:xfrm>
                    <a:prstGeom prst="rect">
                      <a:avLst/>
                    </a:prstGeom>
                    <a:noFill/>
                    <a:ln>
                      <a:noFill/>
                    </a:ln>
                  </pic:spPr>
                </pic:pic>
              </a:graphicData>
            </a:graphic>
          </wp:inline>
        </w:drawing>
      </w:r>
    </w:p>
    <w:p w14:paraId="694E9F58" w14:textId="77777777" w:rsidR="00A819B7" w:rsidRDefault="00321137" w:rsidP="00A819B7">
      <w:pPr>
        <w:autoSpaceDE w:val="0"/>
        <w:autoSpaceDN w:val="0"/>
        <w:adjustRightInd w:val="0"/>
        <w:spacing w:after="0" w:line="360" w:lineRule="auto"/>
        <w:rPr>
          <w:rFonts w:ascii="Times New Roman" w:hAnsi="Times New Roman" w:cs="Times New Roman"/>
          <w:sz w:val="24"/>
          <w:szCs w:val="24"/>
        </w:rPr>
      </w:pPr>
      <w:r>
        <w:rPr>
          <w:noProof/>
          <w:lang w:eastAsia="es-PE"/>
        </w:rPr>
        <mc:AlternateContent>
          <mc:Choice Requires="wps">
            <w:drawing>
              <wp:anchor distT="0" distB="0" distL="114300" distR="114300" simplePos="0" relativeHeight="251808768" behindDoc="0" locked="0" layoutInCell="1" allowOverlap="1" wp14:anchorId="3AB77068" wp14:editId="2A602A1D">
                <wp:simplePos x="0" y="0"/>
                <wp:positionH relativeFrom="margin">
                  <wp:posOffset>1018085</wp:posOffset>
                </wp:positionH>
                <wp:positionV relativeFrom="paragraph">
                  <wp:posOffset>3810</wp:posOffset>
                </wp:positionV>
                <wp:extent cx="3157268" cy="314325"/>
                <wp:effectExtent l="0" t="0" r="5080" b="9525"/>
                <wp:wrapNone/>
                <wp:docPr id="50" name="Cuadro de texto 50"/>
                <wp:cNvGraphicFramePr/>
                <a:graphic xmlns:a="http://schemas.openxmlformats.org/drawingml/2006/main">
                  <a:graphicData uri="http://schemas.microsoft.com/office/word/2010/wordprocessingShape">
                    <wps:wsp>
                      <wps:cNvSpPr txBox="1"/>
                      <wps:spPr>
                        <a:xfrm>
                          <a:off x="0" y="0"/>
                          <a:ext cx="3157268"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A629B3C" w14:textId="77777777" w:rsidR="00A604EC" w:rsidRPr="001206E2" w:rsidRDefault="00A604EC" w:rsidP="00321137">
                            <w:pPr>
                              <w:autoSpaceDE w:val="0"/>
                              <w:autoSpaceDN w:val="0"/>
                              <w:adjustRightInd w:val="0"/>
                              <w:spacing w:after="0" w:line="360" w:lineRule="auto"/>
                              <w:rPr>
                                <w:rFonts w:ascii="Times New Roman" w:hAnsi="Times New Roman" w:cs="Times New Roman"/>
                                <w:b/>
                                <w:i/>
                              </w:rPr>
                            </w:pPr>
                            <w:r w:rsidRPr="001206E2">
                              <w:rPr>
                                <w:rFonts w:ascii="Times New Roman" w:hAnsi="Times New Roman" w:cs="Times New Roman"/>
                                <w:b/>
                                <w:i/>
                              </w:rPr>
                              <w:t>Fig. 17. Prototipo de la Pantalla Login Usuario.</w:t>
                            </w:r>
                          </w:p>
                          <w:p w14:paraId="33EA3ED7" w14:textId="77777777" w:rsidR="00A604EC" w:rsidRDefault="00A604EC" w:rsidP="003211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77068" id="Cuadro de texto 50" o:spid="_x0000_s1048" type="#_x0000_t202" style="position:absolute;margin-left:80.15pt;margin-top:.3pt;width:248.6pt;height:24.75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R2kwIAAJsFAAAOAAAAZHJzL2Uyb0RvYy54bWysVE1v2zAMvQ/YfxB0X5yvdltQp8hSdBhQ&#10;tMXaoWdFlhJhkqhJSuzs15eS7STreumwi02Jj6RIPvLisjGa7IQPCmxJR4MhJcJyqJRdl/TH4/WH&#10;T5SEyGzFNFhR0r0I9HL+/t1F7WZiDBvQlfAEndgwq11JNzG6WVEEvhGGhQE4YVEpwRsW8ejXReVZ&#10;jd6NLsbD4XlRg6+cBy5CwNurVknn2b+Ugsc7KYOIRJcU3xbz1+fvKn2L+QWbrT1zG8W7Z7B/eIVh&#10;ymLQg6srFhnZevWXK6O4hwAyDjiYAqRUXOQcMJvR8EU2DxvmRM4FixPcoUzh/7nlt7t7T1RV0jMs&#10;j2UGe7TcssoDqQSJoolAUINlql2YIfrBIT42X6DBdvf3AS9T9o30Jv0xL4J69Lg/FBldEY6Xk9HZ&#10;x/E50oKjbjKaTsZnyU1xtHY+xK8CDElCST02MdeW7W5CbKE9JAULoFV1rbTOh0QcsdSe7Bi2XMf8&#10;RnT+B0pbUpf0fIKZJSMLybz1rG26EZk6XbiUeZthluJei4TR9ruQWLqc6CuxGefCHuJndEJJDPUW&#10;ww5/fNVbjNs80CJHBhsPxkZZ8Dn7PGvHklU/+5LJFo+9Ock7ibFZNZkz43HPgBVUeySGh3bCguPX&#10;Crt3w0K8Zx5HCrmAayLe4UdqwOpDJ1GyAf/7tfuER6ajlpIaR7Sk4deWeUGJ/mZxBj6PptM00/kw&#10;RVbhwZ9qVqcauzVLQEqMcCE5nsWEj7oXpQfzhNtkkaKiilmOsUsae3EZ28WB24iLxSKDcIodizf2&#10;wfHkOpU5cfOxeWLedQROU3QL/TCz2Qset9hkaWGxjSBVJnkqdFvVrgG4AfKYdNsqrZjTc0Ydd+r8&#10;GQAA//8DAFBLAwQUAAYACAAAACEA7+PKRd0AAAAHAQAADwAAAGRycy9kb3ducmV2LnhtbEyOS0vE&#10;MBSF94L/IVzBjTjJWNqR2nQQ8QHuZuoDd5nm2habm9Jk2vrvva50eTiH73zFdnG9mHAMnScN65UC&#10;gVR721Gj4aV6uLwGEaIha3pPqOEbA2zL05PC5NbPtMNpHxvBEAq50dDGOORShrpFZ8LKD0jcffrR&#10;mchxbKQdzcxw18srpTLpTEf80JoB71qsv/ZHp+Hjonl/Dsvj65ykyXD/NFWbN1tpfX623N6AiLjE&#10;vzH86rM6lOx08EeyQfScM5XwVEMGguss3aQgDhpStQZZFvK/f/kDAAD//wMAUEsBAi0AFAAGAAgA&#10;AAAhALaDOJL+AAAA4QEAABMAAAAAAAAAAAAAAAAAAAAAAFtDb250ZW50X1R5cGVzXS54bWxQSwEC&#10;LQAUAAYACAAAACEAOP0h/9YAAACUAQAACwAAAAAAAAAAAAAAAAAvAQAAX3JlbHMvLnJlbHNQSwEC&#10;LQAUAAYACAAAACEAXmAEdpMCAACbBQAADgAAAAAAAAAAAAAAAAAuAgAAZHJzL2Uyb0RvYy54bWxQ&#10;SwECLQAUAAYACAAAACEA7+PKRd0AAAAHAQAADwAAAAAAAAAAAAAAAADtBAAAZHJzL2Rvd25yZXYu&#10;eG1sUEsFBgAAAAAEAAQA8wAAAPcFAAAAAA==&#10;" fillcolor="white [3201]" stroked="f" strokeweight=".5pt">
                <v:textbox>
                  <w:txbxContent>
                    <w:p w14:paraId="7A629B3C" w14:textId="77777777" w:rsidR="00A604EC" w:rsidRPr="001206E2" w:rsidRDefault="00A604EC" w:rsidP="00321137">
                      <w:pPr>
                        <w:autoSpaceDE w:val="0"/>
                        <w:autoSpaceDN w:val="0"/>
                        <w:adjustRightInd w:val="0"/>
                        <w:spacing w:after="0" w:line="360" w:lineRule="auto"/>
                        <w:rPr>
                          <w:rFonts w:ascii="Times New Roman" w:hAnsi="Times New Roman" w:cs="Times New Roman"/>
                          <w:b/>
                          <w:i/>
                        </w:rPr>
                      </w:pPr>
                      <w:r w:rsidRPr="001206E2">
                        <w:rPr>
                          <w:rFonts w:ascii="Times New Roman" w:hAnsi="Times New Roman" w:cs="Times New Roman"/>
                          <w:b/>
                          <w:i/>
                        </w:rPr>
                        <w:t>Fig. 17. Prototipo de la Pantalla Login Usuario.</w:t>
                      </w:r>
                    </w:p>
                    <w:p w14:paraId="33EA3ED7" w14:textId="77777777" w:rsidR="00A604EC" w:rsidRDefault="00A604EC" w:rsidP="00321137"/>
                  </w:txbxContent>
                </v:textbox>
                <w10:wrap anchorx="margin"/>
              </v:shape>
            </w:pict>
          </mc:Fallback>
        </mc:AlternateContent>
      </w:r>
    </w:p>
    <w:p w14:paraId="0843D6A1" w14:textId="77777777" w:rsidR="00321137" w:rsidRPr="00282115" w:rsidRDefault="00321137" w:rsidP="00A819B7">
      <w:pPr>
        <w:autoSpaceDE w:val="0"/>
        <w:autoSpaceDN w:val="0"/>
        <w:adjustRightInd w:val="0"/>
        <w:spacing w:after="0" w:line="360" w:lineRule="auto"/>
        <w:rPr>
          <w:rFonts w:ascii="Times New Roman" w:hAnsi="Times New Roman" w:cs="Times New Roman"/>
          <w:sz w:val="24"/>
          <w:szCs w:val="24"/>
        </w:rPr>
      </w:pPr>
    </w:p>
    <w:p w14:paraId="2D8D81EE" w14:textId="77777777" w:rsidR="0019436B" w:rsidRPr="00321137" w:rsidRDefault="0019436B" w:rsidP="009C13D3">
      <w:pPr>
        <w:autoSpaceDE w:val="0"/>
        <w:autoSpaceDN w:val="0"/>
        <w:adjustRightInd w:val="0"/>
        <w:spacing w:after="0" w:line="360" w:lineRule="auto"/>
        <w:jc w:val="center"/>
        <w:rPr>
          <w:rFonts w:ascii="Times New Roman" w:hAnsi="Times New Roman" w:cs="Times New Roman"/>
          <w:b/>
        </w:rPr>
      </w:pPr>
    </w:p>
    <w:p w14:paraId="28BE5E14" w14:textId="77777777" w:rsidR="00D95BC5" w:rsidRPr="00282115" w:rsidRDefault="00D95BC5" w:rsidP="00E234AB">
      <w:pPr>
        <w:pStyle w:val="Prrafodelista"/>
        <w:numPr>
          <w:ilvl w:val="0"/>
          <w:numId w:val="4"/>
        </w:numPr>
        <w:autoSpaceDE w:val="0"/>
        <w:autoSpaceDN w:val="0"/>
        <w:adjustRightInd w:val="0"/>
        <w:spacing w:after="0" w:line="240" w:lineRule="auto"/>
        <w:ind w:left="1133" w:hanging="425"/>
        <w:jc w:val="both"/>
        <w:rPr>
          <w:rFonts w:ascii="Times New Roman" w:hAnsi="Times New Roman" w:cs="Times New Roman"/>
          <w:bCs/>
          <w:sz w:val="24"/>
          <w:szCs w:val="24"/>
        </w:rPr>
      </w:pPr>
      <w:r w:rsidRPr="00321137">
        <w:rPr>
          <w:rFonts w:ascii="Times New Roman" w:hAnsi="Times New Roman" w:cs="Times New Roman"/>
          <w:b/>
          <w:bCs/>
        </w:rPr>
        <w:t>Capa de Negocio</w:t>
      </w:r>
      <w:r w:rsidRPr="00282115">
        <w:rPr>
          <w:rFonts w:ascii="Times New Roman" w:hAnsi="Times New Roman" w:cs="Times New Roman"/>
          <w:bCs/>
          <w:sz w:val="24"/>
          <w:szCs w:val="24"/>
        </w:rPr>
        <w:t>.</w:t>
      </w:r>
    </w:p>
    <w:p w14:paraId="2A2BFE35" w14:textId="77777777" w:rsidR="00D95BC5" w:rsidRDefault="00D95BC5"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pPr>
      <w:commentRangeStart w:id="485"/>
      <w:r w:rsidRPr="00282115">
        <w:rPr>
          <w:rFonts w:ascii="Times New Roman" w:hAnsi="Times New Roman" w:cs="Times New Roman"/>
          <w:sz w:val="24"/>
          <w:szCs w:val="24"/>
        </w:rPr>
        <w:t>Se denomina Capa de Negocio o</w:t>
      </w:r>
      <w:ins w:id="486" w:author="Edwin Huamaní" w:date="2015-02-23T04:33:00Z">
        <w:r w:rsidR="00BD33AB">
          <w:rPr>
            <w:rFonts w:ascii="Times New Roman" w:hAnsi="Times New Roman" w:cs="Times New Roman"/>
            <w:sz w:val="24"/>
            <w:szCs w:val="24"/>
          </w:rPr>
          <w:t xml:space="preserve"> también</w:t>
        </w:r>
      </w:ins>
      <w:r w:rsidRPr="00282115">
        <w:rPr>
          <w:rFonts w:ascii="Times New Roman" w:hAnsi="Times New Roman" w:cs="Times New Roman"/>
          <w:sz w:val="24"/>
          <w:szCs w:val="24"/>
        </w:rPr>
        <w:t xml:space="preserve"> lógica del negocio</w:t>
      </w:r>
      <w:ins w:id="487" w:author="Edwin Huamaní" w:date="2015-02-23T04:33:00Z">
        <w:r w:rsidR="00BD33AB">
          <w:rPr>
            <w:rFonts w:ascii="Times New Roman" w:hAnsi="Times New Roman" w:cs="Times New Roman"/>
            <w:sz w:val="24"/>
            <w:szCs w:val="24"/>
          </w:rPr>
          <w:t>.</w:t>
        </w:r>
      </w:ins>
      <w:del w:id="488" w:author="Edwin Huamaní" w:date="2015-02-23T04:33:00Z">
        <w:r w:rsidRPr="00282115" w:rsidDel="00BD33AB">
          <w:rPr>
            <w:rFonts w:ascii="Times New Roman" w:hAnsi="Times New Roman" w:cs="Times New Roman"/>
            <w:sz w:val="24"/>
            <w:szCs w:val="24"/>
          </w:rPr>
          <w:delText>, e</w:delText>
        </w:r>
      </w:del>
      <w:ins w:id="489" w:author="Edwin Huamaní" w:date="2015-02-23T04:33:00Z">
        <w:r w:rsidR="00BD33AB">
          <w:rPr>
            <w:rFonts w:ascii="Times New Roman" w:hAnsi="Times New Roman" w:cs="Times New Roman"/>
            <w:sz w:val="24"/>
            <w:szCs w:val="24"/>
          </w:rPr>
          <w:t xml:space="preserve"> E</w:t>
        </w:r>
      </w:ins>
      <w:r w:rsidRPr="00282115">
        <w:rPr>
          <w:rFonts w:ascii="Times New Roman" w:hAnsi="Times New Roman" w:cs="Times New Roman"/>
          <w:sz w:val="24"/>
          <w:szCs w:val="24"/>
        </w:rPr>
        <w:t xml:space="preserve">s aquí </w:t>
      </w:r>
      <w:commentRangeEnd w:id="485"/>
      <w:r w:rsidR="00A927FB">
        <w:rPr>
          <w:rStyle w:val="Refdecomentario"/>
        </w:rPr>
        <w:commentReference w:id="485"/>
      </w:r>
      <w:r w:rsidRPr="00282115">
        <w:rPr>
          <w:rFonts w:ascii="Times New Roman" w:hAnsi="Times New Roman" w:cs="Times New Roman"/>
          <w:sz w:val="24"/>
          <w:szCs w:val="24"/>
        </w:rPr>
        <w:t>donde se establecen todas las regl</w:t>
      </w:r>
      <w:r w:rsidR="009F250E" w:rsidRPr="00282115">
        <w:rPr>
          <w:rFonts w:ascii="Times New Roman" w:hAnsi="Times New Roman" w:cs="Times New Roman"/>
          <w:sz w:val="24"/>
          <w:szCs w:val="24"/>
        </w:rPr>
        <w:t xml:space="preserve">as de los Módulos de Seguridad y Consultas </w:t>
      </w:r>
      <w:r w:rsidRPr="00282115">
        <w:rPr>
          <w:rFonts w:ascii="Times New Roman" w:hAnsi="Times New Roman" w:cs="Times New Roman"/>
          <w:sz w:val="24"/>
          <w:szCs w:val="24"/>
        </w:rPr>
        <w:t>que deben cumplirse. Esta capa interactúa con la Capa de Presentación para recibir las solicitudes y presentar los resultados, y con la Capa de Datos, para solicitar al manejador de Base de Datos que realice una operación de procesamiento, guardado, edición, eliminación, consulta de datos u otra.</w:t>
      </w:r>
    </w:p>
    <w:p w14:paraId="74C40208" w14:textId="77777777" w:rsidR="00321137" w:rsidRPr="00282115" w:rsidRDefault="00321137" w:rsidP="00321137">
      <w:pPr>
        <w:pStyle w:val="Prrafodelista"/>
        <w:autoSpaceDE w:val="0"/>
        <w:autoSpaceDN w:val="0"/>
        <w:adjustRightInd w:val="0"/>
        <w:spacing w:after="0" w:line="360" w:lineRule="auto"/>
        <w:ind w:left="1133"/>
        <w:jc w:val="both"/>
        <w:rPr>
          <w:rFonts w:ascii="Times New Roman" w:hAnsi="Times New Roman" w:cs="Times New Roman"/>
          <w:sz w:val="24"/>
          <w:szCs w:val="24"/>
        </w:rPr>
      </w:pPr>
    </w:p>
    <w:p w14:paraId="1E8ED163" w14:textId="77777777" w:rsidR="00D95BC5" w:rsidRPr="00282115" w:rsidRDefault="00D95BC5"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68038CC4" w14:textId="77777777" w:rsidR="00D95BC5" w:rsidRPr="00282115" w:rsidRDefault="00D95BC5" w:rsidP="00E234AB">
      <w:pPr>
        <w:pStyle w:val="Prrafodelista"/>
        <w:numPr>
          <w:ilvl w:val="0"/>
          <w:numId w:val="4"/>
        </w:numPr>
        <w:autoSpaceDE w:val="0"/>
        <w:autoSpaceDN w:val="0"/>
        <w:adjustRightInd w:val="0"/>
        <w:spacing w:after="0" w:line="240" w:lineRule="auto"/>
        <w:ind w:left="1133" w:hanging="425"/>
        <w:jc w:val="both"/>
        <w:rPr>
          <w:rFonts w:ascii="Times New Roman" w:hAnsi="Times New Roman" w:cs="Times New Roman"/>
          <w:sz w:val="24"/>
          <w:szCs w:val="24"/>
        </w:rPr>
      </w:pPr>
      <w:r w:rsidRPr="00321137">
        <w:rPr>
          <w:rFonts w:ascii="Times New Roman" w:hAnsi="Times New Roman" w:cs="Times New Roman"/>
          <w:b/>
          <w:bCs/>
        </w:rPr>
        <w:t>Capa de Entidades</w:t>
      </w:r>
      <w:r w:rsidRPr="00282115">
        <w:rPr>
          <w:rFonts w:ascii="Times New Roman" w:hAnsi="Times New Roman" w:cs="Times New Roman"/>
          <w:bCs/>
          <w:sz w:val="24"/>
          <w:szCs w:val="24"/>
        </w:rPr>
        <w:t>.</w:t>
      </w:r>
    </w:p>
    <w:p w14:paraId="6B3C382E" w14:textId="77777777" w:rsidR="00D95BC5" w:rsidRPr="00282115" w:rsidRDefault="00D95BC5"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pPr>
      <w:r w:rsidRPr="00282115">
        <w:rPr>
          <w:rFonts w:ascii="Times New Roman" w:hAnsi="Times New Roman" w:cs="Times New Roman"/>
          <w:sz w:val="24"/>
          <w:szCs w:val="24"/>
        </w:rPr>
        <w:t>En esta capa se encuentra la declaración de las entidad</w:t>
      </w:r>
      <w:r w:rsidR="009F250E" w:rsidRPr="00282115">
        <w:rPr>
          <w:rFonts w:ascii="Times New Roman" w:hAnsi="Times New Roman" w:cs="Times New Roman"/>
          <w:sz w:val="24"/>
          <w:szCs w:val="24"/>
        </w:rPr>
        <w:t xml:space="preserve">es de los Módulos de Seguridad y consulta </w:t>
      </w:r>
      <w:r w:rsidRPr="00282115">
        <w:rPr>
          <w:rFonts w:ascii="Times New Roman" w:hAnsi="Times New Roman" w:cs="Times New Roman"/>
          <w:sz w:val="24"/>
          <w:szCs w:val="24"/>
        </w:rPr>
        <w:t xml:space="preserve">de la aplicación, de manera que se pueden </w:t>
      </w:r>
      <w:r w:rsidRPr="00282115">
        <w:rPr>
          <w:rFonts w:ascii="Times New Roman" w:hAnsi="Times New Roman" w:cs="Times New Roman"/>
          <w:sz w:val="24"/>
          <w:szCs w:val="24"/>
        </w:rPr>
        <w:lastRenderedPageBreak/>
        <w:t>referenciar desde otras capas sin entrar en ciclos recursivos de compilación.</w:t>
      </w:r>
    </w:p>
    <w:p w14:paraId="00443C05" w14:textId="77777777" w:rsidR="00D95BC5" w:rsidRPr="00282115" w:rsidRDefault="00D95BC5"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pPr>
    </w:p>
    <w:p w14:paraId="54BF304E" w14:textId="77777777" w:rsidR="00D95BC5" w:rsidRPr="00321137" w:rsidRDefault="00D95BC5" w:rsidP="00E234AB">
      <w:pPr>
        <w:pStyle w:val="Prrafodelista"/>
        <w:numPr>
          <w:ilvl w:val="0"/>
          <w:numId w:val="4"/>
        </w:numPr>
        <w:autoSpaceDE w:val="0"/>
        <w:autoSpaceDN w:val="0"/>
        <w:adjustRightInd w:val="0"/>
        <w:spacing w:after="0" w:line="240" w:lineRule="auto"/>
        <w:ind w:left="1133" w:hanging="425"/>
        <w:jc w:val="both"/>
        <w:rPr>
          <w:rFonts w:ascii="Times New Roman" w:hAnsi="Times New Roman" w:cs="Times New Roman"/>
          <w:b/>
        </w:rPr>
      </w:pPr>
      <w:r w:rsidRPr="00321137">
        <w:rPr>
          <w:rFonts w:ascii="Times New Roman" w:hAnsi="Times New Roman" w:cs="Times New Roman"/>
          <w:b/>
          <w:bCs/>
        </w:rPr>
        <w:t>Capa de Datos.</w:t>
      </w:r>
    </w:p>
    <w:p w14:paraId="45AD0BC9" w14:textId="77777777" w:rsidR="00D95BC5" w:rsidRPr="00282115" w:rsidRDefault="00D95BC5"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pPr>
      <w:r w:rsidRPr="00282115">
        <w:rPr>
          <w:rFonts w:ascii="Times New Roman" w:hAnsi="Times New Roman" w:cs="Times New Roman"/>
          <w:sz w:val="24"/>
          <w:szCs w:val="24"/>
        </w:rPr>
        <w:t>Esta capa se encarga de acceder a los datos de los Módulos de Seguridad</w:t>
      </w:r>
      <w:r w:rsidR="009F250E" w:rsidRPr="00282115">
        <w:rPr>
          <w:rFonts w:ascii="Times New Roman" w:hAnsi="Times New Roman" w:cs="Times New Roman"/>
          <w:sz w:val="24"/>
          <w:szCs w:val="24"/>
        </w:rPr>
        <w:t xml:space="preserve"> y consultas</w:t>
      </w:r>
      <w:r w:rsidRPr="00282115">
        <w:rPr>
          <w:rFonts w:ascii="Times New Roman" w:hAnsi="Times New Roman" w:cs="Times New Roman"/>
          <w:sz w:val="24"/>
          <w:szCs w:val="24"/>
        </w:rPr>
        <w:t xml:space="preserve"> del Sistema. Es aquí donde, se invoca a los procedimientos almacenados los cuales reciben solicitudes de almacenamiento o recuperación de información desde la </w:t>
      </w:r>
      <w:ins w:id="490" w:author="Edwin Huamaní" w:date="2015-02-23T04:34:00Z">
        <w:r w:rsidR="00BD33AB">
          <w:rPr>
            <w:rFonts w:ascii="Times New Roman" w:hAnsi="Times New Roman" w:cs="Times New Roman"/>
            <w:sz w:val="24"/>
            <w:szCs w:val="24"/>
          </w:rPr>
          <w:t>c</w:t>
        </w:r>
      </w:ins>
      <w:del w:id="491" w:author="Edwin Huamaní" w:date="2015-02-23T04:34:00Z">
        <w:r w:rsidRPr="00282115" w:rsidDel="00BD33AB">
          <w:rPr>
            <w:rFonts w:ascii="Times New Roman" w:hAnsi="Times New Roman" w:cs="Times New Roman"/>
            <w:sz w:val="24"/>
            <w:szCs w:val="24"/>
          </w:rPr>
          <w:delText>C</w:delText>
        </w:r>
      </w:del>
      <w:r w:rsidRPr="00282115">
        <w:rPr>
          <w:rFonts w:ascii="Times New Roman" w:hAnsi="Times New Roman" w:cs="Times New Roman"/>
          <w:sz w:val="24"/>
          <w:szCs w:val="24"/>
        </w:rPr>
        <w:t xml:space="preserve">apa de </w:t>
      </w:r>
      <w:ins w:id="492" w:author="Edwin Huamaní" w:date="2015-02-23T04:34:00Z">
        <w:r w:rsidR="00BD33AB">
          <w:rPr>
            <w:rFonts w:ascii="Times New Roman" w:hAnsi="Times New Roman" w:cs="Times New Roman"/>
            <w:sz w:val="24"/>
            <w:szCs w:val="24"/>
          </w:rPr>
          <w:t>n</w:t>
        </w:r>
      </w:ins>
      <w:del w:id="493" w:author="Edwin Huamaní" w:date="2015-02-23T04:34:00Z">
        <w:r w:rsidRPr="00282115" w:rsidDel="00BD33AB">
          <w:rPr>
            <w:rFonts w:ascii="Times New Roman" w:hAnsi="Times New Roman" w:cs="Times New Roman"/>
            <w:sz w:val="24"/>
            <w:szCs w:val="24"/>
          </w:rPr>
          <w:delText>N</w:delText>
        </w:r>
      </w:del>
      <w:r w:rsidRPr="00282115">
        <w:rPr>
          <w:rFonts w:ascii="Times New Roman" w:hAnsi="Times New Roman" w:cs="Times New Roman"/>
          <w:sz w:val="24"/>
          <w:szCs w:val="24"/>
        </w:rPr>
        <w:t xml:space="preserve">egocio. </w:t>
      </w:r>
    </w:p>
    <w:p w14:paraId="1AA9F204" w14:textId="77777777" w:rsidR="00D95BC5" w:rsidRPr="00282115" w:rsidRDefault="00D95BC5"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pPr>
      <w:commentRangeStart w:id="494"/>
      <w:r w:rsidRPr="00282115">
        <w:rPr>
          <w:rFonts w:ascii="Times New Roman" w:hAnsi="Times New Roman" w:cs="Times New Roman"/>
          <w:sz w:val="24"/>
          <w:szCs w:val="24"/>
        </w:rPr>
        <w:t xml:space="preserve">La </w:t>
      </w:r>
      <w:del w:id="495" w:author="Edwin Huamaní" w:date="2015-02-23T04:33:00Z">
        <w:r w:rsidRPr="00282115" w:rsidDel="00BD33AB">
          <w:rPr>
            <w:rFonts w:ascii="Times New Roman" w:hAnsi="Times New Roman" w:cs="Times New Roman"/>
            <w:sz w:val="24"/>
            <w:szCs w:val="24"/>
          </w:rPr>
          <w:delText>C</w:delText>
        </w:r>
      </w:del>
      <w:ins w:id="496" w:author="Edwin Huamaní" w:date="2015-02-23T04:33:00Z">
        <w:r w:rsidR="00BD33AB">
          <w:rPr>
            <w:rFonts w:ascii="Times New Roman" w:hAnsi="Times New Roman" w:cs="Times New Roman"/>
            <w:sz w:val="24"/>
            <w:szCs w:val="24"/>
          </w:rPr>
          <w:t>c</w:t>
        </w:r>
      </w:ins>
      <w:r w:rsidRPr="00282115">
        <w:rPr>
          <w:rFonts w:ascii="Times New Roman" w:hAnsi="Times New Roman" w:cs="Times New Roman"/>
          <w:sz w:val="24"/>
          <w:szCs w:val="24"/>
        </w:rPr>
        <w:t xml:space="preserve">apa de </w:t>
      </w:r>
      <w:ins w:id="497" w:author="Edwin Huamaní" w:date="2015-02-23T04:34:00Z">
        <w:r w:rsidR="00BD33AB">
          <w:rPr>
            <w:rFonts w:ascii="Times New Roman" w:hAnsi="Times New Roman" w:cs="Times New Roman"/>
            <w:sz w:val="24"/>
            <w:szCs w:val="24"/>
          </w:rPr>
          <w:t>d</w:t>
        </w:r>
      </w:ins>
      <w:del w:id="498" w:author="Edwin Huamaní" w:date="2015-02-23T04:34:00Z">
        <w:r w:rsidRPr="00282115" w:rsidDel="00BD33AB">
          <w:rPr>
            <w:rFonts w:ascii="Times New Roman" w:hAnsi="Times New Roman" w:cs="Times New Roman"/>
            <w:sz w:val="24"/>
            <w:szCs w:val="24"/>
          </w:rPr>
          <w:delText>D</w:delText>
        </w:r>
      </w:del>
      <w:r w:rsidRPr="00282115">
        <w:rPr>
          <w:rFonts w:ascii="Times New Roman" w:hAnsi="Times New Roman" w:cs="Times New Roman"/>
          <w:sz w:val="24"/>
          <w:szCs w:val="24"/>
        </w:rPr>
        <w:t xml:space="preserve">atos </w:t>
      </w:r>
      <w:ins w:id="499" w:author="Edwin Huamaní" w:date="2015-02-23T04:34:00Z">
        <w:r w:rsidR="00BD33AB">
          <w:rPr>
            <w:rFonts w:ascii="Times New Roman" w:hAnsi="Times New Roman" w:cs="Times New Roman"/>
            <w:sz w:val="24"/>
            <w:szCs w:val="24"/>
          </w:rPr>
          <w:t>t</w:t>
        </w:r>
      </w:ins>
      <w:del w:id="500" w:author="Edwin Huamaní" w:date="2015-02-23T04:34:00Z">
        <w:r w:rsidRPr="00282115" w:rsidDel="00BD33AB">
          <w:rPr>
            <w:rFonts w:ascii="Times New Roman" w:hAnsi="Times New Roman" w:cs="Times New Roman"/>
            <w:sz w:val="24"/>
            <w:szCs w:val="24"/>
          </w:rPr>
          <w:delText>T</w:delText>
        </w:r>
      </w:del>
      <w:r w:rsidRPr="00282115">
        <w:rPr>
          <w:rFonts w:ascii="Times New Roman" w:hAnsi="Times New Roman" w:cs="Times New Roman"/>
          <w:sz w:val="24"/>
          <w:szCs w:val="24"/>
        </w:rPr>
        <w:t xml:space="preserve">iene una </w:t>
      </w:r>
      <w:ins w:id="501" w:author="Edwin Huamaní" w:date="2015-02-23T04:34:00Z">
        <w:r w:rsidR="00BD33AB">
          <w:rPr>
            <w:rFonts w:ascii="Times New Roman" w:hAnsi="Times New Roman" w:cs="Times New Roman"/>
            <w:sz w:val="24"/>
            <w:szCs w:val="24"/>
          </w:rPr>
          <w:t>s</w:t>
        </w:r>
      </w:ins>
      <w:del w:id="502" w:author="Edwin Huamaní" w:date="2015-02-23T04:34:00Z">
        <w:r w:rsidRPr="00282115" w:rsidDel="00BD33AB">
          <w:rPr>
            <w:rFonts w:ascii="Times New Roman" w:hAnsi="Times New Roman" w:cs="Times New Roman"/>
            <w:sz w:val="24"/>
            <w:szCs w:val="24"/>
          </w:rPr>
          <w:delText>S</w:delText>
        </w:r>
      </w:del>
      <w:r w:rsidRPr="00282115">
        <w:rPr>
          <w:rFonts w:ascii="Times New Roman" w:hAnsi="Times New Roman" w:cs="Times New Roman"/>
          <w:sz w:val="24"/>
          <w:szCs w:val="24"/>
        </w:rPr>
        <w:t xml:space="preserve">ub </w:t>
      </w:r>
      <w:ins w:id="503" w:author="Edwin Huamaní" w:date="2015-02-23T04:34:00Z">
        <w:r w:rsidR="00BD33AB">
          <w:rPr>
            <w:rFonts w:ascii="Times New Roman" w:hAnsi="Times New Roman" w:cs="Times New Roman"/>
            <w:sz w:val="24"/>
            <w:szCs w:val="24"/>
          </w:rPr>
          <w:t>c</w:t>
        </w:r>
      </w:ins>
      <w:del w:id="504" w:author="Edwin Huamaní" w:date="2015-02-23T04:34:00Z">
        <w:r w:rsidRPr="00282115" w:rsidDel="00BD33AB">
          <w:rPr>
            <w:rFonts w:ascii="Times New Roman" w:hAnsi="Times New Roman" w:cs="Times New Roman"/>
            <w:sz w:val="24"/>
            <w:szCs w:val="24"/>
          </w:rPr>
          <w:delText>C</w:delText>
        </w:r>
      </w:del>
      <w:r w:rsidRPr="00282115">
        <w:rPr>
          <w:rFonts w:ascii="Times New Roman" w:hAnsi="Times New Roman" w:cs="Times New Roman"/>
          <w:sz w:val="24"/>
          <w:szCs w:val="24"/>
        </w:rPr>
        <w:t xml:space="preserve">apa </w:t>
      </w:r>
      <w:commentRangeEnd w:id="494"/>
      <w:r w:rsidR="00A927FB">
        <w:rPr>
          <w:rStyle w:val="Refdecomentario"/>
        </w:rPr>
        <w:commentReference w:id="494"/>
      </w:r>
      <w:r w:rsidRPr="00282115">
        <w:rPr>
          <w:rFonts w:ascii="Times New Roman" w:hAnsi="Times New Roman" w:cs="Times New Roman"/>
          <w:sz w:val="24"/>
          <w:szCs w:val="24"/>
        </w:rPr>
        <w:t xml:space="preserve">llamada </w:t>
      </w:r>
      <w:ins w:id="505" w:author="Edwin Huamaní" w:date="2015-02-23T04:34:00Z">
        <w:r w:rsidR="00BD33AB">
          <w:rPr>
            <w:rFonts w:ascii="Times New Roman" w:hAnsi="Times New Roman" w:cs="Times New Roman"/>
            <w:sz w:val="24"/>
            <w:szCs w:val="24"/>
          </w:rPr>
          <w:t>c</w:t>
        </w:r>
      </w:ins>
      <w:del w:id="506" w:author="Edwin Huamaní" w:date="2015-02-23T04:34:00Z">
        <w:r w:rsidRPr="00282115" w:rsidDel="00BD33AB">
          <w:rPr>
            <w:rFonts w:ascii="Times New Roman" w:hAnsi="Times New Roman" w:cs="Times New Roman"/>
            <w:sz w:val="24"/>
            <w:szCs w:val="24"/>
          </w:rPr>
          <w:delText>C</w:delText>
        </w:r>
      </w:del>
      <w:r w:rsidRPr="00282115">
        <w:rPr>
          <w:rFonts w:ascii="Times New Roman" w:hAnsi="Times New Roman" w:cs="Times New Roman"/>
          <w:sz w:val="24"/>
          <w:szCs w:val="24"/>
        </w:rPr>
        <w:t xml:space="preserve">apa de </w:t>
      </w:r>
      <w:ins w:id="507" w:author="Edwin Huamaní" w:date="2015-02-23T04:34:00Z">
        <w:r w:rsidR="00BD33AB">
          <w:rPr>
            <w:rFonts w:ascii="Times New Roman" w:hAnsi="Times New Roman" w:cs="Times New Roman"/>
            <w:sz w:val="24"/>
            <w:szCs w:val="24"/>
          </w:rPr>
          <w:t>a</w:t>
        </w:r>
      </w:ins>
      <w:del w:id="508" w:author="Edwin Huamaní" w:date="2015-02-23T04:34:00Z">
        <w:r w:rsidRPr="00282115" w:rsidDel="00BD33AB">
          <w:rPr>
            <w:rFonts w:ascii="Times New Roman" w:hAnsi="Times New Roman" w:cs="Times New Roman"/>
            <w:sz w:val="24"/>
            <w:szCs w:val="24"/>
          </w:rPr>
          <w:delText>A</w:delText>
        </w:r>
      </w:del>
      <w:r w:rsidRPr="00282115">
        <w:rPr>
          <w:rFonts w:ascii="Times New Roman" w:hAnsi="Times New Roman" w:cs="Times New Roman"/>
          <w:sz w:val="24"/>
          <w:szCs w:val="24"/>
        </w:rPr>
        <w:t xml:space="preserve">cceso a </w:t>
      </w:r>
      <w:ins w:id="509" w:author="Edwin Huamaní" w:date="2015-02-23T04:34:00Z">
        <w:r w:rsidR="00BD33AB">
          <w:rPr>
            <w:rFonts w:ascii="Times New Roman" w:hAnsi="Times New Roman" w:cs="Times New Roman"/>
            <w:sz w:val="24"/>
            <w:szCs w:val="24"/>
          </w:rPr>
          <w:t>d</w:t>
        </w:r>
      </w:ins>
      <w:del w:id="510" w:author="Edwin Huamaní" w:date="2015-02-23T04:34:00Z">
        <w:r w:rsidRPr="00282115" w:rsidDel="00BD33AB">
          <w:rPr>
            <w:rFonts w:ascii="Times New Roman" w:hAnsi="Times New Roman" w:cs="Times New Roman"/>
            <w:sz w:val="24"/>
            <w:szCs w:val="24"/>
          </w:rPr>
          <w:delText>D</w:delText>
        </w:r>
      </w:del>
      <w:r w:rsidRPr="00282115">
        <w:rPr>
          <w:rFonts w:ascii="Times New Roman" w:hAnsi="Times New Roman" w:cs="Times New Roman"/>
          <w:sz w:val="24"/>
          <w:szCs w:val="24"/>
        </w:rPr>
        <w:t>atos es una porción de código que justamente realiza el acceso a los datos. Es aquí donde se implementa las conexiones al servidor y la base de datos propiamente dicha. De esta manera cuando es necesario cambiar el motor de base de datos, solamente tendremos que corregir esa capa.</w:t>
      </w:r>
    </w:p>
    <w:p w14:paraId="04B64EAF" w14:textId="77777777" w:rsidR="00D95BC5" w:rsidRPr="00282115" w:rsidRDefault="00D95BC5" w:rsidP="00E234AB">
      <w:pPr>
        <w:pStyle w:val="Prrafodelista"/>
        <w:autoSpaceDE w:val="0"/>
        <w:autoSpaceDN w:val="0"/>
        <w:adjustRightInd w:val="0"/>
        <w:spacing w:after="0" w:line="240" w:lineRule="auto"/>
        <w:ind w:left="1133"/>
        <w:jc w:val="both"/>
        <w:rPr>
          <w:rFonts w:ascii="Times New Roman" w:hAnsi="Times New Roman" w:cs="Times New Roman"/>
          <w:sz w:val="24"/>
          <w:szCs w:val="24"/>
        </w:rPr>
        <w:sectPr w:rsidR="00D95BC5" w:rsidRPr="00282115" w:rsidSect="00A576A6">
          <w:headerReference w:type="default" r:id="rId31"/>
          <w:footerReference w:type="default" r:id="rId32"/>
          <w:headerReference w:type="first" r:id="rId33"/>
          <w:footerReference w:type="first" r:id="rId34"/>
          <w:pgSz w:w="11906" w:h="16838"/>
          <w:pgMar w:top="2268" w:right="1701" w:bottom="2268" w:left="2268" w:header="709" w:footer="709" w:gutter="0"/>
          <w:cols w:space="708"/>
          <w:titlePg/>
          <w:docGrid w:linePitch="360"/>
          <w:sectPrChange w:id="513" w:author="Edwin Huamaní" w:date="2015-02-23T03:03:00Z">
            <w:sectPr w:rsidR="00D95BC5" w:rsidRPr="00282115" w:rsidSect="00A576A6">
              <w:pgMar w:top="2268" w:right="1701" w:bottom="2268" w:left="2268" w:header="709" w:footer="709" w:gutter="0"/>
              <w:titlePg w:val="0"/>
            </w:sectPr>
          </w:sectPrChange>
        </w:sectPr>
      </w:pPr>
    </w:p>
    <w:p w14:paraId="60F55123" w14:textId="77777777" w:rsidR="00D95BC5" w:rsidRPr="00282115" w:rsidRDefault="00321137" w:rsidP="009C13D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En la figura 18</w:t>
      </w:r>
      <w:r w:rsidR="00D95BC5" w:rsidRPr="00282115">
        <w:rPr>
          <w:rFonts w:ascii="Times New Roman" w:hAnsi="Times New Roman" w:cs="Times New Roman"/>
          <w:sz w:val="24"/>
          <w:szCs w:val="24"/>
        </w:rPr>
        <w:t xml:space="preserve"> se aprecia la base de datos en la cual se representan las entidades definidas en el esquema de base de datos.</w:t>
      </w:r>
    </w:p>
    <w:p w14:paraId="3E368315" w14:textId="77777777" w:rsidR="00D95BC5" w:rsidRPr="00282115" w:rsidRDefault="00321137" w:rsidP="009C13D3">
      <w:pPr>
        <w:autoSpaceDE w:val="0"/>
        <w:autoSpaceDN w:val="0"/>
        <w:adjustRightInd w:val="0"/>
        <w:spacing w:after="0" w:line="360" w:lineRule="auto"/>
        <w:jc w:val="both"/>
        <w:rPr>
          <w:rFonts w:ascii="Times New Roman" w:hAnsi="Times New Roman" w:cs="Times New Roman"/>
          <w:sz w:val="24"/>
          <w:szCs w:val="24"/>
        </w:rPr>
      </w:pPr>
      <w:r>
        <w:rPr>
          <w:noProof/>
          <w:lang w:eastAsia="es-PE"/>
        </w:rPr>
        <mc:AlternateContent>
          <mc:Choice Requires="wps">
            <w:drawing>
              <wp:anchor distT="0" distB="0" distL="114300" distR="114300" simplePos="0" relativeHeight="251810816" behindDoc="0" locked="0" layoutInCell="1" allowOverlap="1" wp14:anchorId="463C5654" wp14:editId="13C8AC69">
                <wp:simplePos x="0" y="0"/>
                <wp:positionH relativeFrom="margin">
                  <wp:posOffset>2932502</wp:posOffset>
                </wp:positionH>
                <wp:positionV relativeFrom="paragraph">
                  <wp:posOffset>4329741</wp:posOffset>
                </wp:positionV>
                <wp:extent cx="2438400" cy="314325"/>
                <wp:effectExtent l="0" t="0" r="0" b="9525"/>
                <wp:wrapNone/>
                <wp:docPr id="51" name="Cuadro de texto 51"/>
                <wp:cNvGraphicFramePr/>
                <a:graphic xmlns:a="http://schemas.openxmlformats.org/drawingml/2006/main">
                  <a:graphicData uri="http://schemas.microsoft.com/office/word/2010/wordprocessingShape">
                    <wps:wsp>
                      <wps:cNvSpPr txBox="1"/>
                      <wps:spPr>
                        <a:xfrm>
                          <a:off x="0" y="0"/>
                          <a:ext cx="2438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AD9448" w14:textId="77777777" w:rsidR="00A604EC" w:rsidRPr="001206E2" w:rsidRDefault="00A604EC" w:rsidP="00321137">
                            <w:pPr>
                              <w:autoSpaceDE w:val="0"/>
                              <w:autoSpaceDN w:val="0"/>
                              <w:adjustRightInd w:val="0"/>
                              <w:spacing w:after="0" w:line="360" w:lineRule="auto"/>
                              <w:rPr>
                                <w:rFonts w:ascii="Times New Roman" w:hAnsi="Times New Roman" w:cs="Times New Roman"/>
                                <w:b/>
                                <w:i/>
                              </w:rPr>
                            </w:pPr>
                            <w:r w:rsidRPr="001206E2">
                              <w:rPr>
                                <w:rFonts w:ascii="Times New Roman" w:hAnsi="Times New Roman" w:cs="Times New Roman"/>
                                <w:b/>
                                <w:i/>
                              </w:rPr>
                              <w:t>Fig. 18. Base de Datos del Sistema.</w:t>
                            </w:r>
                          </w:p>
                          <w:p w14:paraId="4A1E5A0F" w14:textId="77777777" w:rsidR="00A604EC" w:rsidRDefault="00A604EC" w:rsidP="00321137">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3C5654" id="Cuadro de texto 51" o:spid="_x0000_s1049" type="#_x0000_t202" style="position:absolute;left:0;text-align:left;margin-left:230.9pt;margin-top:340.9pt;width:192pt;height:24.75pt;z-index:251810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iW3kgIAAJsFAAAOAAAAZHJzL2Uyb0RvYy54bWysVEtvGyEQvlfqf0Dcm/UzTa2sI9dRqkpR&#10;EtWpcsYsxKjAUMDedX99B3bXdtNcUvWyOzDffMM8L68ao8lO+KDAlnR4NqBEWA6Vss8l/f548+GC&#10;khCZrZgGK0q6F4Fezd+/u6zdTIxgA7oSniCJDbPalXQTo5sVReAbYVg4AycsKiV4wyIe/XNReVYj&#10;u9HFaDA4L2rwlfPARQh4e90q6TzzSyl4vJcyiEh0SfFtMX99/q7Tt5hfstmzZ26jePcM9g+vMExZ&#10;dHqgumaRka1Xf1EZxT0EkPGMgylASsVFjgGjGQ5eRLPaMCdyLJic4A5pCv+Plt/tHjxRVUmnQ0os&#10;M1ij5ZZVHkglSBRNBIIaTFPtwgzRK4f42HyGBsvd3we8TNE30pv0x7gI6jHh+0OSkYpwvBxNxheT&#10;Aao46sbDyXg0TTTF0dr5EL8IMCQJJfVYxJxbtrsNsYX2kOQsgFbVjdI6H1LjiKX2ZMew5DrmNyL5&#10;HyhtSV3S8/F0kIktJPOWWdtEI3LrdO5S5G2EWYp7LRJG229CYupyoK/4ZpwLe/Cf0Qkl0dVbDDv8&#10;8VVvMW7jQIvsGWw8GBtlwefo86wdU1b96FMmWzzW5iTuJMZm3eSeGY37DlhDtcfG8NBOWHD8RmH1&#10;blmID8zjSGHBcU3Ee/xIDZh96CRKNuB/vXaf8NjpqKWkxhEtafi5ZV5Qor9anIFPw8kkzXQ+TKYf&#10;R3jwp5r1qcZuzRKwJbDN8XVZTPioe1F6ME+4TRbJK6qY5ei7pLEXl7FdHLiNuFgsMgin2LF4a1eO&#10;J+qU5tSbj80T865r4DRFd9APM5u96OMWmywtLLYRpMpNnhLdZrUrAG6APCbdtkor5vScUcedOv8N&#10;AAD//wMAUEsDBBQABgAIAAAAIQDZ/hYm4gAAAAsBAAAPAAAAZHJzL2Rvd25yZXYueG1sTI9LT4RA&#10;EITvJv6HSZt4Me6A7IMgzcYYH8neXHzE2ywzApHpIcws4L+396S36lSl6ut8O9tOjGbwrSOEeBGB&#10;MFQ53VKN8Fo+XqcgfFCkVefIIPwYD9vi/CxXmXYTvZhxH2rBJeQzhdCE0GdS+qoxVvmF6w2x9+UG&#10;qwKfQy31oCYut528iaK1tKolXmhUb+4bU33vjxbh86r+2Pn56W1KVkn/8DyWm3ddIl5ezHe3IIKZ&#10;w18YTviMDgUzHdyRtBcdwnIdM3pAWKcnwYl0uWJxQNgkcQKyyOX/H4pfAAAA//8DAFBLAQItABQA&#10;BgAIAAAAIQC2gziS/gAAAOEBAAATAAAAAAAAAAAAAAAAAAAAAABbQ29udGVudF9UeXBlc10ueG1s&#10;UEsBAi0AFAAGAAgAAAAhADj9If/WAAAAlAEAAAsAAAAAAAAAAAAAAAAALwEAAF9yZWxzLy5yZWxz&#10;UEsBAi0AFAAGAAgAAAAhAHkiJbeSAgAAmwUAAA4AAAAAAAAAAAAAAAAALgIAAGRycy9lMm9Eb2Mu&#10;eG1sUEsBAi0AFAAGAAgAAAAhANn+FibiAAAACwEAAA8AAAAAAAAAAAAAAAAA7AQAAGRycy9kb3du&#10;cmV2LnhtbFBLBQYAAAAABAAEAPMAAAD7BQAAAAA=&#10;" fillcolor="white [3201]" stroked="f" strokeweight=".5pt">
                <v:textbox>
                  <w:txbxContent>
                    <w:p w14:paraId="1CAD9448" w14:textId="77777777" w:rsidR="00A604EC" w:rsidRPr="001206E2" w:rsidRDefault="00A604EC" w:rsidP="00321137">
                      <w:pPr>
                        <w:autoSpaceDE w:val="0"/>
                        <w:autoSpaceDN w:val="0"/>
                        <w:adjustRightInd w:val="0"/>
                        <w:spacing w:after="0" w:line="360" w:lineRule="auto"/>
                        <w:rPr>
                          <w:rFonts w:ascii="Times New Roman" w:hAnsi="Times New Roman" w:cs="Times New Roman"/>
                          <w:b/>
                          <w:i/>
                        </w:rPr>
                      </w:pPr>
                      <w:r w:rsidRPr="001206E2">
                        <w:rPr>
                          <w:rFonts w:ascii="Times New Roman" w:hAnsi="Times New Roman" w:cs="Times New Roman"/>
                          <w:b/>
                          <w:i/>
                        </w:rPr>
                        <w:t>Fig. 18. Base de Datos del Sistema.</w:t>
                      </w:r>
                    </w:p>
                    <w:p w14:paraId="4A1E5A0F" w14:textId="77777777" w:rsidR="00A604EC" w:rsidRDefault="00A604EC" w:rsidP="00321137">
                      <w:r>
                        <w:t>fig</w:t>
                      </w:r>
                    </w:p>
                  </w:txbxContent>
                </v:textbox>
                <w10:wrap anchorx="margin"/>
              </v:shape>
            </w:pict>
          </mc:Fallback>
        </mc:AlternateContent>
      </w:r>
      <w:r w:rsidR="00D95BC5" w:rsidRPr="00282115">
        <w:rPr>
          <w:rFonts w:ascii="Times New Roman" w:hAnsi="Times New Roman" w:cs="Times New Roman"/>
          <w:noProof/>
          <w:sz w:val="24"/>
          <w:szCs w:val="24"/>
          <w:lang w:eastAsia="es-PE"/>
        </w:rPr>
        <w:drawing>
          <wp:inline distT="0" distB="0" distL="0" distR="0" wp14:anchorId="148AEE19" wp14:editId="30DCE02B">
            <wp:extent cx="9005977" cy="3985385"/>
            <wp:effectExtent l="0" t="0" r="5080" b="0"/>
            <wp:docPr id="1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1.png"/>
                    <pic:cNvPicPr/>
                  </pic:nvPicPr>
                  <pic:blipFill>
                    <a:blip r:embed="rId35">
                      <a:extLst>
                        <a:ext uri="{28A0092B-C50C-407E-A947-70E740481C1C}">
                          <a14:useLocalDpi xmlns:a14="http://schemas.microsoft.com/office/drawing/2010/main" val="0"/>
                        </a:ext>
                      </a:extLst>
                    </a:blip>
                    <a:stretch>
                      <a:fillRect/>
                    </a:stretch>
                  </pic:blipFill>
                  <pic:spPr>
                    <a:xfrm>
                      <a:off x="0" y="0"/>
                      <a:ext cx="9055192" cy="4007164"/>
                    </a:xfrm>
                    <a:prstGeom prst="rect">
                      <a:avLst/>
                    </a:prstGeom>
                  </pic:spPr>
                </pic:pic>
              </a:graphicData>
            </a:graphic>
          </wp:inline>
        </w:drawing>
      </w:r>
    </w:p>
    <w:p w14:paraId="4C4F8E86"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sectPr w:rsidR="00D95BC5" w:rsidRPr="00282115" w:rsidSect="009C13D3">
          <w:pgSz w:w="16838" w:h="11906" w:orient="landscape"/>
          <w:pgMar w:top="2268" w:right="1701" w:bottom="2268" w:left="2268" w:header="709" w:footer="709" w:gutter="0"/>
          <w:cols w:space="708"/>
          <w:docGrid w:linePitch="360"/>
        </w:sectPr>
      </w:pPr>
    </w:p>
    <w:p w14:paraId="231B98FA" w14:textId="77777777" w:rsidR="00D95BC5" w:rsidRDefault="00321137" w:rsidP="00E234AB">
      <w:pPr>
        <w:autoSpaceDE w:val="0"/>
        <w:autoSpaceDN w:val="0"/>
        <w:adjustRightInd w:val="0"/>
        <w:spacing w:after="0" w:line="240" w:lineRule="auto"/>
        <w:ind w:left="709" w:hanging="709"/>
        <w:jc w:val="both"/>
        <w:rPr>
          <w:rFonts w:ascii="Times New Roman" w:hAnsi="Times New Roman" w:cs="Times New Roman"/>
          <w:b/>
          <w:bCs/>
        </w:rPr>
      </w:pPr>
      <w:r w:rsidRPr="00321137">
        <w:rPr>
          <w:rFonts w:ascii="Times New Roman" w:hAnsi="Times New Roman" w:cs="Times New Roman"/>
          <w:b/>
          <w:bCs/>
        </w:rPr>
        <w:lastRenderedPageBreak/>
        <w:t>3.2.4</w:t>
      </w:r>
      <w:r w:rsidR="00D95BC5" w:rsidRPr="00321137">
        <w:rPr>
          <w:rFonts w:ascii="Times New Roman" w:hAnsi="Times New Roman" w:cs="Times New Roman"/>
          <w:b/>
          <w:bCs/>
        </w:rPr>
        <w:t xml:space="preserve"> Vista de Implementación</w:t>
      </w:r>
    </w:p>
    <w:p w14:paraId="02FB6AE3" w14:textId="77777777" w:rsidR="00E234AB" w:rsidRPr="00321137" w:rsidRDefault="00E234AB" w:rsidP="00E234AB">
      <w:pPr>
        <w:autoSpaceDE w:val="0"/>
        <w:autoSpaceDN w:val="0"/>
        <w:adjustRightInd w:val="0"/>
        <w:spacing w:after="0" w:line="240" w:lineRule="auto"/>
        <w:ind w:left="709" w:hanging="709"/>
        <w:jc w:val="both"/>
        <w:rPr>
          <w:rFonts w:ascii="Times New Roman" w:hAnsi="Times New Roman" w:cs="Times New Roman"/>
          <w:b/>
          <w:bCs/>
        </w:rPr>
      </w:pPr>
    </w:p>
    <w:p w14:paraId="74C870AE" w14:textId="77777777" w:rsidR="009F250E" w:rsidRPr="00282115" w:rsidRDefault="00321137" w:rsidP="00E234AB">
      <w:pPr>
        <w:pStyle w:val="NormalWeb"/>
        <w:jc w:val="both"/>
      </w:pPr>
      <w:r>
        <w:t>En la figura 19</w:t>
      </w:r>
      <w:r w:rsidR="00D95BC5" w:rsidRPr="00282115">
        <w:t xml:space="preserve"> se muestran los componentes más significativos para el </w:t>
      </w:r>
      <w:r w:rsidR="009F250E" w:rsidRPr="00282115">
        <w:rPr>
          <w:bCs/>
        </w:rPr>
        <w:t>Sistema Móvil para Consulta de Requisitorias</w:t>
      </w:r>
      <w:r>
        <w:rPr>
          <w:bCs/>
        </w:rPr>
        <w:t xml:space="preserve"> </w:t>
      </w:r>
      <w:r w:rsidR="009F250E" w:rsidRPr="00282115">
        <w:rPr>
          <w:bCs/>
        </w:rPr>
        <w:t>PNP App Requisitorias 1.0</w:t>
      </w:r>
    </w:p>
    <w:p w14:paraId="4897B673" w14:textId="77777777" w:rsidR="00D95BC5" w:rsidRPr="00282115" w:rsidRDefault="00321137"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725824" behindDoc="0" locked="0" layoutInCell="1" allowOverlap="1" wp14:anchorId="2490961C" wp14:editId="59DB6465">
            <wp:simplePos x="0" y="0"/>
            <wp:positionH relativeFrom="column">
              <wp:posOffset>-182952</wp:posOffset>
            </wp:positionH>
            <wp:positionV relativeFrom="paragraph">
              <wp:posOffset>67046</wp:posOffset>
            </wp:positionV>
            <wp:extent cx="5039995" cy="6360160"/>
            <wp:effectExtent l="0" t="0" r="0" b="0"/>
            <wp:wrapNone/>
            <wp:docPr id="11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995" cy="6360160"/>
                    </a:xfrm>
                    <a:prstGeom prst="rect">
                      <a:avLst/>
                    </a:prstGeom>
                    <a:noFill/>
                    <a:ln>
                      <a:noFill/>
                    </a:ln>
                  </pic:spPr>
                </pic:pic>
              </a:graphicData>
            </a:graphic>
          </wp:anchor>
        </w:drawing>
      </w:r>
    </w:p>
    <w:p w14:paraId="7F3F41B3"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38C86DC2"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7C277D85" w14:textId="77777777" w:rsidR="00D95BC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1207538D"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3E1D01FE"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79E248D5"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7911123B"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1EF54F35"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43EC5BC7"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5D89AB9F"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0589D3CC"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138EF534"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6E61994A"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31429E13"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63B711D9"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01348E99"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584F321D"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714254A8"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18B69956"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302525BA"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1C250DDD"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5491A117"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71DDC5F8"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6400BA65" w14:textId="77777777" w:rsidR="00A819B7" w:rsidRDefault="00321137" w:rsidP="009C13D3">
      <w:pPr>
        <w:autoSpaceDE w:val="0"/>
        <w:autoSpaceDN w:val="0"/>
        <w:adjustRightInd w:val="0"/>
        <w:spacing w:after="0" w:line="360" w:lineRule="auto"/>
        <w:jc w:val="both"/>
        <w:rPr>
          <w:rFonts w:ascii="Times New Roman" w:hAnsi="Times New Roman" w:cs="Times New Roman"/>
          <w:sz w:val="24"/>
          <w:szCs w:val="24"/>
        </w:rPr>
      </w:pPr>
      <w:r>
        <w:rPr>
          <w:noProof/>
          <w:lang w:eastAsia="es-PE"/>
        </w:rPr>
        <mc:AlternateContent>
          <mc:Choice Requires="wps">
            <w:drawing>
              <wp:anchor distT="0" distB="0" distL="114300" distR="114300" simplePos="0" relativeHeight="251812864" behindDoc="0" locked="0" layoutInCell="1" allowOverlap="1" wp14:anchorId="50A767AF" wp14:editId="41417B1E">
                <wp:simplePos x="0" y="0"/>
                <wp:positionH relativeFrom="margin">
                  <wp:posOffset>879895</wp:posOffset>
                </wp:positionH>
                <wp:positionV relativeFrom="paragraph">
                  <wp:posOffset>12089</wp:posOffset>
                </wp:positionV>
                <wp:extent cx="2438400" cy="314325"/>
                <wp:effectExtent l="0" t="0" r="0" b="9525"/>
                <wp:wrapNone/>
                <wp:docPr id="52" name="Cuadro de texto 52"/>
                <wp:cNvGraphicFramePr/>
                <a:graphic xmlns:a="http://schemas.openxmlformats.org/drawingml/2006/main">
                  <a:graphicData uri="http://schemas.microsoft.com/office/word/2010/wordprocessingShape">
                    <wps:wsp>
                      <wps:cNvSpPr txBox="1"/>
                      <wps:spPr>
                        <a:xfrm>
                          <a:off x="0" y="0"/>
                          <a:ext cx="2438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93876C" w14:textId="77777777" w:rsidR="00A604EC" w:rsidRPr="001206E2" w:rsidRDefault="00A604EC" w:rsidP="00321137">
                            <w:pPr>
                              <w:autoSpaceDE w:val="0"/>
                              <w:autoSpaceDN w:val="0"/>
                              <w:adjustRightInd w:val="0"/>
                              <w:spacing w:after="0" w:line="360" w:lineRule="auto"/>
                              <w:rPr>
                                <w:rFonts w:ascii="Times New Roman" w:hAnsi="Times New Roman" w:cs="Times New Roman"/>
                                <w:b/>
                                <w:i/>
                              </w:rPr>
                            </w:pPr>
                            <w:r w:rsidRPr="001206E2">
                              <w:rPr>
                                <w:rFonts w:ascii="Times New Roman" w:hAnsi="Times New Roman" w:cs="Times New Roman"/>
                                <w:b/>
                                <w:i/>
                              </w:rPr>
                              <w:t>Fig. 1</w:t>
                            </w:r>
                            <w:r>
                              <w:rPr>
                                <w:rFonts w:ascii="Times New Roman" w:hAnsi="Times New Roman" w:cs="Times New Roman"/>
                                <w:b/>
                                <w:i/>
                              </w:rPr>
                              <w:t>9</w:t>
                            </w:r>
                            <w:r w:rsidRPr="001206E2">
                              <w:rPr>
                                <w:rFonts w:ascii="Times New Roman" w:hAnsi="Times New Roman" w:cs="Times New Roman"/>
                                <w:b/>
                                <w:i/>
                              </w:rPr>
                              <w:t xml:space="preserve">. </w:t>
                            </w:r>
                            <w:r>
                              <w:rPr>
                                <w:rFonts w:ascii="Times New Roman" w:hAnsi="Times New Roman" w:cs="Times New Roman"/>
                                <w:b/>
                                <w:i/>
                              </w:rPr>
                              <w:t>Diagrama de Componentes</w:t>
                            </w:r>
                          </w:p>
                          <w:p w14:paraId="4FBF35DE" w14:textId="77777777" w:rsidR="00A604EC" w:rsidRDefault="00A604EC" w:rsidP="00321137">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A767AF" id="Cuadro de texto 52" o:spid="_x0000_s1050" type="#_x0000_t202" style="position:absolute;left:0;text-align:left;margin-left:69.3pt;margin-top:.95pt;width:192pt;height:24.7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mPlAIAAJsFAAAOAAAAZHJzL2Uyb0RvYy54bWysVN9v2yAQfp+0/wHxvjpxnK6L6lRZqk6T&#10;qrZaOvWZYGjQMMeAxM7++h3YTrKuL532Yh/cd99xPy+v2lqTnXBegSnp+GxEiTAcKmWeS/r98ebD&#10;BSU+MFMxDUaUdC88vZq/f3fZ2JnIYQO6Eo4gifGzxpZ0E4KdZZnnG1EzfwZWGFRKcDULeHTPWeVY&#10;g+y1zvLR6DxrwFXWARfe4+11p6TzxC+l4OFeSi8C0SXFt4X0dem7jt9sfslmz47ZjeL9M9g/vKJm&#10;yqDTA9U1C4xsnfqLqlbcgQcZzjjUGUipuEgxYDTj0YtoVhtmRYoFk+PtIU3+/9Hyu92DI6oq6TSn&#10;xLAaa7TcssoBqQQJog1AUINpaqyfIXplER/az9BiuYd7j5cx+la6Ov4xLoJ6TPj+kGSkIhwv82Jy&#10;UYxQxVE3GReTfBppsqO1dT58EVCTKJTUYRFTbtnu1ocOOkCiMw9aVTdK63SIjSOW2pEdw5LrkN6I&#10;5H+gtCFNSc8n01EiNhDNO2ZtIo1IrdO7i5F3ESYp7LWIGG2+CYmpS4G+4ptxLszBf0JHlERXbzHs&#10;8cdXvcW4iwMtkmcw4WBcKwMuRZ9m7Ziy6seQMtnhsTYncUcxtOs29UxeDB2whmqPjeGgmzBv+Y3C&#10;6t0yHx6Yw5HCguOaCPf4kRow+9BLlGzA/XrtPuKx01FLSYMjWlL/c8ucoER/NTgDn8ZFEWc6HYrp&#10;xxwP7lSzPtWYbb0EbIkxLiTLkxjxQQ+idFA/4TZZRK+oYoaj75KGQVyGbnHgNuJisUggnGLLwq1Z&#10;WR6pY5pjbz62T8zZvoHjFN3BMMxs9qKPO2y0NLDYBpAqNXlMdJfVvgC4AdKY9NsqrpjTc0Idd+r8&#10;NwAAAP//AwBQSwMEFAAGAAgAAAAhAPnb1efeAAAACAEAAA8AAABkcnMvZG93bnJldi54bWxMj81O&#10;wzAQhO9IvIO1SFwQdZrQUkKcCiF+pN5ogKo3N16SiHgdxW4S3p7lRG8zmtHst9l6sq0YsPeNIwXz&#10;WQQCqXSmoUrBe/F8vQLhgyajW0eo4Ac9rPPzs0ynxo30hsM2VIJHyKdaQR1Cl0rpyxqt9jPXIXH2&#10;5XqrA9u+kqbXI4/bVsZRtJRWN8QXat3hY43l9/ZoFeyvqt3GTy8fY7JIuqfXobj9NIVSlxfTwz2I&#10;gFP4L8MfPqNDzkwHdyTjRcs+WS25yuIOBOeLOGZ/YDG/AZln8vSB/BcAAP//AwBQSwECLQAUAAYA&#10;CAAAACEAtoM4kv4AAADhAQAAEwAAAAAAAAAAAAAAAAAAAAAAW0NvbnRlbnRfVHlwZXNdLnhtbFBL&#10;AQItABQABgAIAAAAIQA4/SH/1gAAAJQBAAALAAAAAAAAAAAAAAAAAC8BAABfcmVscy8ucmVsc1BL&#10;AQItABQABgAIAAAAIQBFuSmPlAIAAJsFAAAOAAAAAAAAAAAAAAAAAC4CAABkcnMvZTJvRG9jLnht&#10;bFBLAQItABQABgAIAAAAIQD529Xn3gAAAAgBAAAPAAAAAAAAAAAAAAAAAO4EAABkcnMvZG93bnJl&#10;di54bWxQSwUGAAAAAAQABADzAAAA+QUAAAAA&#10;" fillcolor="white [3201]" stroked="f" strokeweight=".5pt">
                <v:textbox>
                  <w:txbxContent>
                    <w:p w14:paraId="6D93876C" w14:textId="77777777" w:rsidR="00A604EC" w:rsidRPr="001206E2" w:rsidRDefault="00A604EC" w:rsidP="00321137">
                      <w:pPr>
                        <w:autoSpaceDE w:val="0"/>
                        <w:autoSpaceDN w:val="0"/>
                        <w:adjustRightInd w:val="0"/>
                        <w:spacing w:after="0" w:line="360" w:lineRule="auto"/>
                        <w:rPr>
                          <w:rFonts w:ascii="Times New Roman" w:hAnsi="Times New Roman" w:cs="Times New Roman"/>
                          <w:b/>
                          <w:i/>
                        </w:rPr>
                      </w:pPr>
                      <w:r w:rsidRPr="001206E2">
                        <w:rPr>
                          <w:rFonts w:ascii="Times New Roman" w:hAnsi="Times New Roman" w:cs="Times New Roman"/>
                          <w:b/>
                          <w:i/>
                        </w:rPr>
                        <w:t>Fig. 1</w:t>
                      </w:r>
                      <w:r>
                        <w:rPr>
                          <w:rFonts w:ascii="Times New Roman" w:hAnsi="Times New Roman" w:cs="Times New Roman"/>
                          <w:b/>
                          <w:i/>
                        </w:rPr>
                        <w:t>9</w:t>
                      </w:r>
                      <w:r w:rsidRPr="001206E2">
                        <w:rPr>
                          <w:rFonts w:ascii="Times New Roman" w:hAnsi="Times New Roman" w:cs="Times New Roman"/>
                          <w:b/>
                          <w:i/>
                        </w:rPr>
                        <w:t xml:space="preserve">. </w:t>
                      </w:r>
                      <w:r>
                        <w:rPr>
                          <w:rFonts w:ascii="Times New Roman" w:hAnsi="Times New Roman" w:cs="Times New Roman"/>
                          <w:b/>
                          <w:i/>
                        </w:rPr>
                        <w:t>Diagrama de Componentes</w:t>
                      </w:r>
                    </w:p>
                    <w:p w14:paraId="4FBF35DE" w14:textId="77777777" w:rsidR="00A604EC" w:rsidRDefault="00A604EC" w:rsidP="00321137">
                      <w:r>
                        <w:t>fig</w:t>
                      </w:r>
                    </w:p>
                  </w:txbxContent>
                </v:textbox>
                <w10:wrap anchorx="margin"/>
              </v:shape>
            </w:pict>
          </mc:Fallback>
        </mc:AlternateContent>
      </w:r>
    </w:p>
    <w:p w14:paraId="0AFBA5E9" w14:textId="77777777" w:rsidR="00321137" w:rsidRDefault="00321137" w:rsidP="009C13D3">
      <w:pPr>
        <w:autoSpaceDE w:val="0"/>
        <w:autoSpaceDN w:val="0"/>
        <w:adjustRightInd w:val="0"/>
        <w:spacing w:after="0" w:line="360" w:lineRule="auto"/>
        <w:jc w:val="both"/>
        <w:rPr>
          <w:rFonts w:ascii="Times New Roman" w:hAnsi="Times New Roman" w:cs="Times New Roman"/>
          <w:sz w:val="24"/>
          <w:szCs w:val="24"/>
        </w:rPr>
      </w:pPr>
    </w:p>
    <w:p w14:paraId="7318A0BA" w14:textId="77777777" w:rsidR="00D95BC5" w:rsidRPr="00282115" w:rsidRDefault="00D95BC5" w:rsidP="00321137">
      <w:pPr>
        <w:autoSpaceDE w:val="0"/>
        <w:autoSpaceDN w:val="0"/>
        <w:adjustRightInd w:val="0"/>
        <w:spacing w:after="0" w:line="360" w:lineRule="auto"/>
        <w:jc w:val="both"/>
        <w:rPr>
          <w:rFonts w:ascii="Times New Roman" w:hAnsi="Times New Roman" w:cs="Times New Roman"/>
          <w:bCs/>
          <w:sz w:val="24"/>
          <w:szCs w:val="24"/>
        </w:rPr>
      </w:pPr>
    </w:p>
    <w:p w14:paraId="12DAEB8C" w14:textId="77777777" w:rsidR="00D95BC5" w:rsidRPr="00282115" w:rsidRDefault="00D95BC5" w:rsidP="00E234AB">
      <w:pPr>
        <w:pStyle w:val="Prrafodelista"/>
        <w:numPr>
          <w:ilvl w:val="0"/>
          <w:numId w:val="37"/>
        </w:numPr>
        <w:autoSpaceDE w:val="0"/>
        <w:autoSpaceDN w:val="0"/>
        <w:adjustRightInd w:val="0"/>
        <w:spacing w:after="0" w:line="240" w:lineRule="auto"/>
        <w:jc w:val="both"/>
        <w:rPr>
          <w:rFonts w:ascii="Times New Roman" w:hAnsi="Times New Roman" w:cs="Times New Roman"/>
          <w:bCs/>
          <w:sz w:val="24"/>
          <w:szCs w:val="24"/>
        </w:rPr>
      </w:pPr>
      <w:r w:rsidRPr="00282115">
        <w:rPr>
          <w:rFonts w:ascii="Times New Roman" w:hAnsi="Times New Roman" w:cs="Times New Roman"/>
          <w:bCs/>
          <w:sz w:val="24"/>
          <w:szCs w:val="24"/>
        </w:rPr>
        <w:lastRenderedPageBreak/>
        <w:t xml:space="preserve">Componente Presentación: </w:t>
      </w:r>
      <w:r w:rsidR="00E611C6" w:rsidRPr="00282115">
        <w:rPr>
          <w:rFonts w:ascii="Times New Roman" w:hAnsi="Times New Roman" w:cs="Times New Roman"/>
          <w:bCs/>
          <w:sz w:val="24"/>
          <w:szCs w:val="24"/>
        </w:rPr>
        <w:t xml:space="preserve">Sistema </w:t>
      </w:r>
      <w:r w:rsidR="00110037" w:rsidRPr="00282115">
        <w:rPr>
          <w:rFonts w:ascii="Times New Roman" w:hAnsi="Times New Roman" w:cs="Times New Roman"/>
          <w:bCs/>
          <w:sz w:val="24"/>
          <w:szCs w:val="24"/>
        </w:rPr>
        <w:t>Móvil</w:t>
      </w:r>
      <w:r w:rsidR="00E611C6" w:rsidRPr="00282115">
        <w:rPr>
          <w:rFonts w:ascii="Times New Roman" w:hAnsi="Times New Roman" w:cs="Times New Roman"/>
          <w:bCs/>
          <w:sz w:val="24"/>
          <w:szCs w:val="24"/>
        </w:rPr>
        <w:t xml:space="preserve"> PNP App Requisitorias</w:t>
      </w:r>
      <w:r w:rsidR="00994F2B" w:rsidRPr="00282115">
        <w:rPr>
          <w:rFonts w:ascii="Times New Roman" w:hAnsi="Times New Roman" w:cs="Times New Roman"/>
          <w:bCs/>
          <w:sz w:val="24"/>
          <w:szCs w:val="24"/>
        </w:rPr>
        <w:t xml:space="preserve"> – java</w:t>
      </w:r>
      <w:r w:rsidRPr="00282115">
        <w:rPr>
          <w:rFonts w:ascii="Times New Roman" w:hAnsi="Times New Roman" w:cs="Times New Roman"/>
          <w:bCs/>
          <w:sz w:val="24"/>
          <w:szCs w:val="24"/>
        </w:rPr>
        <w:t xml:space="preserve"> / XML</w:t>
      </w:r>
    </w:p>
    <w:p w14:paraId="738B0397" w14:textId="77777777" w:rsidR="00D95BC5" w:rsidRPr="00321137" w:rsidRDefault="00D95BC5" w:rsidP="00E234AB">
      <w:pPr>
        <w:pStyle w:val="Prrafodelista"/>
        <w:autoSpaceDE w:val="0"/>
        <w:autoSpaceDN w:val="0"/>
        <w:adjustRightInd w:val="0"/>
        <w:spacing w:after="0" w:line="240" w:lineRule="auto"/>
        <w:ind w:left="1570"/>
        <w:jc w:val="both"/>
        <w:rPr>
          <w:rFonts w:ascii="Times New Roman" w:hAnsi="Times New Roman" w:cs="Times New Roman"/>
          <w:sz w:val="24"/>
          <w:szCs w:val="24"/>
        </w:rPr>
      </w:pPr>
      <w:r w:rsidRPr="00321137">
        <w:rPr>
          <w:rFonts w:ascii="Times New Roman" w:hAnsi="Times New Roman" w:cs="Times New Roman"/>
          <w:sz w:val="24"/>
          <w:szCs w:val="24"/>
        </w:rPr>
        <w:t xml:space="preserve">Este componente maneja todas las clases que implementan la interfaz gráfica de usuario en </w:t>
      </w:r>
      <w:r w:rsidR="00994F2B" w:rsidRPr="00321137">
        <w:rPr>
          <w:rFonts w:ascii="Times New Roman" w:hAnsi="Times New Roman" w:cs="Times New Roman"/>
          <w:sz w:val="24"/>
          <w:szCs w:val="24"/>
        </w:rPr>
        <w:t>java</w:t>
      </w:r>
      <w:r w:rsidRPr="00321137">
        <w:rPr>
          <w:rFonts w:ascii="Times New Roman" w:hAnsi="Times New Roman" w:cs="Times New Roman"/>
          <w:sz w:val="24"/>
          <w:szCs w:val="24"/>
        </w:rPr>
        <w:t xml:space="preserve"> / XML, recibe órdenes e información del usuario, solicita servicios al componente Capa Negocio: </w:t>
      </w:r>
      <w:r w:rsidR="00736F7C" w:rsidRPr="00321137">
        <w:rPr>
          <w:rFonts w:ascii="Times New Roman" w:hAnsi="Times New Roman" w:cs="Times New Roman"/>
          <w:bCs/>
          <w:sz w:val="24"/>
          <w:szCs w:val="24"/>
        </w:rPr>
        <w:t xml:space="preserve">Sistema </w:t>
      </w:r>
      <w:r w:rsidR="00110037" w:rsidRPr="00321137">
        <w:rPr>
          <w:rFonts w:ascii="Times New Roman" w:hAnsi="Times New Roman" w:cs="Times New Roman"/>
          <w:bCs/>
          <w:sz w:val="24"/>
          <w:szCs w:val="24"/>
        </w:rPr>
        <w:t>Móvil</w:t>
      </w:r>
      <w:r w:rsidR="00736F7C" w:rsidRPr="00321137">
        <w:rPr>
          <w:rFonts w:ascii="Times New Roman" w:hAnsi="Times New Roman" w:cs="Times New Roman"/>
          <w:bCs/>
          <w:sz w:val="24"/>
          <w:szCs w:val="24"/>
        </w:rPr>
        <w:t xml:space="preserve"> PNP App Requisitorias</w:t>
      </w:r>
      <w:r w:rsidRPr="00321137">
        <w:rPr>
          <w:rFonts w:ascii="Times New Roman" w:hAnsi="Times New Roman" w:cs="Times New Roman"/>
          <w:sz w:val="24"/>
          <w:szCs w:val="24"/>
        </w:rPr>
        <w:t>, y presenta los resultados de nuevo al usuario.</w:t>
      </w:r>
    </w:p>
    <w:p w14:paraId="3715BEBA" w14:textId="77777777" w:rsidR="00D95BC5" w:rsidRPr="00282115" w:rsidRDefault="00D95BC5" w:rsidP="00E234AB">
      <w:pPr>
        <w:autoSpaceDE w:val="0"/>
        <w:autoSpaceDN w:val="0"/>
        <w:adjustRightInd w:val="0"/>
        <w:spacing w:after="0" w:line="240" w:lineRule="auto"/>
        <w:ind w:left="850"/>
        <w:jc w:val="both"/>
        <w:rPr>
          <w:rFonts w:ascii="Times New Roman" w:hAnsi="Times New Roman" w:cs="Times New Roman"/>
          <w:bCs/>
          <w:sz w:val="24"/>
          <w:szCs w:val="24"/>
        </w:rPr>
      </w:pPr>
    </w:p>
    <w:p w14:paraId="5842BD9C" w14:textId="77777777" w:rsidR="00D95BC5" w:rsidRPr="00282115" w:rsidRDefault="00D95BC5" w:rsidP="00E234AB">
      <w:pPr>
        <w:pStyle w:val="Prrafodelista"/>
        <w:numPr>
          <w:ilvl w:val="0"/>
          <w:numId w:val="37"/>
        </w:numPr>
        <w:autoSpaceDE w:val="0"/>
        <w:autoSpaceDN w:val="0"/>
        <w:adjustRightInd w:val="0"/>
        <w:spacing w:after="0" w:line="240" w:lineRule="auto"/>
        <w:jc w:val="both"/>
        <w:rPr>
          <w:rFonts w:ascii="Times New Roman" w:hAnsi="Times New Roman" w:cs="Times New Roman"/>
          <w:bCs/>
          <w:sz w:val="24"/>
          <w:szCs w:val="24"/>
        </w:rPr>
      </w:pPr>
      <w:r w:rsidRPr="00282115">
        <w:rPr>
          <w:rFonts w:ascii="Times New Roman" w:hAnsi="Times New Roman" w:cs="Times New Roman"/>
          <w:bCs/>
          <w:sz w:val="24"/>
          <w:szCs w:val="24"/>
        </w:rPr>
        <w:t xml:space="preserve">Componente Negocio: </w:t>
      </w:r>
      <w:r w:rsidR="00E611C6" w:rsidRPr="00282115">
        <w:rPr>
          <w:rFonts w:ascii="Times New Roman" w:hAnsi="Times New Roman" w:cs="Times New Roman"/>
          <w:bCs/>
          <w:sz w:val="24"/>
          <w:szCs w:val="24"/>
        </w:rPr>
        <w:t xml:space="preserve">Sistema </w:t>
      </w:r>
      <w:r w:rsidR="00110037" w:rsidRPr="00282115">
        <w:rPr>
          <w:rFonts w:ascii="Times New Roman" w:hAnsi="Times New Roman" w:cs="Times New Roman"/>
          <w:bCs/>
          <w:sz w:val="24"/>
          <w:szCs w:val="24"/>
        </w:rPr>
        <w:t>Móvil</w:t>
      </w:r>
      <w:r w:rsidR="00E611C6" w:rsidRPr="00282115">
        <w:rPr>
          <w:rFonts w:ascii="Times New Roman" w:hAnsi="Times New Roman" w:cs="Times New Roman"/>
          <w:bCs/>
          <w:sz w:val="24"/>
          <w:szCs w:val="24"/>
        </w:rPr>
        <w:t xml:space="preserve"> PNP App Requisitorias</w:t>
      </w:r>
    </w:p>
    <w:p w14:paraId="1370F3EC" w14:textId="77777777" w:rsidR="00D95BC5" w:rsidRPr="00321137" w:rsidRDefault="00D95BC5" w:rsidP="00E234AB">
      <w:pPr>
        <w:pStyle w:val="Prrafodelista"/>
        <w:autoSpaceDE w:val="0"/>
        <w:autoSpaceDN w:val="0"/>
        <w:adjustRightInd w:val="0"/>
        <w:spacing w:after="0" w:line="240" w:lineRule="auto"/>
        <w:ind w:left="1570"/>
        <w:jc w:val="both"/>
        <w:rPr>
          <w:rFonts w:ascii="Times New Roman" w:hAnsi="Times New Roman" w:cs="Times New Roman"/>
          <w:sz w:val="24"/>
          <w:szCs w:val="24"/>
        </w:rPr>
      </w:pPr>
      <w:r w:rsidRPr="00321137">
        <w:rPr>
          <w:rFonts w:ascii="Times New Roman" w:hAnsi="Times New Roman" w:cs="Times New Roman"/>
          <w:sz w:val="24"/>
          <w:szCs w:val="24"/>
        </w:rPr>
        <w:t>Este componente implementa clases que implementan métodos los cuales realizan tareas propias del negocio,  como son el manejo de transacciones, generación de listados consultas, etc. Sus resultados son entregados al Componente Presentación.</w:t>
      </w:r>
    </w:p>
    <w:p w14:paraId="6F4A6DF0" w14:textId="77777777" w:rsidR="00D95BC5" w:rsidRPr="00282115" w:rsidRDefault="00D95BC5" w:rsidP="00E234AB">
      <w:pPr>
        <w:autoSpaceDE w:val="0"/>
        <w:autoSpaceDN w:val="0"/>
        <w:adjustRightInd w:val="0"/>
        <w:spacing w:after="0" w:line="240" w:lineRule="auto"/>
        <w:ind w:left="850"/>
        <w:jc w:val="both"/>
        <w:rPr>
          <w:rFonts w:ascii="Times New Roman" w:hAnsi="Times New Roman" w:cs="Times New Roman"/>
          <w:bCs/>
          <w:sz w:val="24"/>
          <w:szCs w:val="24"/>
        </w:rPr>
      </w:pPr>
    </w:p>
    <w:p w14:paraId="15687BCA" w14:textId="77777777" w:rsidR="00D95BC5" w:rsidRPr="00282115" w:rsidRDefault="00D95BC5" w:rsidP="00E234AB">
      <w:pPr>
        <w:pStyle w:val="Prrafodelista"/>
        <w:numPr>
          <w:ilvl w:val="0"/>
          <w:numId w:val="37"/>
        </w:numPr>
        <w:autoSpaceDE w:val="0"/>
        <w:autoSpaceDN w:val="0"/>
        <w:adjustRightInd w:val="0"/>
        <w:spacing w:after="0" w:line="240" w:lineRule="auto"/>
        <w:jc w:val="both"/>
        <w:rPr>
          <w:rFonts w:ascii="Times New Roman" w:hAnsi="Times New Roman" w:cs="Times New Roman"/>
          <w:bCs/>
          <w:sz w:val="24"/>
          <w:szCs w:val="24"/>
        </w:rPr>
      </w:pPr>
      <w:r w:rsidRPr="00282115">
        <w:rPr>
          <w:rFonts w:ascii="Times New Roman" w:hAnsi="Times New Roman" w:cs="Times New Roman"/>
          <w:bCs/>
          <w:sz w:val="24"/>
          <w:szCs w:val="24"/>
        </w:rPr>
        <w:t xml:space="preserve">Componente Entidades: </w:t>
      </w:r>
      <w:r w:rsidR="00E611C6" w:rsidRPr="00282115">
        <w:rPr>
          <w:rFonts w:ascii="Times New Roman" w:hAnsi="Times New Roman" w:cs="Times New Roman"/>
          <w:bCs/>
          <w:sz w:val="24"/>
          <w:szCs w:val="24"/>
        </w:rPr>
        <w:t xml:space="preserve">Sistema </w:t>
      </w:r>
      <w:r w:rsidR="00110037" w:rsidRPr="00282115">
        <w:rPr>
          <w:rFonts w:ascii="Times New Roman" w:hAnsi="Times New Roman" w:cs="Times New Roman"/>
          <w:bCs/>
          <w:sz w:val="24"/>
          <w:szCs w:val="24"/>
        </w:rPr>
        <w:t>Móvil</w:t>
      </w:r>
      <w:r w:rsidR="00E611C6" w:rsidRPr="00282115">
        <w:rPr>
          <w:rFonts w:ascii="Times New Roman" w:hAnsi="Times New Roman" w:cs="Times New Roman"/>
          <w:bCs/>
          <w:sz w:val="24"/>
          <w:szCs w:val="24"/>
        </w:rPr>
        <w:t xml:space="preserve"> PNP App Requisitorias</w:t>
      </w:r>
    </w:p>
    <w:p w14:paraId="6461A190" w14:textId="77777777" w:rsidR="00D95BC5" w:rsidRPr="00321137" w:rsidRDefault="00D95BC5" w:rsidP="00E234AB">
      <w:pPr>
        <w:pStyle w:val="Prrafodelista"/>
        <w:autoSpaceDE w:val="0"/>
        <w:autoSpaceDN w:val="0"/>
        <w:adjustRightInd w:val="0"/>
        <w:spacing w:after="0" w:line="240" w:lineRule="auto"/>
        <w:ind w:left="1570"/>
        <w:jc w:val="both"/>
        <w:rPr>
          <w:rFonts w:ascii="Times New Roman" w:hAnsi="Times New Roman" w:cs="Times New Roman"/>
          <w:sz w:val="24"/>
          <w:szCs w:val="24"/>
        </w:rPr>
      </w:pPr>
      <w:r w:rsidRPr="00321137">
        <w:rPr>
          <w:rFonts w:ascii="Times New Roman" w:hAnsi="Times New Roman" w:cs="Times New Roman"/>
          <w:sz w:val="24"/>
          <w:szCs w:val="24"/>
        </w:rPr>
        <w:t>Este componente permite el manejo de las entidades físicas del negocio.</w:t>
      </w:r>
    </w:p>
    <w:p w14:paraId="107FFF76" w14:textId="77777777" w:rsidR="00D95BC5" w:rsidRPr="00282115" w:rsidRDefault="00D95BC5" w:rsidP="00E234AB">
      <w:pPr>
        <w:autoSpaceDE w:val="0"/>
        <w:autoSpaceDN w:val="0"/>
        <w:adjustRightInd w:val="0"/>
        <w:spacing w:after="0" w:line="240" w:lineRule="auto"/>
        <w:ind w:left="850"/>
        <w:jc w:val="both"/>
        <w:rPr>
          <w:rFonts w:ascii="Times New Roman" w:hAnsi="Times New Roman" w:cs="Times New Roman"/>
          <w:bCs/>
          <w:sz w:val="24"/>
          <w:szCs w:val="24"/>
        </w:rPr>
      </w:pPr>
    </w:p>
    <w:p w14:paraId="197805CC" w14:textId="77777777" w:rsidR="00D95BC5" w:rsidRPr="00282115" w:rsidRDefault="00D95BC5" w:rsidP="00E234AB">
      <w:pPr>
        <w:pStyle w:val="Prrafodelista"/>
        <w:numPr>
          <w:ilvl w:val="0"/>
          <w:numId w:val="37"/>
        </w:numPr>
        <w:autoSpaceDE w:val="0"/>
        <w:autoSpaceDN w:val="0"/>
        <w:adjustRightInd w:val="0"/>
        <w:spacing w:after="0" w:line="240" w:lineRule="auto"/>
        <w:jc w:val="both"/>
        <w:rPr>
          <w:rFonts w:ascii="Times New Roman" w:hAnsi="Times New Roman" w:cs="Times New Roman"/>
          <w:bCs/>
          <w:sz w:val="24"/>
          <w:szCs w:val="24"/>
        </w:rPr>
      </w:pPr>
      <w:r w:rsidRPr="00282115">
        <w:rPr>
          <w:rFonts w:ascii="Times New Roman" w:hAnsi="Times New Roman" w:cs="Times New Roman"/>
          <w:bCs/>
          <w:sz w:val="24"/>
          <w:szCs w:val="24"/>
        </w:rPr>
        <w:t xml:space="preserve">Componente Datos: </w:t>
      </w:r>
      <w:r w:rsidR="00E611C6" w:rsidRPr="00282115">
        <w:rPr>
          <w:rFonts w:ascii="Times New Roman" w:hAnsi="Times New Roman" w:cs="Times New Roman"/>
          <w:bCs/>
          <w:sz w:val="24"/>
          <w:szCs w:val="24"/>
        </w:rPr>
        <w:t xml:space="preserve">Sistema </w:t>
      </w:r>
      <w:r w:rsidR="00110037" w:rsidRPr="00282115">
        <w:rPr>
          <w:rFonts w:ascii="Times New Roman" w:hAnsi="Times New Roman" w:cs="Times New Roman"/>
          <w:bCs/>
          <w:sz w:val="24"/>
          <w:szCs w:val="24"/>
        </w:rPr>
        <w:t>Móvil</w:t>
      </w:r>
      <w:r w:rsidR="00E611C6" w:rsidRPr="00282115">
        <w:rPr>
          <w:rFonts w:ascii="Times New Roman" w:hAnsi="Times New Roman" w:cs="Times New Roman"/>
          <w:bCs/>
          <w:sz w:val="24"/>
          <w:szCs w:val="24"/>
        </w:rPr>
        <w:t xml:space="preserve"> PNP App Requisitorias</w:t>
      </w:r>
    </w:p>
    <w:p w14:paraId="2C8311DE" w14:textId="77777777" w:rsidR="00D95BC5" w:rsidRPr="00321137" w:rsidRDefault="00D95BC5" w:rsidP="00E234AB">
      <w:pPr>
        <w:pStyle w:val="Prrafodelista"/>
        <w:autoSpaceDE w:val="0"/>
        <w:autoSpaceDN w:val="0"/>
        <w:adjustRightInd w:val="0"/>
        <w:spacing w:after="0" w:line="240" w:lineRule="auto"/>
        <w:ind w:left="1570"/>
        <w:jc w:val="both"/>
        <w:rPr>
          <w:rFonts w:ascii="Times New Roman" w:hAnsi="Times New Roman" w:cs="Times New Roman"/>
          <w:sz w:val="24"/>
          <w:szCs w:val="24"/>
        </w:rPr>
      </w:pPr>
      <w:r w:rsidRPr="00321137">
        <w:rPr>
          <w:rFonts w:ascii="Times New Roman" w:hAnsi="Times New Roman" w:cs="Times New Roman"/>
          <w:sz w:val="24"/>
          <w:szCs w:val="24"/>
        </w:rPr>
        <w:t>Es el componente que permite al sistema trabajar con el gestor de Base de Datos Microsoft SQL Server 2008.</w:t>
      </w:r>
    </w:p>
    <w:p w14:paraId="3B513250"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3503F789"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743C1FC1"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419B18EA"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76178EC3"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00CCD32B" w14:textId="77777777" w:rsidR="00D95BC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4CCDC3B4"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0CD9BB3E"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17F0F937" w14:textId="77777777" w:rsidR="00A819B7" w:rsidRDefault="00A819B7" w:rsidP="009C13D3">
      <w:pPr>
        <w:autoSpaceDE w:val="0"/>
        <w:autoSpaceDN w:val="0"/>
        <w:adjustRightInd w:val="0"/>
        <w:spacing w:after="0" w:line="360" w:lineRule="auto"/>
        <w:jc w:val="both"/>
        <w:rPr>
          <w:rFonts w:ascii="Times New Roman" w:hAnsi="Times New Roman" w:cs="Times New Roman"/>
          <w:sz w:val="24"/>
          <w:szCs w:val="24"/>
        </w:rPr>
      </w:pPr>
    </w:p>
    <w:p w14:paraId="5757C948"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5DD1ABB1"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4FB48BA7"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5C5E6427"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2C3507E2"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097C292B"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7B4415B5" w14:textId="77777777" w:rsidR="00E234AB" w:rsidRPr="00282115"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12957598"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0ACD0E0E" w14:textId="77777777" w:rsidR="00D95BC5" w:rsidRDefault="00D95BC5" w:rsidP="00E234AB">
      <w:pPr>
        <w:pStyle w:val="Prrafodelista"/>
        <w:numPr>
          <w:ilvl w:val="2"/>
          <w:numId w:val="38"/>
        </w:numPr>
        <w:autoSpaceDE w:val="0"/>
        <w:autoSpaceDN w:val="0"/>
        <w:adjustRightInd w:val="0"/>
        <w:spacing w:after="0" w:line="240" w:lineRule="auto"/>
        <w:jc w:val="both"/>
        <w:rPr>
          <w:rFonts w:ascii="Times New Roman" w:hAnsi="Times New Roman" w:cs="Times New Roman"/>
          <w:b/>
          <w:bCs/>
        </w:rPr>
      </w:pPr>
      <w:r w:rsidRPr="002604FB">
        <w:rPr>
          <w:rFonts w:ascii="Times New Roman" w:hAnsi="Times New Roman" w:cs="Times New Roman"/>
          <w:b/>
          <w:bCs/>
        </w:rPr>
        <w:lastRenderedPageBreak/>
        <w:t>Vista de Despliegue.</w:t>
      </w:r>
    </w:p>
    <w:p w14:paraId="64376576" w14:textId="77777777" w:rsidR="00E234AB" w:rsidRPr="002604FB" w:rsidRDefault="00E234AB" w:rsidP="00E234AB">
      <w:pPr>
        <w:pStyle w:val="Prrafodelista"/>
        <w:autoSpaceDE w:val="0"/>
        <w:autoSpaceDN w:val="0"/>
        <w:adjustRightInd w:val="0"/>
        <w:spacing w:after="0" w:line="240" w:lineRule="auto"/>
        <w:jc w:val="both"/>
        <w:rPr>
          <w:rFonts w:ascii="Times New Roman" w:hAnsi="Times New Roman" w:cs="Times New Roman"/>
          <w:b/>
          <w:bCs/>
        </w:rPr>
      </w:pPr>
    </w:p>
    <w:p w14:paraId="77A0EDA6" w14:textId="77777777" w:rsidR="00D95BC5" w:rsidRPr="00282115" w:rsidRDefault="002604FB"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En la figura 20</w:t>
      </w:r>
      <w:r w:rsidR="00D95BC5" w:rsidRPr="00282115">
        <w:rPr>
          <w:rFonts w:ascii="Times New Roman" w:hAnsi="Times New Roman" w:cs="Times New Roman"/>
          <w:sz w:val="24"/>
          <w:szCs w:val="24"/>
        </w:rPr>
        <w:t xml:space="preserve"> se muestran los elementos </w:t>
      </w:r>
      <w:commentRangeStart w:id="514"/>
      <w:del w:id="515" w:author="Edwin Huamaní" w:date="2015-02-23T04:34:00Z">
        <w:r w:rsidR="00D95BC5" w:rsidRPr="00282115" w:rsidDel="00BD33AB">
          <w:rPr>
            <w:rFonts w:ascii="Times New Roman" w:hAnsi="Times New Roman" w:cs="Times New Roman"/>
            <w:sz w:val="24"/>
            <w:szCs w:val="24"/>
          </w:rPr>
          <w:delText xml:space="preserve">más significativos </w:delText>
        </w:r>
        <w:commentRangeEnd w:id="514"/>
        <w:r w:rsidR="00A927FB" w:rsidDel="00BD33AB">
          <w:rPr>
            <w:rStyle w:val="Refdecomentario"/>
          </w:rPr>
          <w:commentReference w:id="514"/>
        </w:r>
      </w:del>
      <w:r w:rsidR="00D95BC5" w:rsidRPr="00282115">
        <w:rPr>
          <w:rFonts w:ascii="Times New Roman" w:hAnsi="Times New Roman" w:cs="Times New Roman"/>
          <w:sz w:val="24"/>
          <w:szCs w:val="24"/>
        </w:rPr>
        <w:t>del sistema.</w:t>
      </w:r>
    </w:p>
    <w:p w14:paraId="73C9ECD7" w14:textId="77777777" w:rsidR="00D95BC5" w:rsidRPr="00282115" w:rsidRDefault="002604FB" w:rsidP="009C13D3">
      <w:pPr>
        <w:autoSpaceDE w:val="0"/>
        <w:autoSpaceDN w:val="0"/>
        <w:adjustRightInd w:val="0"/>
        <w:spacing w:after="0" w:line="360" w:lineRule="auto"/>
        <w:jc w:val="both"/>
        <w:rPr>
          <w:rFonts w:ascii="Times New Roman" w:hAnsi="Times New Roman" w:cs="Times New Roman"/>
          <w:sz w:val="24"/>
          <w:szCs w:val="24"/>
        </w:rPr>
      </w:pPr>
      <w:r>
        <w:rPr>
          <w:noProof/>
          <w:lang w:eastAsia="es-PE"/>
        </w:rPr>
        <mc:AlternateContent>
          <mc:Choice Requires="wps">
            <w:drawing>
              <wp:anchor distT="0" distB="0" distL="114300" distR="114300" simplePos="0" relativeHeight="251814912" behindDoc="0" locked="0" layoutInCell="1" allowOverlap="1" wp14:anchorId="081CFFE0" wp14:editId="5B90DCE9">
                <wp:simplePos x="0" y="0"/>
                <wp:positionH relativeFrom="margin">
                  <wp:posOffset>1112807</wp:posOffset>
                </wp:positionH>
                <wp:positionV relativeFrom="paragraph">
                  <wp:posOffset>2417481</wp:posOffset>
                </wp:positionV>
                <wp:extent cx="2438400" cy="314325"/>
                <wp:effectExtent l="0" t="0" r="0" b="9525"/>
                <wp:wrapNone/>
                <wp:docPr id="53" name="Cuadro de texto 53"/>
                <wp:cNvGraphicFramePr/>
                <a:graphic xmlns:a="http://schemas.openxmlformats.org/drawingml/2006/main">
                  <a:graphicData uri="http://schemas.microsoft.com/office/word/2010/wordprocessingShape">
                    <wps:wsp>
                      <wps:cNvSpPr txBox="1"/>
                      <wps:spPr>
                        <a:xfrm>
                          <a:off x="0" y="0"/>
                          <a:ext cx="2438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ECA339" w14:textId="77777777" w:rsidR="00A604EC" w:rsidRPr="001206E2" w:rsidRDefault="00A604EC" w:rsidP="002604FB">
                            <w:pPr>
                              <w:autoSpaceDE w:val="0"/>
                              <w:autoSpaceDN w:val="0"/>
                              <w:adjustRightInd w:val="0"/>
                              <w:spacing w:after="0" w:line="360" w:lineRule="auto"/>
                              <w:rPr>
                                <w:rFonts w:ascii="Times New Roman" w:hAnsi="Times New Roman" w:cs="Times New Roman"/>
                                <w:b/>
                                <w:i/>
                              </w:rPr>
                            </w:pPr>
                            <w:r>
                              <w:rPr>
                                <w:rFonts w:ascii="Times New Roman" w:hAnsi="Times New Roman" w:cs="Times New Roman"/>
                                <w:b/>
                                <w:i/>
                              </w:rPr>
                              <w:t>Fig. 20</w:t>
                            </w:r>
                            <w:r w:rsidRPr="001206E2">
                              <w:rPr>
                                <w:rFonts w:ascii="Times New Roman" w:hAnsi="Times New Roman" w:cs="Times New Roman"/>
                                <w:b/>
                                <w:i/>
                              </w:rPr>
                              <w:t xml:space="preserve">. </w:t>
                            </w:r>
                            <w:r>
                              <w:rPr>
                                <w:rFonts w:ascii="Times New Roman" w:hAnsi="Times New Roman" w:cs="Times New Roman"/>
                                <w:b/>
                                <w:i/>
                              </w:rPr>
                              <w:t>Diagrama de Despliegue</w:t>
                            </w:r>
                          </w:p>
                          <w:p w14:paraId="483E975A" w14:textId="77777777" w:rsidR="00A604EC" w:rsidRDefault="00A604EC" w:rsidP="002604FB">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1CFFE0" id="Cuadro de texto 53" o:spid="_x0000_s1051" type="#_x0000_t202" style="position:absolute;left:0;text-align:left;margin-left:87.6pt;margin-top:190.35pt;width:192pt;height:24.7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2bGkAIAAJsFAAAOAAAAZHJzL2Uyb0RvYy54bWysVEtvGyEQvlfqf0Dc6/UzTa2sI9eRq0pR&#10;EtWpcsYsxKjAUMDedX99B3b9aJpLql52B+abb5jn1XVjNNkJHxTYkg56fUqE5VAp+1zS74/LD5eU&#10;hMhsxTRYUdK9CPR69v7dVe2mYggb0JXwBElsmNaupJsY3bQoAt8Iw0IPnLColOANi3j0z0XlWY3s&#10;RhfDfv+iqMFXzgMXIeDtTauks8wvpeDxXsogItElxbfF/PX5u07fYnbFps+euY3i3TPYP7zCMGXR&#10;6ZHqhkVGtl79RWUU9xBAxh4HU4CUioscA0Yz6L+IZrVhTuRYMDnBHdMU/h8tv9s9eKKqkk5GlFhm&#10;sEaLLas8kEqQKJoIBDWYptqFKaJXDvGx+QwNlvtwH/AyRd9Ib9If4yKox4Tvj0lGKsLxcjgeXY77&#10;qOKoGw3Go+Ek0RQna+dD/CLAkCSU1GMRc27Z7jbEFnqAJGcBtKqWSut8SI0jFtqTHcOS65jfiOR/&#10;oLQldUkvRpN+JraQzFtmbRONyK3TuUuRtxFmKe61SBhtvwmJqcuBvuKbcS7s0X9GJ5REV28x7PCn&#10;V73FuI0DLbJnsPFobJQFn6PPs3ZKWfXjkDLZ4rE2Z3EnMTbrJvdMW7p0tYZqj43hoZ2w4PhSYfVu&#10;WYgPzONIYcFxTcR7/EgNmH3oJEo24H+9dp/w2OmopaTGES1p+LllXlCiv1qcgU+D8TjNdD6MJx+H&#10;ePDnmvW5xm7NArAlBriQHM9iwkd9EKUH84TbZJ68oopZjr5LGg/iIraLA7cRF/N5BuEUOxZv7crx&#10;RJ3SnHrzsXli3nUNnKboDg7DzKYv+rjFJksL820EqXKTn7LaFQA3QB6TblulFXN+zqjTTp39BgAA&#10;//8DAFBLAwQUAAYACAAAACEAQeLRFeEAAAALAQAADwAAAGRycy9kb3ducmV2LnhtbEyPTU+EMBCG&#10;7yb+h2ZMvBi3CCIrUjbGqJt4c/Ej3rp0BCKdEtoF/PeOJz2+M0/eeabYLLYXE46+c6TgYhWBQKqd&#10;6ahR8FI9nK9B+KDJ6N4RKvhGD5vy+KjQuXEzPeO0C43gEvK5VtCGMORS+rpFq/3KDUi8+3Sj1YHj&#10;2Egz6pnLbS/jKLqSVnfEF1o94F2L9dfuYBV8nDXvT355fJ2TNBnut1OVvZlKqdOT5fYGRMAl/MHw&#10;q8/qULLT3h3IeNFzztKYUQXJOspAMJGm1zzZK7hMohhkWcj/P5Q/AAAA//8DAFBLAQItABQABgAI&#10;AAAAIQC2gziS/gAAAOEBAAATAAAAAAAAAAAAAAAAAAAAAABbQ29udGVudF9UeXBlc10ueG1sUEsB&#10;Ai0AFAAGAAgAAAAhADj9If/WAAAAlAEAAAsAAAAAAAAAAAAAAAAALwEAAF9yZWxzLy5yZWxzUEsB&#10;Ai0AFAAGAAgAAAAhAHtzZsaQAgAAmwUAAA4AAAAAAAAAAAAAAAAALgIAAGRycy9lMm9Eb2MueG1s&#10;UEsBAi0AFAAGAAgAAAAhAEHi0RXhAAAACwEAAA8AAAAAAAAAAAAAAAAA6gQAAGRycy9kb3ducmV2&#10;LnhtbFBLBQYAAAAABAAEAPMAAAD4BQAAAAA=&#10;" fillcolor="white [3201]" stroked="f" strokeweight=".5pt">
                <v:textbox>
                  <w:txbxContent>
                    <w:p w14:paraId="23ECA339" w14:textId="77777777" w:rsidR="00A604EC" w:rsidRPr="001206E2" w:rsidRDefault="00A604EC" w:rsidP="002604FB">
                      <w:pPr>
                        <w:autoSpaceDE w:val="0"/>
                        <w:autoSpaceDN w:val="0"/>
                        <w:adjustRightInd w:val="0"/>
                        <w:spacing w:after="0" w:line="360" w:lineRule="auto"/>
                        <w:rPr>
                          <w:rFonts w:ascii="Times New Roman" w:hAnsi="Times New Roman" w:cs="Times New Roman"/>
                          <w:b/>
                          <w:i/>
                        </w:rPr>
                      </w:pPr>
                      <w:r>
                        <w:rPr>
                          <w:rFonts w:ascii="Times New Roman" w:hAnsi="Times New Roman" w:cs="Times New Roman"/>
                          <w:b/>
                          <w:i/>
                        </w:rPr>
                        <w:t>Fig. 20</w:t>
                      </w:r>
                      <w:r w:rsidRPr="001206E2">
                        <w:rPr>
                          <w:rFonts w:ascii="Times New Roman" w:hAnsi="Times New Roman" w:cs="Times New Roman"/>
                          <w:b/>
                          <w:i/>
                        </w:rPr>
                        <w:t xml:space="preserve">. </w:t>
                      </w:r>
                      <w:r>
                        <w:rPr>
                          <w:rFonts w:ascii="Times New Roman" w:hAnsi="Times New Roman" w:cs="Times New Roman"/>
                          <w:b/>
                          <w:i/>
                        </w:rPr>
                        <w:t>Diagrama de Despliegue</w:t>
                      </w:r>
                    </w:p>
                    <w:p w14:paraId="483E975A" w14:textId="77777777" w:rsidR="00A604EC" w:rsidRDefault="00A604EC" w:rsidP="002604FB">
                      <w:r>
                        <w:t>fig</w:t>
                      </w:r>
                    </w:p>
                  </w:txbxContent>
                </v:textbox>
                <w10:wrap anchorx="margin"/>
              </v:shape>
            </w:pict>
          </mc:Fallback>
        </mc:AlternateContent>
      </w:r>
      <w:r w:rsidR="00D95BC5" w:rsidRPr="00282115">
        <w:rPr>
          <w:rFonts w:ascii="Times New Roman" w:hAnsi="Times New Roman" w:cs="Times New Roman"/>
          <w:noProof/>
          <w:sz w:val="24"/>
          <w:szCs w:val="24"/>
          <w:lang w:eastAsia="es-PE"/>
        </w:rPr>
        <w:drawing>
          <wp:inline distT="0" distB="0" distL="0" distR="0" wp14:anchorId="5F77BABF" wp14:editId="0F442501">
            <wp:extent cx="5219065" cy="2476500"/>
            <wp:effectExtent l="0" t="0" r="0" b="0"/>
            <wp:docPr id="11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0279" cy="2481821"/>
                    </a:xfrm>
                    <a:prstGeom prst="rect">
                      <a:avLst/>
                    </a:prstGeom>
                    <a:noFill/>
                    <a:ln>
                      <a:noFill/>
                    </a:ln>
                  </pic:spPr>
                </pic:pic>
              </a:graphicData>
            </a:graphic>
          </wp:inline>
        </w:drawing>
      </w:r>
    </w:p>
    <w:p w14:paraId="248FF7E8" w14:textId="77777777" w:rsidR="00D95BC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4226463D" w14:textId="77777777" w:rsidR="00D95BC5" w:rsidRPr="002604FB" w:rsidRDefault="00D95BC5" w:rsidP="002604FB">
      <w:pPr>
        <w:autoSpaceDE w:val="0"/>
        <w:autoSpaceDN w:val="0"/>
        <w:adjustRightInd w:val="0"/>
        <w:spacing w:after="0" w:line="360" w:lineRule="auto"/>
        <w:jc w:val="both"/>
        <w:rPr>
          <w:rFonts w:ascii="Times New Roman" w:hAnsi="Times New Roman" w:cs="Times New Roman"/>
          <w:b/>
          <w:szCs w:val="24"/>
        </w:rPr>
      </w:pP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4253"/>
      </w:tblGrid>
      <w:tr w:rsidR="009C13D3" w:rsidRPr="00282115" w14:paraId="3FFB3E1C" w14:textId="77777777" w:rsidTr="002604FB">
        <w:tc>
          <w:tcPr>
            <w:tcW w:w="3402" w:type="dxa"/>
            <w:shd w:val="clear" w:color="auto" w:fill="D9D9D9" w:themeFill="background1" w:themeFillShade="D9"/>
          </w:tcPr>
          <w:p w14:paraId="51616C86" w14:textId="77777777" w:rsidR="00D95BC5" w:rsidRPr="002604FB" w:rsidRDefault="00D95BC5" w:rsidP="009C13D3">
            <w:pPr>
              <w:spacing w:after="0" w:line="240" w:lineRule="auto"/>
              <w:jc w:val="both"/>
              <w:rPr>
                <w:rFonts w:ascii="Times New Roman" w:hAnsi="Times New Roman" w:cs="Times New Roman"/>
                <w:b/>
                <w:sz w:val="24"/>
                <w:szCs w:val="24"/>
              </w:rPr>
            </w:pPr>
            <w:r w:rsidRPr="002604FB">
              <w:rPr>
                <w:rFonts w:ascii="Times New Roman" w:hAnsi="Times New Roman" w:cs="Times New Roman"/>
                <w:b/>
                <w:sz w:val="24"/>
                <w:szCs w:val="24"/>
              </w:rPr>
              <w:t>N</w:t>
            </w:r>
            <w:r w:rsidR="002604FB">
              <w:rPr>
                <w:rFonts w:ascii="Times New Roman" w:hAnsi="Times New Roman" w:cs="Times New Roman"/>
                <w:b/>
                <w:sz w:val="24"/>
                <w:szCs w:val="24"/>
              </w:rPr>
              <w:t xml:space="preserve">OMBRE DEL </w:t>
            </w:r>
            <w:r w:rsidRPr="002604FB">
              <w:rPr>
                <w:rFonts w:ascii="Times New Roman" w:hAnsi="Times New Roman" w:cs="Times New Roman"/>
                <w:b/>
                <w:sz w:val="24"/>
                <w:szCs w:val="24"/>
              </w:rPr>
              <w:t>ELEMENTO</w:t>
            </w:r>
          </w:p>
        </w:tc>
        <w:tc>
          <w:tcPr>
            <w:tcW w:w="4253" w:type="dxa"/>
            <w:shd w:val="clear" w:color="auto" w:fill="D9D9D9" w:themeFill="background1" w:themeFillShade="D9"/>
          </w:tcPr>
          <w:p w14:paraId="218D2CC5" w14:textId="77777777" w:rsidR="00D95BC5" w:rsidRPr="002604FB" w:rsidRDefault="00D95BC5" w:rsidP="009C13D3">
            <w:pPr>
              <w:spacing w:after="0" w:line="240" w:lineRule="auto"/>
              <w:jc w:val="both"/>
              <w:rPr>
                <w:rFonts w:ascii="Times New Roman" w:hAnsi="Times New Roman" w:cs="Times New Roman"/>
                <w:b/>
                <w:sz w:val="24"/>
                <w:szCs w:val="24"/>
              </w:rPr>
            </w:pPr>
            <w:r w:rsidRPr="002604FB">
              <w:rPr>
                <w:rFonts w:ascii="Times New Roman" w:hAnsi="Times New Roman" w:cs="Times New Roman"/>
                <w:b/>
                <w:sz w:val="24"/>
                <w:szCs w:val="24"/>
              </w:rPr>
              <w:t>DESCRIPCIÓN</w:t>
            </w:r>
          </w:p>
        </w:tc>
      </w:tr>
      <w:tr w:rsidR="009C13D3" w:rsidRPr="00282115" w14:paraId="22A8C55A" w14:textId="77777777" w:rsidTr="002604FB">
        <w:tc>
          <w:tcPr>
            <w:tcW w:w="3402" w:type="dxa"/>
            <w:shd w:val="clear" w:color="auto" w:fill="auto"/>
            <w:vAlign w:val="center"/>
          </w:tcPr>
          <w:p w14:paraId="248A8906" w14:textId="77777777" w:rsidR="00D95BC5" w:rsidRPr="002604FB" w:rsidRDefault="00D95BC5" w:rsidP="009C13D3">
            <w:pPr>
              <w:spacing w:after="0" w:line="240" w:lineRule="auto"/>
              <w:jc w:val="both"/>
              <w:rPr>
                <w:rFonts w:ascii="Times New Roman" w:hAnsi="Times New Roman" w:cs="Times New Roman"/>
                <w:b/>
                <w:sz w:val="24"/>
                <w:szCs w:val="24"/>
              </w:rPr>
            </w:pPr>
            <w:r w:rsidRPr="002604FB">
              <w:rPr>
                <w:rFonts w:ascii="Times New Roman" w:hAnsi="Times New Roman" w:cs="Times New Roman"/>
                <w:b/>
                <w:sz w:val="24"/>
                <w:szCs w:val="24"/>
              </w:rPr>
              <w:t>Usuario del Sistema</w:t>
            </w:r>
          </w:p>
        </w:tc>
        <w:tc>
          <w:tcPr>
            <w:tcW w:w="4253" w:type="dxa"/>
            <w:shd w:val="clear" w:color="auto" w:fill="auto"/>
          </w:tcPr>
          <w:p w14:paraId="71B75E47" w14:textId="77777777" w:rsidR="00D95BC5" w:rsidRPr="00282115" w:rsidRDefault="00370B53" w:rsidP="009C13D3">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Personal de </w:t>
            </w:r>
            <w:r w:rsidR="00110037" w:rsidRPr="00282115">
              <w:rPr>
                <w:rFonts w:ascii="Times New Roman" w:hAnsi="Times New Roman" w:cs="Times New Roman"/>
                <w:sz w:val="24"/>
                <w:szCs w:val="24"/>
              </w:rPr>
              <w:t>Policía</w:t>
            </w:r>
            <w:r w:rsidRPr="00282115">
              <w:rPr>
                <w:rFonts w:ascii="Times New Roman" w:hAnsi="Times New Roman" w:cs="Times New Roman"/>
                <w:sz w:val="24"/>
                <w:szCs w:val="24"/>
              </w:rPr>
              <w:t xml:space="preserve"> Nacional del </w:t>
            </w:r>
            <w:r w:rsidR="00110037" w:rsidRPr="00282115">
              <w:rPr>
                <w:rFonts w:ascii="Times New Roman" w:hAnsi="Times New Roman" w:cs="Times New Roman"/>
                <w:sz w:val="24"/>
                <w:szCs w:val="24"/>
              </w:rPr>
              <w:t>Perú</w:t>
            </w:r>
            <w:r w:rsidRPr="00282115">
              <w:rPr>
                <w:rFonts w:ascii="Times New Roman" w:hAnsi="Times New Roman" w:cs="Times New Roman"/>
                <w:sz w:val="24"/>
                <w:szCs w:val="24"/>
              </w:rPr>
              <w:t xml:space="preserve"> que utiliza un dispositivo móvil y el personal administrador que utiliza una computadora con </w:t>
            </w:r>
            <w:commentRangeStart w:id="516"/>
            <w:r w:rsidR="00D95BC5" w:rsidRPr="00282115">
              <w:rPr>
                <w:rFonts w:ascii="Times New Roman" w:hAnsi="Times New Roman" w:cs="Times New Roman"/>
                <w:sz w:val="24"/>
                <w:szCs w:val="24"/>
              </w:rPr>
              <w:t>un Navegador de Internet con el cual se conecta a la aplicación</w:t>
            </w:r>
            <w:ins w:id="517" w:author="Edwin Huamaní" w:date="2015-02-23T04:35:00Z">
              <w:r w:rsidR="00BD33AB">
                <w:rPr>
                  <w:rFonts w:ascii="Times New Roman" w:hAnsi="Times New Roman" w:cs="Times New Roman"/>
                  <w:sz w:val="24"/>
                  <w:szCs w:val="24"/>
                </w:rPr>
                <w:t xml:space="preserve"> web</w:t>
              </w:r>
            </w:ins>
            <w:r w:rsidR="00D95BC5" w:rsidRPr="00282115">
              <w:rPr>
                <w:rFonts w:ascii="Times New Roman" w:hAnsi="Times New Roman" w:cs="Times New Roman"/>
                <w:sz w:val="24"/>
                <w:szCs w:val="24"/>
              </w:rPr>
              <w:t>.</w:t>
            </w:r>
            <w:commentRangeEnd w:id="516"/>
            <w:r w:rsidR="00A927FB">
              <w:rPr>
                <w:rStyle w:val="Refdecomentario"/>
              </w:rPr>
              <w:commentReference w:id="516"/>
            </w:r>
          </w:p>
        </w:tc>
      </w:tr>
      <w:tr w:rsidR="009C13D3" w:rsidRPr="00282115" w14:paraId="744062E6" w14:textId="77777777" w:rsidTr="002604FB">
        <w:tc>
          <w:tcPr>
            <w:tcW w:w="3402" w:type="dxa"/>
            <w:shd w:val="clear" w:color="auto" w:fill="auto"/>
            <w:vAlign w:val="center"/>
          </w:tcPr>
          <w:p w14:paraId="3FA7D567" w14:textId="77777777" w:rsidR="00D95BC5" w:rsidRPr="002604FB" w:rsidRDefault="002604FB" w:rsidP="002604FB">
            <w:pPr>
              <w:spacing w:after="0" w:line="240" w:lineRule="auto"/>
              <w:rPr>
                <w:rFonts w:ascii="Times New Roman" w:hAnsi="Times New Roman" w:cs="Times New Roman"/>
                <w:b/>
                <w:sz w:val="24"/>
                <w:szCs w:val="24"/>
              </w:rPr>
            </w:pPr>
            <w:r>
              <w:rPr>
                <w:rFonts w:ascii="Times New Roman" w:hAnsi="Times New Roman" w:cs="Times New Roman"/>
                <w:b/>
                <w:sz w:val="24"/>
                <w:szCs w:val="24"/>
              </w:rPr>
              <w:t>Router</w:t>
            </w:r>
            <w:r w:rsidR="00D95BC5" w:rsidRPr="002604FB">
              <w:rPr>
                <w:rFonts w:ascii="Times New Roman" w:hAnsi="Times New Roman" w:cs="Times New Roman"/>
                <w:b/>
                <w:sz w:val="24"/>
                <w:szCs w:val="24"/>
              </w:rPr>
              <w:t>(enrutador</w:t>
            </w:r>
            <w:r>
              <w:rPr>
                <w:rFonts w:ascii="Times New Roman" w:hAnsi="Times New Roman" w:cs="Times New Roman"/>
                <w:b/>
                <w:sz w:val="24"/>
                <w:szCs w:val="24"/>
              </w:rPr>
              <w:t xml:space="preserve"> </w:t>
            </w:r>
            <w:r w:rsidR="00D95BC5" w:rsidRPr="002604FB">
              <w:rPr>
                <w:rFonts w:ascii="Times New Roman" w:hAnsi="Times New Roman" w:cs="Times New Roman"/>
                <w:b/>
                <w:sz w:val="24"/>
                <w:szCs w:val="24"/>
              </w:rPr>
              <w:t>o encaminador)</w:t>
            </w:r>
          </w:p>
        </w:tc>
        <w:tc>
          <w:tcPr>
            <w:tcW w:w="4253" w:type="dxa"/>
            <w:shd w:val="clear" w:color="auto" w:fill="auto"/>
          </w:tcPr>
          <w:p w14:paraId="24B2A3BD" w14:textId="77777777" w:rsidR="00D95BC5" w:rsidRPr="00282115" w:rsidRDefault="00D95BC5" w:rsidP="009C13D3">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Es un dispositivo hardware o software de interconexión de redes de ordenadores/computadoras que opera en la capa 3 (nivel de red) del modelo </w:t>
            </w:r>
            <w:commentRangeStart w:id="518"/>
            <w:r w:rsidRPr="00282115">
              <w:rPr>
                <w:rFonts w:ascii="Times New Roman" w:hAnsi="Times New Roman" w:cs="Times New Roman"/>
                <w:sz w:val="24"/>
                <w:szCs w:val="24"/>
              </w:rPr>
              <w:t>OSI</w:t>
            </w:r>
            <w:commentRangeEnd w:id="518"/>
            <w:r w:rsidR="00BB71EA">
              <w:rPr>
                <w:rStyle w:val="Refdecomentario"/>
              </w:rPr>
              <w:commentReference w:id="518"/>
            </w:r>
            <w:r w:rsidRPr="00282115">
              <w:rPr>
                <w:rFonts w:ascii="Times New Roman" w:hAnsi="Times New Roman" w:cs="Times New Roman"/>
                <w:sz w:val="24"/>
                <w:szCs w:val="24"/>
              </w:rPr>
              <w:t>.</w:t>
            </w:r>
          </w:p>
        </w:tc>
      </w:tr>
      <w:tr w:rsidR="009C13D3" w:rsidRPr="00282115" w14:paraId="514E6B38" w14:textId="77777777" w:rsidTr="002604FB">
        <w:tc>
          <w:tcPr>
            <w:tcW w:w="3402" w:type="dxa"/>
            <w:shd w:val="clear" w:color="auto" w:fill="auto"/>
            <w:vAlign w:val="center"/>
          </w:tcPr>
          <w:p w14:paraId="651EF834" w14:textId="77777777" w:rsidR="00D95BC5" w:rsidRPr="002604FB" w:rsidRDefault="00D95BC5" w:rsidP="009C13D3">
            <w:pPr>
              <w:spacing w:after="0" w:line="240" w:lineRule="auto"/>
              <w:jc w:val="both"/>
              <w:rPr>
                <w:rFonts w:ascii="Times New Roman" w:hAnsi="Times New Roman" w:cs="Times New Roman"/>
                <w:b/>
                <w:sz w:val="24"/>
                <w:szCs w:val="24"/>
              </w:rPr>
            </w:pPr>
            <w:r w:rsidRPr="002604FB">
              <w:rPr>
                <w:rFonts w:ascii="Times New Roman" w:hAnsi="Times New Roman" w:cs="Times New Roman"/>
                <w:b/>
                <w:sz w:val="24"/>
                <w:szCs w:val="24"/>
              </w:rPr>
              <w:t>Firewall</w:t>
            </w:r>
          </w:p>
        </w:tc>
        <w:tc>
          <w:tcPr>
            <w:tcW w:w="4253" w:type="dxa"/>
            <w:shd w:val="clear" w:color="auto" w:fill="auto"/>
          </w:tcPr>
          <w:p w14:paraId="7024DD65" w14:textId="77777777" w:rsidR="00D95BC5" w:rsidRPr="00282115" w:rsidRDefault="00D95BC5" w:rsidP="009C13D3">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Es un dispositivo o software que permite controlar el ingreso o salidas de los paquetes de información transmitida.</w:t>
            </w:r>
          </w:p>
        </w:tc>
      </w:tr>
      <w:tr w:rsidR="009C13D3" w:rsidRPr="00282115" w14:paraId="199D4108" w14:textId="77777777" w:rsidTr="002604FB">
        <w:tc>
          <w:tcPr>
            <w:tcW w:w="3402" w:type="dxa"/>
            <w:shd w:val="clear" w:color="auto" w:fill="auto"/>
            <w:vAlign w:val="center"/>
          </w:tcPr>
          <w:p w14:paraId="4874232D" w14:textId="77777777" w:rsidR="00D95BC5" w:rsidRPr="002604FB" w:rsidRDefault="00D95BC5" w:rsidP="009C13D3">
            <w:pPr>
              <w:spacing w:after="0" w:line="240" w:lineRule="auto"/>
              <w:jc w:val="both"/>
              <w:rPr>
                <w:rFonts w:ascii="Times New Roman" w:hAnsi="Times New Roman" w:cs="Times New Roman"/>
                <w:b/>
                <w:sz w:val="24"/>
                <w:szCs w:val="24"/>
              </w:rPr>
            </w:pPr>
            <w:r w:rsidRPr="002604FB">
              <w:rPr>
                <w:rFonts w:ascii="Times New Roman" w:hAnsi="Times New Roman" w:cs="Times New Roman"/>
                <w:b/>
                <w:sz w:val="24"/>
                <w:szCs w:val="24"/>
              </w:rPr>
              <w:t>Servidor de Aplicaciones</w:t>
            </w:r>
          </w:p>
        </w:tc>
        <w:tc>
          <w:tcPr>
            <w:tcW w:w="4253" w:type="dxa"/>
            <w:shd w:val="clear" w:color="auto" w:fill="auto"/>
          </w:tcPr>
          <w:p w14:paraId="2A765B67" w14:textId="77777777" w:rsidR="00D95BC5" w:rsidRPr="00282115" w:rsidRDefault="00D95BC5" w:rsidP="009C13D3">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Es un </w:t>
            </w:r>
            <w:commentRangeStart w:id="519"/>
            <w:r w:rsidRPr="00282115">
              <w:rPr>
                <w:rFonts w:ascii="Times New Roman" w:hAnsi="Times New Roman" w:cs="Times New Roman"/>
                <w:sz w:val="24"/>
                <w:szCs w:val="24"/>
              </w:rPr>
              <w:t xml:space="preserve">procesador </w:t>
            </w:r>
            <w:commentRangeEnd w:id="519"/>
            <w:r w:rsidR="00BB71EA">
              <w:rPr>
                <w:rStyle w:val="Refdecomentario"/>
              </w:rPr>
              <w:commentReference w:id="519"/>
            </w:r>
            <w:r w:rsidRPr="00282115">
              <w:rPr>
                <w:rFonts w:ascii="Times New Roman" w:hAnsi="Times New Roman" w:cs="Times New Roman"/>
                <w:sz w:val="24"/>
                <w:szCs w:val="24"/>
              </w:rPr>
              <w:t xml:space="preserve">que mantiene activado todos los servicios del </w:t>
            </w:r>
            <w:r w:rsidR="00370B53" w:rsidRPr="00282115">
              <w:rPr>
                <w:rFonts w:ascii="Times New Roman" w:hAnsi="Times New Roman" w:cs="Times New Roman"/>
                <w:bCs/>
                <w:sz w:val="24"/>
                <w:szCs w:val="24"/>
              </w:rPr>
              <w:t xml:space="preserve">Sistema </w:t>
            </w:r>
            <w:r w:rsidR="00110037" w:rsidRPr="00282115">
              <w:rPr>
                <w:rFonts w:ascii="Times New Roman" w:hAnsi="Times New Roman" w:cs="Times New Roman"/>
                <w:bCs/>
                <w:sz w:val="24"/>
                <w:szCs w:val="24"/>
              </w:rPr>
              <w:t>Móvil</w:t>
            </w:r>
            <w:r w:rsidR="00370B53" w:rsidRPr="00282115">
              <w:rPr>
                <w:rFonts w:ascii="Times New Roman" w:hAnsi="Times New Roman" w:cs="Times New Roman"/>
                <w:bCs/>
                <w:sz w:val="24"/>
                <w:szCs w:val="24"/>
              </w:rPr>
              <w:t xml:space="preserve"> PNP App Requisitorias</w:t>
            </w:r>
            <w:r w:rsidRPr="00282115">
              <w:rPr>
                <w:rFonts w:ascii="Times New Roman" w:hAnsi="Times New Roman" w:cs="Times New Roman"/>
                <w:sz w:val="24"/>
                <w:szCs w:val="24"/>
              </w:rPr>
              <w:t>.</w:t>
            </w:r>
          </w:p>
        </w:tc>
      </w:tr>
      <w:tr w:rsidR="009C13D3" w:rsidRPr="00282115" w14:paraId="1B306609" w14:textId="77777777" w:rsidTr="002604FB">
        <w:tc>
          <w:tcPr>
            <w:tcW w:w="3402" w:type="dxa"/>
            <w:shd w:val="clear" w:color="auto" w:fill="auto"/>
            <w:vAlign w:val="center"/>
          </w:tcPr>
          <w:p w14:paraId="40D495BD" w14:textId="77777777" w:rsidR="00D95BC5" w:rsidRPr="002604FB" w:rsidRDefault="00D95BC5" w:rsidP="009C13D3">
            <w:pPr>
              <w:spacing w:after="0" w:line="240" w:lineRule="auto"/>
              <w:jc w:val="both"/>
              <w:rPr>
                <w:rFonts w:ascii="Times New Roman" w:hAnsi="Times New Roman" w:cs="Times New Roman"/>
                <w:b/>
                <w:sz w:val="24"/>
                <w:szCs w:val="24"/>
              </w:rPr>
            </w:pPr>
            <w:r w:rsidRPr="002604FB">
              <w:rPr>
                <w:rFonts w:ascii="Times New Roman" w:hAnsi="Times New Roman" w:cs="Times New Roman"/>
                <w:b/>
                <w:sz w:val="24"/>
                <w:szCs w:val="24"/>
              </w:rPr>
              <w:t xml:space="preserve">Servidor </w:t>
            </w:r>
            <w:r w:rsidR="00370B53" w:rsidRPr="002604FB">
              <w:rPr>
                <w:rFonts w:ascii="Times New Roman" w:hAnsi="Times New Roman" w:cs="Times New Roman"/>
                <w:b/>
                <w:sz w:val="24"/>
                <w:szCs w:val="24"/>
              </w:rPr>
              <w:t xml:space="preserve">en la nube </w:t>
            </w:r>
            <w:r w:rsidRPr="002604FB">
              <w:rPr>
                <w:rFonts w:ascii="Times New Roman" w:hAnsi="Times New Roman" w:cs="Times New Roman"/>
                <w:b/>
                <w:sz w:val="24"/>
                <w:szCs w:val="24"/>
              </w:rPr>
              <w:t>de Base de Datos</w:t>
            </w:r>
          </w:p>
        </w:tc>
        <w:tc>
          <w:tcPr>
            <w:tcW w:w="4253" w:type="dxa"/>
            <w:shd w:val="clear" w:color="auto" w:fill="auto"/>
          </w:tcPr>
          <w:p w14:paraId="36815897" w14:textId="77777777" w:rsidR="00D95BC5" w:rsidRPr="00282115" w:rsidRDefault="00D95BC5" w:rsidP="009C13D3">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Es un </w:t>
            </w:r>
            <w:commentRangeStart w:id="520"/>
            <w:r w:rsidRPr="00282115">
              <w:rPr>
                <w:rFonts w:ascii="Times New Roman" w:hAnsi="Times New Roman" w:cs="Times New Roman"/>
                <w:sz w:val="24"/>
                <w:szCs w:val="24"/>
              </w:rPr>
              <w:t xml:space="preserve">procesador </w:t>
            </w:r>
            <w:commentRangeEnd w:id="520"/>
            <w:r w:rsidR="00BB71EA">
              <w:rPr>
                <w:rStyle w:val="Refdecomentario"/>
              </w:rPr>
              <w:commentReference w:id="520"/>
            </w:r>
            <w:r w:rsidRPr="00282115">
              <w:rPr>
                <w:rFonts w:ascii="Times New Roman" w:hAnsi="Times New Roman" w:cs="Times New Roman"/>
                <w:sz w:val="24"/>
                <w:szCs w:val="24"/>
              </w:rPr>
              <w:t>que mantiene la comunicación con la base de datos.</w:t>
            </w:r>
          </w:p>
        </w:tc>
      </w:tr>
    </w:tbl>
    <w:p w14:paraId="3C3C4C10" w14:textId="77777777" w:rsidR="00E234AB" w:rsidRDefault="00E234AB" w:rsidP="009C13D3">
      <w:pPr>
        <w:pStyle w:val="Prrafodelista"/>
        <w:autoSpaceDE w:val="0"/>
        <w:autoSpaceDN w:val="0"/>
        <w:adjustRightInd w:val="0"/>
        <w:spacing w:after="0" w:line="360" w:lineRule="auto"/>
        <w:ind w:left="0"/>
        <w:jc w:val="both"/>
        <w:rPr>
          <w:rFonts w:ascii="Times New Roman" w:hAnsi="Times New Roman" w:cs="Times New Roman"/>
          <w:bCs/>
          <w:sz w:val="24"/>
          <w:szCs w:val="24"/>
        </w:rPr>
      </w:pPr>
    </w:p>
    <w:p w14:paraId="2AC71E32" w14:textId="77777777" w:rsidR="00370B53" w:rsidRPr="00282115" w:rsidRDefault="002604FB" w:rsidP="009C13D3">
      <w:pPr>
        <w:pStyle w:val="Prrafodelista"/>
        <w:autoSpaceDE w:val="0"/>
        <w:autoSpaceDN w:val="0"/>
        <w:adjustRightInd w:val="0"/>
        <w:spacing w:after="0" w:line="360" w:lineRule="auto"/>
        <w:ind w:left="0"/>
        <w:jc w:val="both"/>
        <w:rPr>
          <w:rFonts w:ascii="Times New Roman" w:hAnsi="Times New Roman" w:cs="Times New Roman"/>
          <w:bCs/>
          <w:sz w:val="24"/>
          <w:szCs w:val="24"/>
        </w:rPr>
      </w:pPr>
      <w:r>
        <w:rPr>
          <w:noProof/>
          <w:lang w:eastAsia="es-PE"/>
        </w:rPr>
        <mc:AlternateContent>
          <mc:Choice Requires="wps">
            <w:drawing>
              <wp:anchor distT="0" distB="0" distL="114300" distR="114300" simplePos="0" relativeHeight="251815936" behindDoc="0" locked="0" layoutInCell="1" allowOverlap="1" wp14:anchorId="444C5541" wp14:editId="3F6F79CD">
                <wp:simplePos x="0" y="0"/>
                <wp:positionH relativeFrom="margin">
                  <wp:posOffset>798480</wp:posOffset>
                </wp:positionH>
                <wp:positionV relativeFrom="paragraph">
                  <wp:posOffset>84806</wp:posOffset>
                </wp:positionV>
                <wp:extent cx="3767958" cy="330091"/>
                <wp:effectExtent l="0" t="0" r="4445" b="0"/>
                <wp:wrapNone/>
                <wp:docPr id="54" name="Cuadro de texto 54"/>
                <wp:cNvGraphicFramePr/>
                <a:graphic xmlns:a="http://schemas.openxmlformats.org/drawingml/2006/main">
                  <a:graphicData uri="http://schemas.microsoft.com/office/word/2010/wordprocessingShape">
                    <wps:wsp>
                      <wps:cNvSpPr txBox="1"/>
                      <wps:spPr>
                        <a:xfrm>
                          <a:off x="0" y="0"/>
                          <a:ext cx="3767958" cy="3300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DFDFEA" w14:textId="77777777" w:rsidR="00A604EC" w:rsidRPr="006D7131" w:rsidRDefault="00A604EC" w:rsidP="002604FB">
                            <w:pPr>
                              <w:spacing w:line="360" w:lineRule="auto"/>
                              <w:rPr>
                                <w:rFonts w:ascii="Times New Roman" w:hAnsi="Times New Roman" w:cs="Times New Roman"/>
                                <w:b/>
                                <w:i/>
                              </w:rPr>
                            </w:pPr>
                            <w:r>
                              <w:rPr>
                                <w:rFonts w:ascii="Times New Roman" w:hAnsi="Times New Roman" w:cs="Times New Roman"/>
                                <w:b/>
                                <w:i/>
                              </w:rPr>
                              <w:t>Cdro. 05</w:t>
                            </w:r>
                            <w:r w:rsidRPr="006D7131">
                              <w:rPr>
                                <w:rFonts w:ascii="Times New Roman" w:hAnsi="Times New Roman" w:cs="Times New Roman"/>
                                <w:b/>
                                <w:i/>
                              </w:rPr>
                              <w:t xml:space="preserve"> : </w:t>
                            </w:r>
                            <w:r>
                              <w:rPr>
                                <w:rFonts w:ascii="Times New Roman" w:hAnsi="Times New Roman" w:cs="Times New Roman"/>
                                <w:b/>
                                <w:i/>
                              </w:rPr>
                              <w:t xml:space="preserve">Elementos de Despliegue de </w:t>
                            </w:r>
                            <w:r w:rsidRPr="006D7131">
                              <w:rPr>
                                <w:rFonts w:ascii="Times New Roman" w:eastAsia="Times New Roman" w:hAnsi="Times New Roman" w:cs="Times New Roman"/>
                                <w:b/>
                                <w:i/>
                                <w:color w:val="000000"/>
                                <w:lang w:eastAsia="es-PE"/>
                              </w:rPr>
                              <w:t>Sistema PNP App Requisitorias</w:t>
                            </w:r>
                          </w:p>
                          <w:p w14:paraId="349E19FB" w14:textId="77777777" w:rsidR="00A604EC" w:rsidRDefault="00A604EC" w:rsidP="002604FB">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C5541" id="Cuadro de texto 54" o:spid="_x0000_s1052" type="#_x0000_t202" style="position:absolute;left:0;text-align:left;margin-left:62.85pt;margin-top:6.7pt;width:296.7pt;height:26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RlilAIAAJsFAAAOAAAAZHJzL2Uyb0RvYy54bWysVE1v2zAMvQ/YfxB0X+18dgnqFFmKDgOK&#10;tlg79KzIUmNMEjVJiZ39+lKynWRdLx12sSXxkRSfHnlx2WhFdsL5CkxBB2c5JcJwKCvzXNAfj9ef&#10;PlPiAzMlU2BEQffC08vFxw8XtZ2LIWxAlcIRDGL8vLYF3YRg51nm+UZo5s/ACoNGCU6zgFv3nJWO&#10;1Rhdq2yY59OsBldaB1x4j6dXrZEuUnwpBQ93UnoRiCoo3i2kr0vfdfxmiws2f3bMbireXYP9wy00&#10;qwwmPYS6YoGRrav+CqUr7sCDDGccdAZSVlykGrCaQf6qmocNsyLVguR4e6DJ/7+w/HZ370hVFnQy&#10;psQwjW+02rLSASkFCaIJQNCCNNXWzxH9YBEfmi/Q4HP35x4PY/WNdDr+sS6CdiR8fyAZQxGOh6Pz&#10;6flsgrLgaBuN8nyWwmRHb+t8+CpAk7goqMNHTNyy3Y0PeBOE9pCYzIOqyutKqbSJwhEr5ciO4ZOr&#10;0Af/A6UMqQs6HU3yFNhAdG8jKxPDiCSdLl2svK0wrcJeiYhR5ruQSF0q9I3cjHNhDvkTOqIkpnqP&#10;Y4c/3uo9zm0d6JEygwkHZ10ZcKn61GtHysqfPWWyxSPhJ3XHZWjWTdLMcNorYA3lHoXhoO0wb/l1&#10;ha93w3y4Zw5bCrWAYyLc4UcqQPahW1GyAff7rfOIR6WjlZIaW7Sg/teWOUGJ+mawB2aD8Tj2dNqM&#10;J+dD3LhTy/rUYrZ6BSiJAQ4ky9My4oPql9KBfsJpsoxZ0cQMx9wFDf1yFdrBgdOIi+UygbCLLQs3&#10;5sHyGDrSHLX52DwxZzsBxy66hb6Z2fyVjlts9DSw3AaQVRJ5JLpltXsAnABJ+920iiPmdJ9Qx5m6&#10;eAEAAP//AwBQSwMEFAAGAAgAAAAhAKSuT67hAAAACQEAAA8AAABkcnMvZG93bnJldi54bWxMj01P&#10;g0AQhu8m/ofNmHgxdqG0RZGlMUZt4s3iR7xt2RGI7Cxht4D/3vGkt3kzT955Jt/OthMjDr51pCBe&#10;RCCQKmdaqhW8lA+XVyB80GR05wgVfKOHbXF6kuvMuImecdyHWnAJ+UwraELoMyl91aDVfuF6JN59&#10;usHqwHGopRn0xOW2k8so2kirW+ILje7xrsHqa3+0Cj4u6vcnPz++Tsk66e93Y5m+mVKp87P59gZE&#10;wDn8wfCrz+pQsNPBHcl40XFerlNGeUhWIBhI4+sYxEHBZr0CWeTy/wfFDwAAAP//AwBQSwECLQAU&#10;AAYACAAAACEAtoM4kv4AAADhAQAAEwAAAAAAAAAAAAAAAAAAAAAAW0NvbnRlbnRfVHlwZXNdLnht&#10;bFBLAQItABQABgAIAAAAIQA4/SH/1gAAAJQBAAALAAAAAAAAAAAAAAAAAC8BAABfcmVscy8ucmVs&#10;c1BLAQItABQABgAIAAAAIQCVERlilAIAAJsFAAAOAAAAAAAAAAAAAAAAAC4CAABkcnMvZTJvRG9j&#10;LnhtbFBLAQItABQABgAIAAAAIQCkrk+u4QAAAAkBAAAPAAAAAAAAAAAAAAAAAO4EAABkcnMvZG93&#10;bnJldi54bWxQSwUGAAAAAAQABADzAAAA/AUAAAAA&#10;" fillcolor="white [3201]" stroked="f" strokeweight=".5pt">
                <v:textbox>
                  <w:txbxContent>
                    <w:p w14:paraId="71DFDFEA" w14:textId="77777777" w:rsidR="00A604EC" w:rsidRPr="006D7131" w:rsidRDefault="00A604EC" w:rsidP="002604FB">
                      <w:pPr>
                        <w:spacing w:line="360" w:lineRule="auto"/>
                        <w:rPr>
                          <w:rFonts w:ascii="Times New Roman" w:hAnsi="Times New Roman" w:cs="Times New Roman"/>
                          <w:b/>
                          <w:i/>
                        </w:rPr>
                      </w:pPr>
                      <w:r>
                        <w:rPr>
                          <w:rFonts w:ascii="Times New Roman" w:hAnsi="Times New Roman" w:cs="Times New Roman"/>
                          <w:b/>
                          <w:i/>
                        </w:rPr>
                        <w:t>Cdro. 05</w:t>
                      </w:r>
                      <w:r w:rsidRPr="006D7131">
                        <w:rPr>
                          <w:rFonts w:ascii="Times New Roman" w:hAnsi="Times New Roman" w:cs="Times New Roman"/>
                          <w:b/>
                          <w:i/>
                        </w:rPr>
                        <w:t xml:space="preserve"> : </w:t>
                      </w:r>
                      <w:r>
                        <w:rPr>
                          <w:rFonts w:ascii="Times New Roman" w:hAnsi="Times New Roman" w:cs="Times New Roman"/>
                          <w:b/>
                          <w:i/>
                        </w:rPr>
                        <w:t xml:space="preserve">Elementos de Despliegue de </w:t>
                      </w:r>
                      <w:r w:rsidRPr="006D7131">
                        <w:rPr>
                          <w:rFonts w:ascii="Times New Roman" w:eastAsia="Times New Roman" w:hAnsi="Times New Roman" w:cs="Times New Roman"/>
                          <w:b/>
                          <w:i/>
                          <w:color w:val="000000"/>
                          <w:lang w:eastAsia="es-PE"/>
                        </w:rPr>
                        <w:t>Sistema PNP App Requisitorias</w:t>
                      </w:r>
                    </w:p>
                    <w:p w14:paraId="349E19FB" w14:textId="77777777" w:rsidR="00A604EC" w:rsidRDefault="00A604EC" w:rsidP="002604FB">
                      <w:r>
                        <w:t>fig</w:t>
                      </w:r>
                    </w:p>
                  </w:txbxContent>
                </v:textbox>
                <w10:wrap anchorx="margin"/>
              </v:shape>
            </w:pict>
          </mc:Fallback>
        </mc:AlternateContent>
      </w:r>
    </w:p>
    <w:p w14:paraId="33DE1D1C" w14:textId="77777777" w:rsidR="00D95BC5" w:rsidRDefault="00370B53" w:rsidP="00E234AB">
      <w:pPr>
        <w:pStyle w:val="Ttulo3"/>
        <w:numPr>
          <w:ilvl w:val="1"/>
          <w:numId w:val="20"/>
        </w:numPr>
        <w:spacing w:line="240" w:lineRule="auto"/>
        <w:rPr>
          <w:rFonts w:ascii="Times New Roman" w:hAnsi="Times New Roman" w:cs="Times New Roman"/>
          <w:color w:val="auto"/>
          <w:sz w:val="24"/>
          <w:szCs w:val="24"/>
        </w:rPr>
      </w:pPr>
      <w:bookmarkStart w:id="521" w:name="_Toc412395588"/>
      <w:bookmarkStart w:id="522" w:name="_Toc412455142"/>
      <w:r w:rsidRPr="00E340B4">
        <w:rPr>
          <w:rFonts w:ascii="Times New Roman" w:hAnsi="Times New Roman" w:cs="Times New Roman"/>
          <w:color w:val="auto"/>
          <w:sz w:val="24"/>
          <w:szCs w:val="24"/>
        </w:rPr>
        <w:lastRenderedPageBreak/>
        <w:t>Di</w:t>
      </w:r>
      <w:r w:rsidR="00D95BC5" w:rsidRPr="00E340B4">
        <w:rPr>
          <w:rFonts w:ascii="Times New Roman" w:hAnsi="Times New Roman" w:cs="Times New Roman"/>
          <w:color w:val="auto"/>
          <w:sz w:val="24"/>
          <w:szCs w:val="24"/>
        </w:rPr>
        <w:t>seño de la Interfaz Gráfica.</w:t>
      </w:r>
      <w:bookmarkEnd w:id="521"/>
      <w:bookmarkEnd w:id="522"/>
    </w:p>
    <w:p w14:paraId="44A785F7" w14:textId="77777777" w:rsidR="00E234AB" w:rsidRDefault="00E234AB"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501962A8" w14:textId="77777777" w:rsidR="00D95BC5" w:rsidRPr="00282115" w:rsidRDefault="00D95BC5"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r w:rsidRPr="00282115">
        <w:rPr>
          <w:rFonts w:ascii="Times New Roman" w:hAnsi="Times New Roman" w:cs="Times New Roman"/>
          <w:sz w:val="24"/>
          <w:szCs w:val="24"/>
        </w:rPr>
        <w:t>En este punto se describen los componentes utilizados en las interfaces y las propiedades de los mismos, asimismo se especifican las características que tendrán las pantallas para facilitar la interacción con el usuario.</w:t>
      </w:r>
    </w:p>
    <w:p w14:paraId="78EAB0C0" w14:textId="77777777" w:rsidR="00D95BC5" w:rsidRDefault="00D95BC5" w:rsidP="00E234AB">
      <w:pPr>
        <w:pStyle w:val="Prrafodelista"/>
        <w:autoSpaceDE w:val="0"/>
        <w:autoSpaceDN w:val="0"/>
        <w:adjustRightInd w:val="0"/>
        <w:spacing w:after="0" w:line="240" w:lineRule="auto"/>
        <w:ind w:left="0"/>
        <w:jc w:val="both"/>
        <w:rPr>
          <w:rFonts w:ascii="Times New Roman" w:hAnsi="Times New Roman" w:cs="Times New Roman"/>
          <w:bCs/>
          <w:sz w:val="24"/>
          <w:szCs w:val="24"/>
        </w:rPr>
      </w:pPr>
    </w:p>
    <w:p w14:paraId="2FEF296F" w14:textId="77777777" w:rsidR="00E234AB" w:rsidRDefault="00E234AB" w:rsidP="00E234AB">
      <w:pPr>
        <w:pStyle w:val="Prrafodelista"/>
        <w:autoSpaceDE w:val="0"/>
        <w:autoSpaceDN w:val="0"/>
        <w:adjustRightInd w:val="0"/>
        <w:spacing w:after="0" w:line="240" w:lineRule="auto"/>
        <w:ind w:left="0"/>
        <w:jc w:val="both"/>
        <w:rPr>
          <w:rFonts w:ascii="Times New Roman" w:hAnsi="Times New Roman" w:cs="Times New Roman"/>
          <w:bCs/>
          <w:sz w:val="24"/>
          <w:szCs w:val="24"/>
        </w:rPr>
      </w:pPr>
    </w:p>
    <w:p w14:paraId="5E8BC144" w14:textId="77777777" w:rsidR="002604FB" w:rsidRPr="00282115" w:rsidRDefault="002604FB" w:rsidP="00E234AB">
      <w:pPr>
        <w:pStyle w:val="Prrafodelista"/>
        <w:autoSpaceDE w:val="0"/>
        <w:autoSpaceDN w:val="0"/>
        <w:adjustRightInd w:val="0"/>
        <w:spacing w:after="0" w:line="240" w:lineRule="auto"/>
        <w:ind w:left="0"/>
        <w:jc w:val="both"/>
        <w:rPr>
          <w:rFonts w:ascii="Times New Roman" w:hAnsi="Times New Roman" w:cs="Times New Roman"/>
          <w:bCs/>
          <w:sz w:val="24"/>
          <w:szCs w:val="24"/>
        </w:rPr>
      </w:pPr>
    </w:p>
    <w:p w14:paraId="32822FEF" w14:textId="77777777" w:rsidR="00D95BC5" w:rsidRDefault="00D95BC5" w:rsidP="00E234AB">
      <w:pPr>
        <w:pStyle w:val="Prrafodelista"/>
        <w:numPr>
          <w:ilvl w:val="2"/>
          <w:numId w:val="20"/>
        </w:numPr>
        <w:autoSpaceDE w:val="0"/>
        <w:autoSpaceDN w:val="0"/>
        <w:adjustRightInd w:val="0"/>
        <w:spacing w:after="0" w:line="240" w:lineRule="auto"/>
        <w:jc w:val="both"/>
        <w:rPr>
          <w:rFonts w:ascii="Times New Roman" w:hAnsi="Times New Roman" w:cs="Times New Roman"/>
          <w:b/>
          <w:bCs/>
        </w:rPr>
      </w:pPr>
      <w:r w:rsidRPr="002604FB">
        <w:rPr>
          <w:rFonts w:ascii="Times New Roman" w:hAnsi="Times New Roman" w:cs="Times New Roman"/>
          <w:b/>
          <w:bCs/>
        </w:rPr>
        <w:t>Principios Básicos.</w:t>
      </w:r>
    </w:p>
    <w:p w14:paraId="69CB1B9C" w14:textId="77777777" w:rsidR="00E234AB" w:rsidRDefault="00E234AB"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0E90B007" w14:textId="77777777" w:rsidR="00D95BC5" w:rsidRDefault="00D95BC5"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r w:rsidRPr="00282115">
        <w:rPr>
          <w:rFonts w:ascii="Times New Roman" w:hAnsi="Times New Roman" w:cs="Times New Roman"/>
          <w:sz w:val="24"/>
          <w:szCs w:val="24"/>
        </w:rPr>
        <w:t>La interfaz gráfica debe cumplir lo siguiente:</w:t>
      </w:r>
    </w:p>
    <w:p w14:paraId="5FBDBD81" w14:textId="77777777" w:rsidR="002604FB" w:rsidRPr="00282115" w:rsidRDefault="002604FB"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0D1BEA37" w14:textId="77777777" w:rsidR="00D95BC5" w:rsidRPr="00282115" w:rsidRDefault="00D95BC5"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02F4E61F" w14:textId="77777777" w:rsidR="00D95BC5" w:rsidRPr="002604FB" w:rsidRDefault="00D95BC5" w:rsidP="00E234AB">
      <w:pPr>
        <w:pStyle w:val="Prrafodelista"/>
        <w:numPr>
          <w:ilvl w:val="0"/>
          <w:numId w:val="5"/>
        </w:numPr>
        <w:autoSpaceDE w:val="0"/>
        <w:autoSpaceDN w:val="0"/>
        <w:adjustRightInd w:val="0"/>
        <w:spacing w:after="0" w:line="240" w:lineRule="auto"/>
        <w:ind w:left="360"/>
        <w:jc w:val="both"/>
        <w:rPr>
          <w:rFonts w:ascii="Times New Roman" w:hAnsi="Times New Roman" w:cs="Times New Roman"/>
          <w:sz w:val="24"/>
          <w:szCs w:val="24"/>
        </w:rPr>
      </w:pPr>
      <w:r w:rsidRPr="002604FB">
        <w:rPr>
          <w:rFonts w:ascii="Times New Roman" w:hAnsi="Times New Roman" w:cs="Times New Roman"/>
          <w:sz w:val="24"/>
          <w:szCs w:val="24"/>
        </w:rPr>
        <w:t>Debe de existir retroalimentación.</w:t>
      </w:r>
      <w:ins w:id="523" w:author="Luis" w:date="2015-02-22T23:29:00Z">
        <w:r w:rsidR="00BB71EA">
          <w:rPr>
            <w:rFonts w:ascii="Times New Roman" w:hAnsi="Times New Roman" w:cs="Times New Roman"/>
            <w:sz w:val="24"/>
            <w:szCs w:val="24"/>
          </w:rPr>
          <w:t xml:space="preserve"> </w:t>
        </w:r>
      </w:ins>
      <w:r w:rsidRPr="002604FB">
        <w:rPr>
          <w:rFonts w:ascii="Times New Roman" w:hAnsi="Times New Roman" w:cs="Times New Roman"/>
          <w:sz w:val="24"/>
          <w:szCs w:val="24"/>
        </w:rPr>
        <w:t>La retroalimentación es la información o respuesta que da el sistema ante alguna acción realizada por el usuario. Por ejemplo cuando se muestra un mensaje que indique que la acción se realizó correctamente.</w:t>
      </w:r>
    </w:p>
    <w:p w14:paraId="082CF833" w14:textId="77777777" w:rsidR="00D95BC5" w:rsidRPr="00282115" w:rsidRDefault="00D95BC5" w:rsidP="00E234AB">
      <w:pPr>
        <w:pStyle w:val="Prrafodelista"/>
        <w:autoSpaceDE w:val="0"/>
        <w:autoSpaceDN w:val="0"/>
        <w:adjustRightInd w:val="0"/>
        <w:spacing w:after="0" w:line="240" w:lineRule="auto"/>
        <w:ind w:left="360"/>
        <w:jc w:val="both"/>
        <w:rPr>
          <w:rFonts w:ascii="Times New Roman" w:hAnsi="Times New Roman" w:cs="Times New Roman"/>
          <w:sz w:val="24"/>
          <w:szCs w:val="24"/>
        </w:rPr>
      </w:pPr>
    </w:p>
    <w:p w14:paraId="403A7434" w14:textId="77777777" w:rsidR="00D95BC5" w:rsidRPr="002604FB" w:rsidRDefault="00D95BC5" w:rsidP="00E234AB">
      <w:pPr>
        <w:pStyle w:val="Prrafodelista"/>
        <w:numPr>
          <w:ilvl w:val="0"/>
          <w:numId w:val="5"/>
        </w:numPr>
        <w:autoSpaceDE w:val="0"/>
        <w:autoSpaceDN w:val="0"/>
        <w:adjustRightInd w:val="0"/>
        <w:spacing w:after="0" w:line="240" w:lineRule="auto"/>
        <w:ind w:left="360"/>
        <w:jc w:val="both"/>
        <w:rPr>
          <w:rFonts w:ascii="Times New Roman" w:hAnsi="Times New Roman" w:cs="Times New Roman"/>
          <w:sz w:val="24"/>
          <w:szCs w:val="24"/>
        </w:rPr>
      </w:pPr>
      <w:r w:rsidRPr="00282115">
        <w:rPr>
          <w:rFonts w:ascii="Times New Roman" w:hAnsi="Times New Roman" w:cs="Times New Roman"/>
          <w:sz w:val="24"/>
          <w:szCs w:val="24"/>
        </w:rPr>
        <w:t>Minimizar las posibilidades de error.</w:t>
      </w:r>
      <w:ins w:id="524" w:author="Luis" w:date="2015-02-22T23:30:00Z">
        <w:r w:rsidR="00BB71EA">
          <w:rPr>
            <w:rFonts w:ascii="Times New Roman" w:hAnsi="Times New Roman" w:cs="Times New Roman"/>
            <w:sz w:val="24"/>
            <w:szCs w:val="24"/>
          </w:rPr>
          <w:t xml:space="preserve"> </w:t>
        </w:r>
      </w:ins>
      <w:r w:rsidRPr="002604FB">
        <w:rPr>
          <w:rFonts w:ascii="Times New Roman" w:hAnsi="Times New Roman" w:cs="Times New Roman"/>
          <w:sz w:val="24"/>
          <w:szCs w:val="24"/>
        </w:rPr>
        <w:t>El sistema debe proveer al usuario solamente los comandos que son posibles ejecutarse bajo ciertas circunstancias a fin de prevenir errores, por ejemplo:</w:t>
      </w:r>
    </w:p>
    <w:p w14:paraId="1D88B7CA" w14:textId="77777777" w:rsidR="00D95BC5" w:rsidRPr="00BD33AB" w:rsidDel="00BD33AB" w:rsidRDefault="00D95BC5">
      <w:pPr>
        <w:pStyle w:val="Prrafodelista"/>
        <w:numPr>
          <w:ilvl w:val="2"/>
          <w:numId w:val="42"/>
        </w:numPr>
        <w:spacing w:line="240" w:lineRule="auto"/>
        <w:rPr>
          <w:del w:id="525" w:author="Edwin Huamaní" w:date="2015-02-23T04:37:00Z"/>
          <w:rFonts w:ascii="Times New Roman" w:hAnsi="Times New Roman" w:cs="Times New Roman"/>
          <w:sz w:val="24"/>
          <w:szCs w:val="24"/>
          <w:rPrChange w:id="526" w:author="Edwin Huamaní" w:date="2015-02-23T04:38:00Z">
            <w:rPr>
              <w:del w:id="527" w:author="Edwin Huamaní" w:date="2015-02-23T04:37:00Z"/>
            </w:rPr>
          </w:rPrChange>
        </w:rPr>
        <w:pPrChange w:id="528" w:author="Edwin Huamaní" w:date="2015-02-23T04:38:00Z">
          <w:pPr>
            <w:pStyle w:val="Prrafodelista"/>
            <w:autoSpaceDE w:val="0"/>
            <w:autoSpaceDN w:val="0"/>
            <w:adjustRightInd w:val="0"/>
            <w:spacing w:after="0" w:line="360" w:lineRule="auto"/>
            <w:ind w:left="360"/>
            <w:jc w:val="both"/>
          </w:pPr>
        </w:pPrChange>
      </w:pPr>
    </w:p>
    <w:p w14:paraId="20FF80D3" w14:textId="77777777" w:rsidR="00D95BC5" w:rsidRPr="00BD33AB" w:rsidRDefault="00D95BC5">
      <w:pPr>
        <w:pStyle w:val="Prrafodelista"/>
        <w:numPr>
          <w:ilvl w:val="2"/>
          <w:numId w:val="42"/>
        </w:numPr>
        <w:spacing w:line="240" w:lineRule="auto"/>
        <w:pPrChange w:id="529" w:author="Edwin Huamaní" w:date="2015-02-23T04:38:00Z">
          <w:pPr>
            <w:pStyle w:val="Prrafodelista"/>
            <w:numPr>
              <w:ilvl w:val="1"/>
              <w:numId w:val="6"/>
            </w:numPr>
            <w:autoSpaceDE w:val="0"/>
            <w:autoSpaceDN w:val="0"/>
            <w:adjustRightInd w:val="0"/>
            <w:spacing w:after="0" w:line="360" w:lineRule="auto"/>
            <w:ind w:left="360" w:hanging="360"/>
            <w:jc w:val="both"/>
          </w:pPr>
        </w:pPrChange>
      </w:pPr>
      <w:commentRangeStart w:id="530"/>
      <w:r w:rsidRPr="00BD33AB">
        <w:t>No ofrecer opciones de un menú que darán un mensaje como: “Error”, “Comando no disponible en este momento”.</w:t>
      </w:r>
      <w:commentRangeEnd w:id="530"/>
      <w:r w:rsidR="00BB71EA">
        <w:rPr>
          <w:rStyle w:val="Refdecomentario"/>
        </w:rPr>
        <w:commentReference w:id="530"/>
      </w:r>
    </w:p>
    <w:p w14:paraId="19A97FB2" w14:textId="77777777" w:rsidR="002604FB" w:rsidRPr="00282115" w:rsidRDefault="002604FB">
      <w:pPr>
        <w:pStyle w:val="Prrafodelista"/>
        <w:autoSpaceDE w:val="0"/>
        <w:autoSpaceDN w:val="0"/>
        <w:adjustRightInd w:val="0"/>
        <w:spacing w:after="0" w:line="240" w:lineRule="auto"/>
        <w:ind w:left="1776"/>
        <w:jc w:val="both"/>
        <w:rPr>
          <w:rFonts w:ascii="Times New Roman" w:hAnsi="Times New Roman" w:cs="Times New Roman"/>
          <w:sz w:val="24"/>
          <w:szCs w:val="24"/>
        </w:rPr>
        <w:pPrChange w:id="531" w:author="Edwin Huamaní" w:date="2015-02-23T04:37:00Z">
          <w:pPr>
            <w:pStyle w:val="Prrafodelista"/>
            <w:autoSpaceDE w:val="0"/>
            <w:autoSpaceDN w:val="0"/>
            <w:adjustRightInd w:val="0"/>
            <w:spacing w:after="0" w:line="360" w:lineRule="auto"/>
            <w:ind w:left="360"/>
            <w:jc w:val="both"/>
          </w:pPr>
        </w:pPrChange>
      </w:pPr>
      <w:commentRangeStart w:id="532"/>
    </w:p>
    <w:p w14:paraId="169491FA" w14:textId="77777777" w:rsidR="00D95BC5" w:rsidRDefault="00D95BC5">
      <w:pPr>
        <w:pStyle w:val="Prrafodelista"/>
        <w:numPr>
          <w:ilvl w:val="2"/>
          <w:numId w:val="42"/>
        </w:numPr>
        <w:autoSpaceDE w:val="0"/>
        <w:autoSpaceDN w:val="0"/>
        <w:adjustRightInd w:val="0"/>
        <w:spacing w:after="0" w:line="240" w:lineRule="auto"/>
        <w:jc w:val="both"/>
        <w:rPr>
          <w:rFonts w:ascii="Times New Roman" w:hAnsi="Times New Roman" w:cs="Times New Roman"/>
          <w:sz w:val="24"/>
          <w:szCs w:val="24"/>
        </w:rPr>
        <w:pPrChange w:id="533" w:author="Edwin Huamaní" w:date="2015-02-23T04:38:00Z">
          <w:pPr>
            <w:pStyle w:val="Prrafodelista"/>
            <w:numPr>
              <w:ilvl w:val="1"/>
              <w:numId w:val="6"/>
            </w:numPr>
            <w:autoSpaceDE w:val="0"/>
            <w:autoSpaceDN w:val="0"/>
            <w:adjustRightInd w:val="0"/>
            <w:spacing w:after="0" w:line="360" w:lineRule="auto"/>
            <w:ind w:left="360" w:hanging="360"/>
            <w:jc w:val="both"/>
          </w:pPr>
        </w:pPrChange>
      </w:pPr>
      <w:r w:rsidRPr="00282115">
        <w:rPr>
          <w:rFonts w:ascii="Times New Roman" w:hAnsi="Times New Roman" w:cs="Times New Roman"/>
          <w:sz w:val="24"/>
          <w:szCs w:val="24"/>
        </w:rPr>
        <w:t>No permitir borrar algo cuando no es posible hacerlo.</w:t>
      </w:r>
      <w:commentRangeEnd w:id="532"/>
      <w:r w:rsidR="00BB71EA">
        <w:rPr>
          <w:rStyle w:val="Refdecomentario"/>
        </w:rPr>
        <w:commentReference w:id="532"/>
      </w:r>
    </w:p>
    <w:p w14:paraId="0B92FE7F" w14:textId="77777777" w:rsidR="002604FB" w:rsidRPr="00282115" w:rsidRDefault="002604FB">
      <w:pPr>
        <w:pStyle w:val="Prrafodelista"/>
        <w:autoSpaceDE w:val="0"/>
        <w:autoSpaceDN w:val="0"/>
        <w:adjustRightInd w:val="0"/>
        <w:spacing w:after="0" w:line="240" w:lineRule="auto"/>
        <w:ind w:left="1776"/>
        <w:jc w:val="both"/>
        <w:rPr>
          <w:rFonts w:ascii="Times New Roman" w:hAnsi="Times New Roman" w:cs="Times New Roman"/>
          <w:sz w:val="24"/>
          <w:szCs w:val="24"/>
        </w:rPr>
        <w:pPrChange w:id="534" w:author="Edwin Huamaní" w:date="2015-02-23T04:37:00Z">
          <w:pPr>
            <w:pStyle w:val="Prrafodelista"/>
            <w:autoSpaceDE w:val="0"/>
            <w:autoSpaceDN w:val="0"/>
            <w:adjustRightInd w:val="0"/>
            <w:spacing w:after="0" w:line="360" w:lineRule="auto"/>
            <w:ind w:left="360"/>
            <w:jc w:val="both"/>
          </w:pPr>
        </w:pPrChange>
      </w:pPr>
    </w:p>
    <w:p w14:paraId="2139F374" w14:textId="77777777" w:rsidR="00D95BC5" w:rsidRPr="00282115" w:rsidRDefault="00D95BC5">
      <w:pPr>
        <w:pStyle w:val="Prrafodelista"/>
        <w:numPr>
          <w:ilvl w:val="2"/>
          <w:numId w:val="42"/>
        </w:numPr>
        <w:autoSpaceDE w:val="0"/>
        <w:autoSpaceDN w:val="0"/>
        <w:adjustRightInd w:val="0"/>
        <w:spacing w:after="0" w:line="240" w:lineRule="auto"/>
        <w:jc w:val="both"/>
        <w:rPr>
          <w:rFonts w:ascii="Times New Roman" w:hAnsi="Times New Roman" w:cs="Times New Roman"/>
          <w:sz w:val="24"/>
          <w:szCs w:val="24"/>
        </w:rPr>
        <w:pPrChange w:id="535" w:author="Edwin Huamaní" w:date="2015-02-23T04:38:00Z">
          <w:pPr>
            <w:pStyle w:val="Prrafodelista"/>
            <w:numPr>
              <w:ilvl w:val="1"/>
              <w:numId w:val="6"/>
            </w:numPr>
            <w:autoSpaceDE w:val="0"/>
            <w:autoSpaceDN w:val="0"/>
            <w:adjustRightInd w:val="0"/>
            <w:spacing w:after="0" w:line="360" w:lineRule="auto"/>
            <w:ind w:left="360" w:hanging="360"/>
            <w:jc w:val="both"/>
          </w:pPr>
        </w:pPrChange>
      </w:pPr>
      <w:r w:rsidRPr="00282115">
        <w:rPr>
          <w:rFonts w:ascii="Times New Roman" w:hAnsi="Times New Roman" w:cs="Times New Roman"/>
          <w:sz w:val="24"/>
          <w:szCs w:val="24"/>
        </w:rPr>
        <w:t>No permitir usar el comando “</w:t>
      </w:r>
      <w:commentRangeStart w:id="536"/>
      <w:r w:rsidRPr="00282115">
        <w:rPr>
          <w:rFonts w:ascii="Times New Roman" w:hAnsi="Times New Roman" w:cs="Times New Roman"/>
          <w:sz w:val="24"/>
          <w:szCs w:val="24"/>
        </w:rPr>
        <w:t>copiar</w:t>
      </w:r>
      <w:commentRangeEnd w:id="536"/>
      <w:r w:rsidR="00BB71EA">
        <w:rPr>
          <w:rStyle w:val="Refdecomentario"/>
        </w:rPr>
        <w:commentReference w:id="536"/>
      </w:r>
      <w:r w:rsidRPr="00282115">
        <w:rPr>
          <w:rFonts w:ascii="Times New Roman" w:hAnsi="Times New Roman" w:cs="Times New Roman"/>
          <w:sz w:val="24"/>
          <w:szCs w:val="24"/>
        </w:rPr>
        <w:t>” cuando nada ha sido seleccionado.</w:t>
      </w:r>
    </w:p>
    <w:p w14:paraId="473D6E26" w14:textId="77777777" w:rsidR="00D95BC5" w:rsidRPr="00282115" w:rsidRDefault="00D95BC5">
      <w:pPr>
        <w:pStyle w:val="Prrafodelista"/>
        <w:autoSpaceDE w:val="0"/>
        <w:autoSpaceDN w:val="0"/>
        <w:adjustRightInd w:val="0"/>
        <w:spacing w:after="0" w:line="240" w:lineRule="auto"/>
        <w:ind w:left="1776"/>
        <w:jc w:val="both"/>
        <w:rPr>
          <w:rFonts w:ascii="Times New Roman" w:hAnsi="Times New Roman" w:cs="Times New Roman"/>
          <w:bCs/>
          <w:sz w:val="24"/>
          <w:szCs w:val="24"/>
        </w:rPr>
        <w:pPrChange w:id="537" w:author="Edwin Huamaní" w:date="2015-02-23T04:37:00Z">
          <w:pPr>
            <w:pStyle w:val="Prrafodelista"/>
            <w:autoSpaceDE w:val="0"/>
            <w:autoSpaceDN w:val="0"/>
            <w:adjustRightInd w:val="0"/>
            <w:spacing w:after="0" w:line="360" w:lineRule="auto"/>
            <w:ind w:left="360"/>
            <w:jc w:val="both"/>
          </w:pPr>
        </w:pPrChange>
      </w:pPr>
    </w:p>
    <w:p w14:paraId="1AB78CD0" w14:textId="77777777" w:rsidR="00D95BC5" w:rsidRPr="00282115" w:rsidRDefault="00D95BC5">
      <w:pPr>
        <w:pStyle w:val="Prrafodelista"/>
        <w:numPr>
          <w:ilvl w:val="2"/>
          <w:numId w:val="42"/>
        </w:numPr>
        <w:autoSpaceDE w:val="0"/>
        <w:autoSpaceDN w:val="0"/>
        <w:adjustRightInd w:val="0"/>
        <w:spacing w:after="0" w:line="240" w:lineRule="auto"/>
        <w:jc w:val="both"/>
        <w:rPr>
          <w:rFonts w:ascii="Times New Roman" w:hAnsi="Times New Roman" w:cs="Times New Roman"/>
          <w:bCs/>
          <w:sz w:val="24"/>
          <w:szCs w:val="24"/>
        </w:rPr>
        <w:pPrChange w:id="538" w:author="Edwin Huamaní" w:date="2015-02-23T04:38:00Z">
          <w:pPr>
            <w:pStyle w:val="Prrafodelista"/>
            <w:numPr>
              <w:numId w:val="5"/>
            </w:numPr>
            <w:autoSpaceDE w:val="0"/>
            <w:autoSpaceDN w:val="0"/>
            <w:adjustRightInd w:val="0"/>
            <w:spacing w:after="0" w:line="360" w:lineRule="auto"/>
            <w:ind w:left="360" w:hanging="360"/>
            <w:jc w:val="both"/>
          </w:pPr>
        </w:pPrChange>
      </w:pPr>
      <w:r w:rsidRPr="00282115">
        <w:rPr>
          <w:rFonts w:ascii="Times New Roman" w:hAnsi="Times New Roman" w:cs="Times New Roman"/>
          <w:sz w:val="24"/>
          <w:szCs w:val="24"/>
        </w:rPr>
        <w:t>Su uso debe tratar de ser lo más intuitivo y fácil posible para el usuario.</w:t>
      </w:r>
    </w:p>
    <w:p w14:paraId="0EA1B559" w14:textId="77777777" w:rsidR="00D95BC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6CB6CA22" w14:textId="77777777" w:rsidR="002604FB" w:rsidRDefault="002604FB" w:rsidP="00E234AB">
      <w:pPr>
        <w:autoSpaceDE w:val="0"/>
        <w:autoSpaceDN w:val="0"/>
        <w:adjustRightInd w:val="0"/>
        <w:spacing w:after="0" w:line="240" w:lineRule="auto"/>
        <w:jc w:val="both"/>
        <w:rPr>
          <w:rFonts w:ascii="Times New Roman" w:hAnsi="Times New Roman" w:cs="Times New Roman"/>
          <w:sz w:val="24"/>
          <w:szCs w:val="24"/>
        </w:rPr>
      </w:pPr>
    </w:p>
    <w:p w14:paraId="7CD94D7F" w14:textId="77777777" w:rsidR="00E234AB" w:rsidRPr="00282115" w:rsidRDefault="00E234AB" w:rsidP="00E234AB">
      <w:pPr>
        <w:autoSpaceDE w:val="0"/>
        <w:autoSpaceDN w:val="0"/>
        <w:adjustRightInd w:val="0"/>
        <w:spacing w:after="0" w:line="240" w:lineRule="auto"/>
        <w:jc w:val="both"/>
        <w:rPr>
          <w:rFonts w:ascii="Times New Roman" w:hAnsi="Times New Roman" w:cs="Times New Roman"/>
          <w:sz w:val="24"/>
          <w:szCs w:val="24"/>
        </w:rPr>
      </w:pPr>
    </w:p>
    <w:p w14:paraId="3B755A09" w14:textId="77777777" w:rsidR="00D95BC5" w:rsidRDefault="00D95BC5" w:rsidP="00E234AB">
      <w:pPr>
        <w:pStyle w:val="Prrafodelista"/>
        <w:numPr>
          <w:ilvl w:val="2"/>
          <w:numId w:val="20"/>
        </w:numPr>
        <w:autoSpaceDE w:val="0"/>
        <w:autoSpaceDN w:val="0"/>
        <w:adjustRightInd w:val="0"/>
        <w:spacing w:after="0" w:line="240" w:lineRule="auto"/>
        <w:jc w:val="both"/>
        <w:rPr>
          <w:rFonts w:ascii="Times New Roman" w:hAnsi="Times New Roman" w:cs="Times New Roman"/>
          <w:b/>
          <w:bCs/>
        </w:rPr>
      </w:pPr>
      <w:r w:rsidRPr="002604FB">
        <w:rPr>
          <w:rFonts w:ascii="Times New Roman" w:hAnsi="Times New Roman" w:cs="Times New Roman"/>
          <w:b/>
          <w:bCs/>
        </w:rPr>
        <w:t>Sobre el Diseño General.</w:t>
      </w:r>
    </w:p>
    <w:p w14:paraId="0321F7B1" w14:textId="77777777" w:rsidR="002604FB" w:rsidRPr="002604FB" w:rsidRDefault="002604FB" w:rsidP="00E234AB">
      <w:pPr>
        <w:pStyle w:val="Prrafodelista"/>
        <w:autoSpaceDE w:val="0"/>
        <w:autoSpaceDN w:val="0"/>
        <w:adjustRightInd w:val="0"/>
        <w:spacing w:after="0" w:line="240" w:lineRule="auto"/>
        <w:jc w:val="both"/>
        <w:rPr>
          <w:rFonts w:ascii="Times New Roman" w:hAnsi="Times New Roman" w:cs="Times New Roman"/>
          <w:b/>
          <w:bCs/>
        </w:rPr>
      </w:pPr>
    </w:p>
    <w:p w14:paraId="49280243" w14:textId="77777777" w:rsidR="00D95BC5" w:rsidRPr="00282115" w:rsidRDefault="00D95BC5"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r w:rsidRPr="00282115">
        <w:rPr>
          <w:rFonts w:ascii="Times New Roman" w:hAnsi="Times New Roman" w:cs="Times New Roman"/>
          <w:sz w:val="24"/>
          <w:szCs w:val="24"/>
        </w:rPr>
        <w:t>En esta parte del Proyecto se detallan los controles a ser utilizados en el sistema así como se presentarán los prototipos de las pantallas principales del sistema.</w:t>
      </w:r>
    </w:p>
    <w:p w14:paraId="1EEBB0B1" w14:textId="77777777" w:rsidR="00D95BC5" w:rsidRDefault="00D95BC5"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52E63371" w14:textId="77777777" w:rsidR="002604FB" w:rsidRPr="00282115" w:rsidRDefault="002604FB"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64505848" w14:textId="77777777" w:rsidR="00D95BC5" w:rsidRDefault="00D95BC5" w:rsidP="00E234AB">
      <w:pPr>
        <w:pStyle w:val="Prrafodelista"/>
        <w:numPr>
          <w:ilvl w:val="1"/>
          <w:numId w:val="27"/>
        </w:numPr>
        <w:autoSpaceDE w:val="0"/>
        <w:autoSpaceDN w:val="0"/>
        <w:adjustRightInd w:val="0"/>
        <w:spacing w:after="0" w:line="240" w:lineRule="auto"/>
        <w:jc w:val="both"/>
        <w:rPr>
          <w:rFonts w:ascii="Times New Roman" w:hAnsi="Times New Roman" w:cs="Times New Roman"/>
          <w:b/>
          <w:bCs/>
          <w:sz w:val="24"/>
          <w:szCs w:val="24"/>
        </w:rPr>
      </w:pPr>
      <w:r w:rsidRPr="002604FB">
        <w:rPr>
          <w:rFonts w:ascii="Times New Roman" w:hAnsi="Times New Roman" w:cs="Times New Roman"/>
          <w:b/>
          <w:bCs/>
          <w:sz w:val="24"/>
          <w:szCs w:val="24"/>
        </w:rPr>
        <w:t>Pantallas Principales.</w:t>
      </w:r>
    </w:p>
    <w:p w14:paraId="31C8EEA5" w14:textId="77777777" w:rsidR="00D95BC5" w:rsidRPr="00282115" w:rsidRDefault="00D95BC5" w:rsidP="00E234AB">
      <w:pPr>
        <w:pStyle w:val="Prrafodelista"/>
        <w:autoSpaceDE w:val="0"/>
        <w:autoSpaceDN w:val="0"/>
        <w:adjustRightInd w:val="0"/>
        <w:spacing w:after="0" w:line="240" w:lineRule="auto"/>
        <w:ind w:left="1080"/>
        <w:jc w:val="both"/>
        <w:rPr>
          <w:rFonts w:ascii="Times New Roman" w:hAnsi="Times New Roman" w:cs="Times New Roman"/>
          <w:bCs/>
          <w:sz w:val="24"/>
          <w:szCs w:val="24"/>
        </w:rPr>
      </w:pPr>
      <w:r w:rsidRPr="00282115">
        <w:rPr>
          <w:rFonts w:ascii="Times New Roman" w:hAnsi="Times New Roman" w:cs="Times New Roman"/>
          <w:sz w:val="24"/>
          <w:szCs w:val="24"/>
        </w:rPr>
        <w:t>Las pantallas principales del sistema son las siguientes:</w:t>
      </w:r>
    </w:p>
    <w:p w14:paraId="047801D8" w14:textId="77777777" w:rsidR="00D95BC5" w:rsidRDefault="00D95BC5" w:rsidP="00E234AB">
      <w:pPr>
        <w:autoSpaceDE w:val="0"/>
        <w:autoSpaceDN w:val="0"/>
        <w:adjustRightInd w:val="0"/>
        <w:spacing w:after="0" w:line="240" w:lineRule="auto"/>
        <w:ind w:left="1080" w:firstLine="708"/>
        <w:jc w:val="both"/>
        <w:rPr>
          <w:rFonts w:ascii="Times New Roman" w:hAnsi="Times New Roman" w:cs="Times New Roman"/>
          <w:bCs/>
          <w:sz w:val="24"/>
          <w:szCs w:val="24"/>
        </w:rPr>
      </w:pPr>
    </w:p>
    <w:p w14:paraId="0AEB5D0A" w14:textId="77777777" w:rsidR="00A819B7" w:rsidRDefault="00A819B7" w:rsidP="009C13D3">
      <w:pPr>
        <w:autoSpaceDE w:val="0"/>
        <w:autoSpaceDN w:val="0"/>
        <w:adjustRightInd w:val="0"/>
        <w:spacing w:after="0" w:line="360" w:lineRule="auto"/>
        <w:ind w:firstLine="708"/>
        <w:jc w:val="both"/>
        <w:rPr>
          <w:rFonts w:ascii="Times New Roman" w:hAnsi="Times New Roman" w:cs="Times New Roman"/>
          <w:bCs/>
          <w:sz w:val="24"/>
          <w:szCs w:val="24"/>
        </w:rPr>
      </w:pPr>
    </w:p>
    <w:p w14:paraId="46687703" w14:textId="77777777" w:rsidR="00D95BC5" w:rsidRPr="002604FB" w:rsidRDefault="00D95BC5" w:rsidP="00E234AB">
      <w:pPr>
        <w:autoSpaceDE w:val="0"/>
        <w:autoSpaceDN w:val="0"/>
        <w:adjustRightInd w:val="0"/>
        <w:spacing w:after="0" w:line="240" w:lineRule="auto"/>
        <w:ind w:left="708" w:firstLine="708"/>
        <w:jc w:val="both"/>
        <w:rPr>
          <w:rFonts w:ascii="Times New Roman" w:hAnsi="Times New Roman" w:cs="Times New Roman"/>
          <w:b/>
          <w:bCs/>
          <w:sz w:val="24"/>
          <w:szCs w:val="24"/>
        </w:rPr>
      </w:pPr>
      <w:r w:rsidRPr="002604FB">
        <w:rPr>
          <w:rFonts w:ascii="Times New Roman" w:hAnsi="Times New Roman" w:cs="Times New Roman"/>
          <w:b/>
          <w:bCs/>
          <w:sz w:val="24"/>
          <w:szCs w:val="24"/>
        </w:rPr>
        <w:lastRenderedPageBreak/>
        <w:t>MODULO SEGURIDAD.</w:t>
      </w:r>
    </w:p>
    <w:p w14:paraId="30AA95DE" w14:textId="77777777" w:rsidR="00D95BC5" w:rsidRPr="002604FB" w:rsidRDefault="00D95BC5" w:rsidP="00E234AB">
      <w:pPr>
        <w:autoSpaceDE w:val="0"/>
        <w:autoSpaceDN w:val="0"/>
        <w:adjustRightInd w:val="0"/>
        <w:spacing w:after="0" w:line="240" w:lineRule="auto"/>
        <w:ind w:left="708" w:firstLine="708"/>
        <w:jc w:val="both"/>
        <w:rPr>
          <w:rFonts w:ascii="Times New Roman" w:hAnsi="Times New Roman" w:cs="Times New Roman"/>
          <w:b/>
          <w:bCs/>
          <w:sz w:val="24"/>
          <w:szCs w:val="24"/>
        </w:rPr>
      </w:pPr>
    </w:p>
    <w:p w14:paraId="1B444615" w14:textId="77777777" w:rsidR="00D95BC5" w:rsidRPr="002604FB" w:rsidRDefault="00D95BC5" w:rsidP="00E234AB">
      <w:pPr>
        <w:autoSpaceDE w:val="0"/>
        <w:autoSpaceDN w:val="0"/>
        <w:adjustRightInd w:val="0"/>
        <w:spacing w:after="0" w:line="240" w:lineRule="auto"/>
        <w:ind w:left="708" w:firstLine="708"/>
        <w:jc w:val="both"/>
        <w:rPr>
          <w:rFonts w:ascii="Times New Roman" w:hAnsi="Times New Roman" w:cs="Times New Roman"/>
          <w:b/>
          <w:bCs/>
          <w:sz w:val="24"/>
          <w:szCs w:val="24"/>
        </w:rPr>
      </w:pPr>
      <w:r w:rsidRPr="002604FB">
        <w:rPr>
          <w:rFonts w:ascii="Times New Roman" w:hAnsi="Times New Roman" w:cs="Times New Roman"/>
          <w:b/>
          <w:bCs/>
          <w:sz w:val="24"/>
          <w:szCs w:val="24"/>
        </w:rPr>
        <w:t>Acceso al Sistema.</w:t>
      </w:r>
    </w:p>
    <w:p w14:paraId="254164B4"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58C11565" w14:textId="77777777" w:rsidR="00D95BC5" w:rsidRPr="00282115" w:rsidRDefault="002604FB" w:rsidP="00E234AB">
      <w:pPr>
        <w:autoSpaceDE w:val="0"/>
        <w:autoSpaceDN w:val="0"/>
        <w:adjustRightInd w:val="0"/>
        <w:spacing w:after="0" w:line="240" w:lineRule="auto"/>
        <w:ind w:left="1416"/>
        <w:jc w:val="both"/>
        <w:rPr>
          <w:rFonts w:ascii="Times New Roman" w:hAnsi="Times New Roman" w:cs="Times New Roman"/>
          <w:sz w:val="24"/>
          <w:szCs w:val="24"/>
        </w:rPr>
      </w:pPr>
      <w:r>
        <w:rPr>
          <w:rFonts w:ascii="Times New Roman" w:hAnsi="Times New Roman" w:cs="Times New Roman"/>
          <w:sz w:val="24"/>
          <w:szCs w:val="24"/>
        </w:rPr>
        <w:t>En la figura 21</w:t>
      </w:r>
      <w:r w:rsidR="00D95BC5" w:rsidRPr="00282115">
        <w:rPr>
          <w:rFonts w:ascii="Times New Roman" w:hAnsi="Times New Roman" w:cs="Times New Roman"/>
          <w:sz w:val="24"/>
          <w:szCs w:val="24"/>
        </w:rPr>
        <w:t xml:space="preserve"> se muestra </w:t>
      </w:r>
      <w:r w:rsidR="00386F77" w:rsidRPr="00282115">
        <w:rPr>
          <w:rFonts w:ascii="Times New Roman" w:hAnsi="Times New Roman" w:cs="Times New Roman"/>
          <w:sz w:val="24"/>
          <w:szCs w:val="24"/>
        </w:rPr>
        <w:t xml:space="preserve">la pantalla de Acceso a la </w:t>
      </w:r>
      <w:r w:rsidR="00110037" w:rsidRPr="00282115">
        <w:rPr>
          <w:rFonts w:ascii="Times New Roman" w:hAnsi="Times New Roman" w:cs="Times New Roman"/>
          <w:sz w:val="24"/>
          <w:szCs w:val="24"/>
        </w:rPr>
        <w:t>aplicación</w:t>
      </w:r>
      <w:r w:rsidR="00386F77" w:rsidRPr="00282115">
        <w:rPr>
          <w:rFonts w:ascii="Times New Roman" w:hAnsi="Times New Roman" w:cs="Times New Roman"/>
          <w:sz w:val="24"/>
          <w:szCs w:val="24"/>
        </w:rPr>
        <w:t xml:space="preserve"> </w:t>
      </w:r>
      <w:r w:rsidR="00110037" w:rsidRPr="00282115">
        <w:rPr>
          <w:rFonts w:ascii="Times New Roman" w:hAnsi="Times New Roman" w:cs="Times New Roman"/>
          <w:sz w:val="24"/>
          <w:szCs w:val="24"/>
        </w:rPr>
        <w:t>móvil</w:t>
      </w:r>
      <w:r w:rsidR="00D95BC5" w:rsidRPr="00282115">
        <w:rPr>
          <w:rFonts w:ascii="Times New Roman" w:hAnsi="Times New Roman" w:cs="Times New Roman"/>
          <w:sz w:val="24"/>
          <w:szCs w:val="24"/>
        </w:rPr>
        <w:t xml:space="preserve">, donde se </w:t>
      </w:r>
      <w:commentRangeStart w:id="539"/>
      <w:r w:rsidR="00D95BC5" w:rsidRPr="00282115">
        <w:rPr>
          <w:rFonts w:ascii="Times New Roman" w:hAnsi="Times New Roman" w:cs="Times New Roman"/>
          <w:sz w:val="24"/>
          <w:szCs w:val="24"/>
        </w:rPr>
        <w:t>puede</w:t>
      </w:r>
      <w:del w:id="540" w:author="Edwin Huamaní" w:date="2015-02-23T04:39:00Z">
        <w:r w:rsidR="00D95BC5" w:rsidRPr="00282115" w:rsidDel="00BD33AB">
          <w:rPr>
            <w:rFonts w:ascii="Times New Roman" w:hAnsi="Times New Roman" w:cs="Times New Roman"/>
            <w:sz w:val="24"/>
            <w:szCs w:val="24"/>
          </w:rPr>
          <w:delText>n</w:delText>
        </w:r>
      </w:del>
      <w:r w:rsidR="00D95BC5" w:rsidRPr="00282115">
        <w:rPr>
          <w:rFonts w:ascii="Times New Roman" w:hAnsi="Times New Roman" w:cs="Times New Roman"/>
          <w:sz w:val="24"/>
          <w:szCs w:val="24"/>
        </w:rPr>
        <w:t xml:space="preserve"> </w:t>
      </w:r>
      <w:commentRangeEnd w:id="539"/>
      <w:r w:rsidR="00BB71EA">
        <w:rPr>
          <w:rStyle w:val="Refdecomentario"/>
        </w:rPr>
        <w:commentReference w:id="539"/>
      </w:r>
      <w:r w:rsidR="00D95BC5" w:rsidRPr="00282115">
        <w:rPr>
          <w:rFonts w:ascii="Times New Roman" w:hAnsi="Times New Roman" w:cs="Times New Roman"/>
          <w:sz w:val="24"/>
          <w:szCs w:val="24"/>
        </w:rPr>
        <w:t xml:space="preserve">apreciar la opción acceso como </w:t>
      </w:r>
      <w:r w:rsidR="00217BB5" w:rsidRPr="00282115">
        <w:rPr>
          <w:rFonts w:ascii="Times New Roman" w:hAnsi="Times New Roman" w:cs="Times New Roman"/>
          <w:sz w:val="24"/>
          <w:szCs w:val="24"/>
        </w:rPr>
        <w:t>Usuario</w:t>
      </w:r>
      <w:r w:rsidR="00D95BC5" w:rsidRPr="00282115">
        <w:rPr>
          <w:rFonts w:ascii="Times New Roman" w:hAnsi="Times New Roman" w:cs="Times New Roman"/>
          <w:sz w:val="24"/>
          <w:szCs w:val="24"/>
        </w:rPr>
        <w:t>.</w:t>
      </w:r>
    </w:p>
    <w:p w14:paraId="025EB2E4" w14:textId="77777777" w:rsidR="00386F77" w:rsidRPr="00282115" w:rsidRDefault="00386F77" w:rsidP="00E234AB">
      <w:pPr>
        <w:autoSpaceDE w:val="0"/>
        <w:autoSpaceDN w:val="0"/>
        <w:adjustRightInd w:val="0"/>
        <w:spacing w:after="0" w:line="240" w:lineRule="auto"/>
        <w:ind w:left="1416"/>
        <w:jc w:val="both"/>
        <w:rPr>
          <w:rFonts w:ascii="Times New Roman" w:hAnsi="Times New Roman" w:cs="Times New Roman"/>
          <w:sz w:val="24"/>
          <w:szCs w:val="24"/>
        </w:rPr>
      </w:pPr>
      <w:r w:rsidRPr="00282115">
        <w:rPr>
          <w:rFonts w:ascii="Times New Roman" w:hAnsi="Times New Roman" w:cs="Times New Roman"/>
          <w:sz w:val="24"/>
          <w:szCs w:val="24"/>
        </w:rPr>
        <w:t>Se observan los campos necesarios para el Login.</w:t>
      </w:r>
    </w:p>
    <w:p w14:paraId="06017739" w14:textId="77777777" w:rsidR="00386F77" w:rsidRPr="00282115" w:rsidRDefault="00110037" w:rsidP="00E234AB">
      <w:pPr>
        <w:autoSpaceDE w:val="0"/>
        <w:autoSpaceDN w:val="0"/>
        <w:adjustRightInd w:val="0"/>
        <w:spacing w:after="0" w:line="240" w:lineRule="auto"/>
        <w:ind w:left="1416"/>
        <w:jc w:val="both"/>
        <w:rPr>
          <w:rFonts w:ascii="Times New Roman" w:hAnsi="Times New Roman" w:cs="Times New Roman"/>
          <w:sz w:val="24"/>
          <w:szCs w:val="24"/>
        </w:rPr>
      </w:pPr>
      <w:r w:rsidRPr="00282115">
        <w:rPr>
          <w:rFonts w:ascii="Times New Roman" w:hAnsi="Times New Roman" w:cs="Times New Roman"/>
          <w:sz w:val="24"/>
          <w:szCs w:val="24"/>
        </w:rPr>
        <w:t>Además</w:t>
      </w:r>
      <w:r w:rsidR="00386F77" w:rsidRPr="00282115">
        <w:rPr>
          <w:rFonts w:ascii="Times New Roman" w:hAnsi="Times New Roman" w:cs="Times New Roman"/>
          <w:sz w:val="24"/>
          <w:szCs w:val="24"/>
        </w:rPr>
        <w:t xml:space="preserve"> los botones de Ingresar y Salir. Cada uno de estos para sus </w:t>
      </w:r>
      <w:commentRangeStart w:id="541"/>
      <w:r w:rsidR="00386F77" w:rsidRPr="00282115">
        <w:rPr>
          <w:rFonts w:ascii="Times New Roman" w:hAnsi="Times New Roman" w:cs="Times New Roman"/>
          <w:sz w:val="24"/>
          <w:szCs w:val="24"/>
        </w:rPr>
        <w:t xml:space="preserve">respectivas funciones </w:t>
      </w:r>
      <w:commentRangeEnd w:id="541"/>
      <w:r w:rsidR="00BB71EA">
        <w:rPr>
          <w:rStyle w:val="Refdecomentario"/>
        </w:rPr>
        <w:commentReference w:id="541"/>
      </w:r>
      <w:r w:rsidR="00386F77" w:rsidRPr="00282115">
        <w:rPr>
          <w:rFonts w:ascii="Times New Roman" w:hAnsi="Times New Roman" w:cs="Times New Roman"/>
          <w:sz w:val="24"/>
          <w:szCs w:val="24"/>
        </w:rPr>
        <w:t xml:space="preserve">sobre la </w:t>
      </w:r>
      <w:r w:rsidRPr="00282115">
        <w:rPr>
          <w:rFonts w:ascii="Times New Roman" w:hAnsi="Times New Roman" w:cs="Times New Roman"/>
          <w:sz w:val="24"/>
          <w:szCs w:val="24"/>
        </w:rPr>
        <w:t>aplicación</w:t>
      </w:r>
    </w:p>
    <w:p w14:paraId="01478780"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3025F00A" w14:textId="77777777" w:rsidR="00D95BC5" w:rsidRPr="00282115" w:rsidRDefault="00386F77" w:rsidP="009C13D3">
      <w:pPr>
        <w:autoSpaceDE w:val="0"/>
        <w:autoSpaceDN w:val="0"/>
        <w:adjustRightInd w:val="0"/>
        <w:spacing w:after="0" w:line="360" w:lineRule="auto"/>
        <w:jc w:val="center"/>
        <w:rPr>
          <w:rFonts w:ascii="Times New Roman" w:hAnsi="Times New Roman" w:cs="Times New Roman"/>
          <w:sz w:val="24"/>
          <w:szCs w:val="24"/>
        </w:rPr>
      </w:pPr>
      <w:r w:rsidRPr="00282115">
        <w:rPr>
          <w:rFonts w:ascii="Times New Roman" w:hAnsi="Times New Roman" w:cs="Times New Roman"/>
          <w:noProof/>
          <w:sz w:val="24"/>
          <w:szCs w:val="24"/>
          <w:lang w:eastAsia="es-PE"/>
        </w:rPr>
        <w:drawing>
          <wp:inline distT="0" distB="0" distL="0" distR="0" wp14:anchorId="32A0897C" wp14:editId="53C735FC">
            <wp:extent cx="2933065" cy="3152775"/>
            <wp:effectExtent l="0" t="0" r="635" b="9525"/>
            <wp:docPr id="23" name="Picture 23" descr="C:\Users\Edwinh\AppData\Local\Microsoft\Windows\Temporary Internet Files\Content.Word\Screenshot_2015-02-20-19-0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dwinh\AppData\Local\Microsoft\Windows\Temporary Internet Files\Content.Word\Screenshot_2015-02-20-19-02-30.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29873"/>
                    <a:stretch/>
                  </pic:blipFill>
                  <pic:spPr bwMode="auto">
                    <a:xfrm>
                      <a:off x="0" y="0"/>
                      <a:ext cx="2936541" cy="3156511"/>
                    </a:xfrm>
                    <a:prstGeom prst="rect">
                      <a:avLst/>
                    </a:prstGeom>
                    <a:noFill/>
                    <a:ln>
                      <a:noFill/>
                    </a:ln>
                    <a:extLst>
                      <a:ext uri="{53640926-AAD7-44D8-BBD7-CCE9431645EC}">
                        <a14:shadowObscured xmlns:a14="http://schemas.microsoft.com/office/drawing/2010/main"/>
                      </a:ext>
                    </a:extLst>
                  </pic:spPr>
                </pic:pic>
              </a:graphicData>
            </a:graphic>
          </wp:inline>
        </w:drawing>
      </w:r>
    </w:p>
    <w:p w14:paraId="3A768335" w14:textId="77777777" w:rsidR="00D95BC5" w:rsidRPr="002604FB" w:rsidRDefault="002604FB" w:rsidP="002604FB">
      <w:pPr>
        <w:tabs>
          <w:tab w:val="center" w:pos="3968"/>
          <w:tab w:val="right" w:pos="7937"/>
        </w:tabs>
        <w:autoSpaceDE w:val="0"/>
        <w:autoSpaceDN w:val="0"/>
        <w:adjustRightInd w:val="0"/>
        <w:spacing w:after="0" w:line="360" w:lineRule="auto"/>
        <w:rPr>
          <w:rFonts w:ascii="Times New Roman" w:hAnsi="Times New Roman" w:cs="Times New Roman"/>
          <w:b/>
          <w:i/>
        </w:rPr>
      </w:pPr>
      <w:r>
        <w:rPr>
          <w:rFonts w:ascii="Times New Roman" w:hAnsi="Times New Roman" w:cs="Times New Roman"/>
          <w:sz w:val="24"/>
          <w:szCs w:val="24"/>
        </w:rPr>
        <w:tab/>
      </w:r>
      <w:r w:rsidRPr="002604FB">
        <w:rPr>
          <w:rFonts w:ascii="Times New Roman" w:hAnsi="Times New Roman" w:cs="Times New Roman"/>
          <w:b/>
          <w:i/>
        </w:rPr>
        <w:t>Fig. 21</w:t>
      </w:r>
      <w:r w:rsidR="00D95BC5" w:rsidRPr="002604FB">
        <w:rPr>
          <w:rFonts w:ascii="Times New Roman" w:hAnsi="Times New Roman" w:cs="Times New Roman"/>
          <w:b/>
          <w:i/>
        </w:rPr>
        <w:t>. Pantalla Acceso al Sistema</w:t>
      </w:r>
      <w:r w:rsidR="00386F77" w:rsidRPr="002604FB">
        <w:rPr>
          <w:rFonts w:ascii="Times New Roman" w:hAnsi="Times New Roman" w:cs="Times New Roman"/>
          <w:b/>
          <w:i/>
        </w:rPr>
        <w:t xml:space="preserve"> Aplicación </w:t>
      </w:r>
      <w:r w:rsidR="00110037" w:rsidRPr="002604FB">
        <w:rPr>
          <w:rFonts w:ascii="Times New Roman" w:hAnsi="Times New Roman" w:cs="Times New Roman"/>
          <w:b/>
          <w:i/>
        </w:rPr>
        <w:t>Móvil</w:t>
      </w:r>
      <w:r w:rsidR="00D95BC5" w:rsidRPr="002604FB">
        <w:rPr>
          <w:rFonts w:ascii="Times New Roman" w:hAnsi="Times New Roman" w:cs="Times New Roman"/>
          <w:b/>
          <w:i/>
        </w:rPr>
        <w:t>.</w:t>
      </w:r>
      <w:r w:rsidRPr="002604FB">
        <w:rPr>
          <w:rFonts w:ascii="Times New Roman" w:hAnsi="Times New Roman" w:cs="Times New Roman"/>
          <w:b/>
          <w:i/>
        </w:rPr>
        <w:tab/>
      </w:r>
    </w:p>
    <w:p w14:paraId="6F9462F4" w14:textId="77777777" w:rsidR="002604FB" w:rsidRDefault="002604FB" w:rsidP="002604FB">
      <w:pPr>
        <w:tabs>
          <w:tab w:val="center" w:pos="3968"/>
          <w:tab w:val="right" w:pos="7937"/>
        </w:tabs>
        <w:autoSpaceDE w:val="0"/>
        <w:autoSpaceDN w:val="0"/>
        <w:adjustRightInd w:val="0"/>
        <w:spacing w:after="0" w:line="360" w:lineRule="auto"/>
        <w:rPr>
          <w:rFonts w:ascii="Times New Roman" w:hAnsi="Times New Roman" w:cs="Times New Roman"/>
          <w:sz w:val="24"/>
          <w:szCs w:val="24"/>
        </w:rPr>
      </w:pPr>
    </w:p>
    <w:p w14:paraId="2AA512F1" w14:textId="77777777" w:rsidR="002604FB" w:rsidRPr="00282115" w:rsidRDefault="002604FB" w:rsidP="002604FB">
      <w:pPr>
        <w:tabs>
          <w:tab w:val="center" w:pos="3968"/>
          <w:tab w:val="right" w:pos="7937"/>
        </w:tabs>
        <w:autoSpaceDE w:val="0"/>
        <w:autoSpaceDN w:val="0"/>
        <w:adjustRightInd w:val="0"/>
        <w:spacing w:after="0" w:line="360" w:lineRule="auto"/>
        <w:rPr>
          <w:rFonts w:ascii="Times New Roman" w:hAnsi="Times New Roman" w:cs="Times New Roman"/>
          <w:sz w:val="24"/>
          <w:szCs w:val="24"/>
        </w:rPr>
      </w:pPr>
    </w:p>
    <w:p w14:paraId="19D47B66" w14:textId="77777777" w:rsidR="0019436B" w:rsidRPr="00282115" w:rsidRDefault="0019436B" w:rsidP="009C13D3">
      <w:pPr>
        <w:autoSpaceDE w:val="0"/>
        <w:autoSpaceDN w:val="0"/>
        <w:adjustRightInd w:val="0"/>
        <w:spacing w:after="0" w:line="360" w:lineRule="auto"/>
        <w:jc w:val="center"/>
        <w:rPr>
          <w:rFonts w:ascii="Times New Roman" w:hAnsi="Times New Roman" w:cs="Times New Roman"/>
          <w:sz w:val="24"/>
          <w:szCs w:val="24"/>
        </w:rPr>
      </w:pPr>
    </w:p>
    <w:p w14:paraId="078EB55A" w14:textId="77777777" w:rsidR="00D95BC5" w:rsidRDefault="0019436B" w:rsidP="00A819B7">
      <w:pPr>
        <w:autoSpaceDE w:val="0"/>
        <w:autoSpaceDN w:val="0"/>
        <w:adjustRightInd w:val="0"/>
        <w:spacing w:after="0" w:line="360" w:lineRule="auto"/>
        <w:jc w:val="center"/>
        <w:rPr>
          <w:rFonts w:ascii="Times New Roman" w:hAnsi="Times New Roman" w:cs="Times New Roman"/>
          <w:sz w:val="24"/>
          <w:szCs w:val="24"/>
        </w:rPr>
      </w:pPr>
      <w:r w:rsidRPr="00282115">
        <w:rPr>
          <w:rFonts w:ascii="Times New Roman" w:hAnsi="Times New Roman" w:cs="Times New Roman"/>
          <w:noProof/>
          <w:sz w:val="24"/>
          <w:szCs w:val="24"/>
          <w:lang w:eastAsia="es-PE"/>
        </w:rPr>
        <w:lastRenderedPageBreak/>
        <w:drawing>
          <wp:inline distT="0" distB="0" distL="0" distR="0" wp14:anchorId="1C6ED985" wp14:editId="639B760B">
            <wp:extent cx="5219700" cy="2326935"/>
            <wp:effectExtent l="0" t="0" r="0" b="0"/>
            <wp:docPr id="12" name="Imagen 12" descr="C:\Users\Arvinger\Desktop\Pantallazos web\Inici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Users\Arvinger\Desktop\Pantallazos web\IniciarSesio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9700" cy="2326935"/>
                    </a:xfrm>
                    <a:prstGeom prst="rect">
                      <a:avLst/>
                    </a:prstGeom>
                    <a:noFill/>
                    <a:ln>
                      <a:noFill/>
                    </a:ln>
                  </pic:spPr>
                </pic:pic>
              </a:graphicData>
            </a:graphic>
          </wp:inline>
        </w:drawing>
      </w:r>
    </w:p>
    <w:p w14:paraId="08CFE124" w14:textId="77777777" w:rsidR="002604FB" w:rsidRPr="00282115" w:rsidRDefault="002604FB" w:rsidP="00A819B7">
      <w:pPr>
        <w:autoSpaceDE w:val="0"/>
        <w:autoSpaceDN w:val="0"/>
        <w:adjustRightInd w:val="0"/>
        <w:spacing w:after="0" w:line="360" w:lineRule="auto"/>
        <w:jc w:val="center"/>
        <w:rPr>
          <w:rFonts w:ascii="Times New Roman" w:hAnsi="Times New Roman" w:cs="Times New Roman"/>
          <w:sz w:val="24"/>
          <w:szCs w:val="24"/>
        </w:rPr>
      </w:pPr>
    </w:p>
    <w:p w14:paraId="29FCD255" w14:textId="77777777" w:rsidR="00E35318" w:rsidRPr="002604FB" w:rsidRDefault="002604FB" w:rsidP="00A819B7">
      <w:pPr>
        <w:autoSpaceDE w:val="0"/>
        <w:autoSpaceDN w:val="0"/>
        <w:adjustRightInd w:val="0"/>
        <w:spacing w:after="0" w:line="360" w:lineRule="auto"/>
        <w:jc w:val="center"/>
        <w:rPr>
          <w:rFonts w:ascii="Times New Roman" w:hAnsi="Times New Roman" w:cs="Times New Roman"/>
          <w:b/>
          <w:i/>
        </w:rPr>
      </w:pPr>
      <w:r w:rsidRPr="002604FB">
        <w:rPr>
          <w:rFonts w:ascii="Times New Roman" w:hAnsi="Times New Roman" w:cs="Times New Roman"/>
          <w:b/>
          <w:i/>
        </w:rPr>
        <w:t>Fig. 22</w:t>
      </w:r>
      <w:r w:rsidR="00E35318" w:rsidRPr="002604FB">
        <w:rPr>
          <w:rFonts w:ascii="Times New Roman" w:hAnsi="Times New Roman" w:cs="Times New Roman"/>
          <w:b/>
          <w:i/>
        </w:rPr>
        <w:t xml:space="preserve">. Pantalla Acceso al Sistema Aplicación </w:t>
      </w:r>
      <w:commentRangeStart w:id="542"/>
      <w:r w:rsidR="00E35318" w:rsidRPr="002604FB">
        <w:rPr>
          <w:rFonts w:ascii="Times New Roman" w:hAnsi="Times New Roman" w:cs="Times New Roman"/>
          <w:b/>
          <w:i/>
        </w:rPr>
        <w:t>Web</w:t>
      </w:r>
      <w:commentRangeEnd w:id="542"/>
      <w:r w:rsidR="00BB71EA">
        <w:rPr>
          <w:rStyle w:val="Refdecomentario"/>
        </w:rPr>
        <w:commentReference w:id="542"/>
      </w:r>
      <w:r w:rsidR="00E35318" w:rsidRPr="002604FB">
        <w:rPr>
          <w:rFonts w:ascii="Times New Roman" w:hAnsi="Times New Roman" w:cs="Times New Roman"/>
          <w:b/>
          <w:i/>
        </w:rPr>
        <w:t>.</w:t>
      </w:r>
    </w:p>
    <w:p w14:paraId="631DDFD1" w14:textId="77777777" w:rsidR="002604FB" w:rsidRDefault="002604FB" w:rsidP="00A819B7">
      <w:pPr>
        <w:autoSpaceDE w:val="0"/>
        <w:autoSpaceDN w:val="0"/>
        <w:adjustRightInd w:val="0"/>
        <w:spacing w:after="0" w:line="360" w:lineRule="auto"/>
        <w:jc w:val="center"/>
        <w:rPr>
          <w:rFonts w:ascii="Times New Roman" w:hAnsi="Times New Roman" w:cs="Times New Roman"/>
          <w:sz w:val="24"/>
          <w:szCs w:val="24"/>
        </w:rPr>
      </w:pPr>
    </w:p>
    <w:p w14:paraId="0C204612" w14:textId="77777777" w:rsidR="002604FB" w:rsidRDefault="002604FB" w:rsidP="00A819B7">
      <w:pPr>
        <w:autoSpaceDE w:val="0"/>
        <w:autoSpaceDN w:val="0"/>
        <w:adjustRightInd w:val="0"/>
        <w:spacing w:after="0" w:line="360" w:lineRule="auto"/>
        <w:jc w:val="center"/>
        <w:rPr>
          <w:rFonts w:ascii="Times New Roman" w:hAnsi="Times New Roman" w:cs="Times New Roman"/>
          <w:sz w:val="24"/>
          <w:szCs w:val="24"/>
        </w:rPr>
      </w:pPr>
    </w:p>
    <w:p w14:paraId="7498B47C" w14:textId="77777777" w:rsidR="00D95BC5" w:rsidRPr="002604FB" w:rsidRDefault="00D95BC5" w:rsidP="00E234AB">
      <w:pPr>
        <w:autoSpaceDE w:val="0"/>
        <w:autoSpaceDN w:val="0"/>
        <w:adjustRightInd w:val="0"/>
        <w:spacing w:after="0" w:line="240" w:lineRule="auto"/>
        <w:ind w:firstLine="708"/>
        <w:jc w:val="both"/>
        <w:rPr>
          <w:rFonts w:ascii="Times New Roman" w:hAnsi="Times New Roman" w:cs="Times New Roman"/>
          <w:b/>
          <w:bCs/>
          <w:sz w:val="24"/>
          <w:szCs w:val="24"/>
        </w:rPr>
      </w:pPr>
      <w:r w:rsidRPr="002604FB">
        <w:rPr>
          <w:rFonts w:ascii="Times New Roman" w:hAnsi="Times New Roman" w:cs="Times New Roman"/>
          <w:b/>
          <w:bCs/>
          <w:sz w:val="24"/>
          <w:szCs w:val="24"/>
        </w:rPr>
        <w:t xml:space="preserve">Gestionar </w:t>
      </w:r>
      <w:r w:rsidR="00217BB5" w:rsidRPr="002604FB">
        <w:rPr>
          <w:rFonts w:ascii="Times New Roman" w:hAnsi="Times New Roman" w:cs="Times New Roman"/>
          <w:b/>
          <w:bCs/>
          <w:sz w:val="24"/>
          <w:szCs w:val="24"/>
        </w:rPr>
        <w:t>Usuarios</w:t>
      </w:r>
      <w:r w:rsidRPr="002604FB">
        <w:rPr>
          <w:rFonts w:ascii="Times New Roman" w:hAnsi="Times New Roman" w:cs="Times New Roman"/>
          <w:b/>
          <w:bCs/>
          <w:sz w:val="24"/>
          <w:szCs w:val="24"/>
        </w:rPr>
        <w:t>.</w:t>
      </w:r>
    </w:p>
    <w:p w14:paraId="2150FC79"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3AF27883" w14:textId="77777777" w:rsidR="00D95BC5" w:rsidRDefault="002604FB" w:rsidP="00E234AB">
      <w:pPr>
        <w:autoSpaceDE w:val="0"/>
        <w:autoSpaceDN w:val="0"/>
        <w:adjustRightInd w:val="0"/>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En la figura 23</w:t>
      </w:r>
      <w:r w:rsidR="00D95BC5" w:rsidRPr="00282115">
        <w:rPr>
          <w:rFonts w:ascii="Times New Roman" w:hAnsi="Times New Roman" w:cs="Times New Roman"/>
          <w:sz w:val="24"/>
          <w:szCs w:val="24"/>
        </w:rPr>
        <w:t xml:space="preserve"> se muestra la pantalla de Gestionar </w:t>
      </w:r>
      <w:r w:rsidR="00217BB5" w:rsidRPr="00282115">
        <w:rPr>
          <w:rFonts w:ascii="Times New Roman" w:hAnsi="Times New Roman" w:cs="Times New Roman"/>
          <w:sz w:val="24"/>
          <w:szCs w:val="24"/>
        </w:rPr>
        <w:t>Usuarios</w:t>
      </w:r>
      <w:r w:rsidR="00D95BC5" w:rsidRPr="00282115">
        <w:rPr>
          <w:rFonts w:ascii="Times New Roman" w:hAnsi="Times New Roman" w:cs="Times New Roman"/>
          <w:sz w:val="24"/>
          <w:szCs w:val="24"/>
        </w:rPr>
        <w:t xml:space="preserve">, donde se pueden apreciar las opciones del mantenimiento de </w:t>
      </w:r>
      <w:r w:rsidR="00110037" w:rsidRPr="00282115">
        <w:rPr>
          <w:rFonts w:ascii="Times New Roman" w:hAnsi="Times New Roman" w:cs="Times New Roman"/>
          <w:sz w:val="24"/>
          <w:szCs w:val="24"/>
        </w:rPr>
        <w:t>Usuarios,</w:t>
      </w:r>
      <w:r w:rsidR="00217BB5" w:rsidRPr="00282115">
        <w:rPr>
          <w:rFonts w:ascii="Times New Roman" w:hAnsi="Times New Roman" w:cs="Times New Roman"/>
          <w:sz w:val="24"/>
          <w:szCs w:val="24"/>
        </w:rPr>
        <w:t xml:space="preserve"> los cuales podrán realizar las consultas necesarias desde su </w:t>
      </w:r>
      <w:commentRangeStart w:id="543"/>
      <w:r w:rsidR="00217BB5" w:rsidRPr="00282115">
        <w:rPr>
          <w:rFonts w:ascii="Times New Roman" w:hAnsi="Times New Roman" w:cs="Times New Roman"/>
          <w:sz w:val="24"/>
          <w:szCs w:val="24"/>
        </w:rPr>
        <w:t xml:space="preserve">dispositivo </w:t>
      </w:r>
      <w:r w:rsidR="00110037" w:rsidRPr="00282115">
        <w:rPr>
          <w:rFonts w:ascii="Times New Roman" w:hAnsi="Times New Roman" w:cs="Times New Roman"/>
          <w:sz w:val="24"/>
          <w:szCs w:val="24"/>
        </w:rPr>
        <w:t>móvil</w:t>
      </w:r>
      <w:commentRangeEnd w:id="543"/>
      <w:r w:rsidR="00BB71EA">
        <w:rPr>
          <w:rStyle w:val="Refdecomentario"/>
        </w:rPr>
        <w:commentReference w:id="543"/>
      </w:r>
      <w:r w:rsidR="00D95BC5" w:rsidRPr="00282115">
        <w:rPr>
          <w:rFonts w:ascii="Times New Roman" w:hAnsi="Times New Roman" w:cs="Times New Roman"/>
          <w:sz w:val="24"/>
          <w:szCs w:val="24"/>
        </w:rPr>
        <w:t>.</w:t>
      </w:r>
    </w:p>
    <w:p w14:paraId="0306092B" w14:textId="77777777" w:rsidR="002604FB" w:rsidRDefault="002604FB" w:rsidP="00E234AB">
      <w:pPr>
        <w:autoSpaceDE w:val="0"/>
        <w:autoSpaceDN w:val="0"/>
        <w:adjustRightInd w:val="0"/>
        <w:spacing w:after="0" w:line="240" w:lineRule="auto"/>
        <w:jc w:val="both"/>
        <w:rPr>
          <w:rFonts w:ascii="Times New Roman" w:hAnsi="Times New Roman" w:cs="Times New Roman"/>
          <w:sz w:val="24"/>
          <w:szCs w:val="24"/>
        </w:rPr>
      </w:pPr>
    </w:p>
    <w:p w14:paraId="199A665A" w14:textId="77777777" w:rsidR="002604FB" w:rsidRPr="00282115" w:rsidRDefault="002604FB" w:rsidP="00E234AB">
      <w:pPr>
        <w:autoSpaceDE w:val="0"/>
        <w:autoSpaceDN w:val="0"/>
        <w:adjustRightInd w:val="0"/>
        <w:spacing w:after="0" w:line="240" w:lineRule="auto"/>
        <w:jc w:val="both"/>
        <w:rPr>
          <w:rFonts w:ascii="Times New Roman" w:hAnsi="Times New Roman" w:cs="Times New Roman"/>
          <w:sz w:val="24"/>
          <w:szCs w:val="24"/>
        </w:rPr>
      </w:pPr>
    </w:p>
    <w:p w14:paraId="53555939" w14:textId="77777777" w:rsidR="00D95BC5" w:rsidRPr="00282115" w:rsidRDefault="00A819B7" w:rsidP="00A819B7">
      <w:pPr>
        <w:autoSpaceDE w:val="0"/>
        <w:autoSpaceDN w:val="0"/>
        <w:adjustRightInd w:val="0"/>
        <w:spacing w:after="0" w:line="360" w:lineRule="auto"/>
        <w:jc w:val="center"/>
        <w:rPr>
          <w:rFonts w:ascii="Times New Roman" w:hAnsi="Times New Roman" w:cs="Times New Roman"/>
          <w:sz w:val="24"/>
          <w:szCs w:val="24"/>
        </w:rPr>
      </w:pPr>
      <w:r w:rsidRPr="00282115">
        <w:rPr>
          <w:rFonts w:ascii="Times New Roman" w:hAnsi="Times New Roman" w:cs="Times New Roman"/>
          <w:noProof/>
          <w:sz w:val="24"/>
          <w:szCs w:val="24"/>
          <w:lang w:eastAsia="es-PE"/>
        </w:rPr>
        <w:drawing>
          <wp:inline distT="0" distB="0" distL="0" distR="0" wp14:anchorId="5E0C5CB6" wp14:editId="1B4D8E5B">
            <wp:extent cx="5039995" cy="2710070"/>
            <wp:effectExtent l="0" t="0" r="8255" b="0"/>
            <wp:docPr id="25" name="Imagen 25" descr="C:\Users\Arvinger\Desktop\Pantallazos web\TercerPantallazoCrearNuevo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Users\Arvinger\Desktop\Pantallazos web\TercerPantallazoCrearNuevoUsuar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995" cy="2710070"/>
                    </a:xfrm>
                    <a:prstGeom prst="rect">
                      <a:avLst/>
                    </a:prstGeom>
                    <a:noFill/>
                    <a:ln>
                      <a:noFill/>
                    </a:ln>
                  </pic:spPr>
                </pic:pic>
              </a:graphicData>
            </a:graphic>
          </wp:inline>
        </w:drawing>
      </w:r>
    </w:p>
    <w:p w14:paraId="0C4CB7FA" w14:textId="77777777" w:rsidR="00D95BC5" w:rsidRPr="002604FB" w:rsidRDefault="002604FB" w:rsidP="009C13D3">
      <w:pPr>
        <w:autoSpaceDE w:val="0"/>
        <w:autoSpaceDN w:val="0"/>
        <w:adjustRightInd w:val="0"/>
        <w:spacing w:after="0" w:line="360" w:lineRule="auto"/>
        <w:jc w:val="center"/>
        <w:rPr>
          <w:rFonts w:ascii="Times New Roman" w:hAnsi="Times New Roman" w:cs="Times New Roman"/>
          <w:b/>
          <w:i/>
        </w:rPr>
      </w:pPr>
      <w:r w:rsidRPr="002604FB">
        <w:rPr>
          <w:rFonts w:ascii="Times New Roman" w:hAnsi="Times New Roman" w:cs="Times New Roman"/>
          <w:b/>
          <w:i/>
        </w:rPr>
        <w:t>Fig. 23</w:t>
      </w:r>
      <w:r w:rsidR="00D95BC5" w:rsidRPr="002604FB">
        <w:rPr>
          <w:rFonts w:ascii="Times New Roman" w:hAnsi="Times New Roman" w:cs="Times New Roman"/>
          <w:b/>
          <w:i/>
        </w:rPr>
        <w:t xml:space="preserve">. Pantalla Gestionar </w:t>
      </w:r>
      <w:r w:rsidR="00E35318" w:rsidRPr="002604FB">
        <w:rPr>
          <w:rFonts w:ascii="Times New Roman" w:hAnsi="Times New Roman" w:cs="Times New Roman"/>
          <w:b/>
          <w:i/>
        </w:rPr>
        <w:t>Usuario</w:t>
      </w:r>
      <w:r w:rsidR="00D95BC5" w:rsidRPr="002604FB">
        <w:rPr>
          <w:rFonts w:ascii="Times New Roman" w:hAnsi="Times New Roman" w:cs="Times New Roman"/>
          <w:b/>
          <w:i/>
        </w:rPr>
        <w:t>.</w:t>
      </w:r>
    </w:p>
    <w:p w14:paraId="59E95CEC" w14:textId="77777777" w:rsidR="00E35318" w:rsidRPr="002604FB" w:rsidRDefault="00E35318" w:rsidP="00E234AB">
      <w:pPr>
        <w:autoSpaceDE w:val="0"/>
        <w:autoSpaceDN w:val="0"/>
        <w:adjustRightInd w:val="0"/>
        <w:spacing w:after="0" w:line="240" w:lineRule="auto"/>
        <w:ind w:firstLine="708"/>
        <w:jc w:val="both"/>
        <w:rPr>
          <w:rFonts w:ascii="Times New Roman" w:hAnsi="Times New Roman" w:cs="Times New Roman"/>
          <w:b/>
          <w:bCs/>
          <w:sz w:val="24"/>
          <w:szCs w:val="24"/>
        </w:rPr>
      </w:pPr>
      <w:r w:rsidRPr="002604FB">
        <w:rPr>
          <w:rFonts w:ascii="Times New Roman" w:hAnsi="Times New Roman" w:cs="Times New Roman"/>
          <w:b/>
          <w:bCs/>
          <w:sz w:val="24"/>
          <w:szCs w:val="24"/>
        </w:rPr>
        <w:lastRenderedPageBreak/>
        <w:t>Listar usuarios de aplicación.</w:t>
      </w:r>
    </w:p>
    <w:p w14:paraId="689EA8E4" w14:textId="77777777" w:rsidR="00E35318" w:rsidRPr="00282115" w:rsidRDefault="00E35318" w:rsidP="00E234AB">
      <w:pPr>
        <w:autoSpaceDE w:val="0"/>
        <w:autoSpaceDN w:val="0"/>
        <w:adjustRightInd w:val="0"/>
        <w:spacing w:after="0" w:line="240" w:lineRule="auto"/>
        <w:jc w:val="both"/>
        <w:rPr>
          <w:rFonts w:ascii="Times New Roman" w:hAnsi="Times New Roman" w:cs="Times New Roman"/>
          <w:sz w:val="24"/>
          <w:szCs w:val="24"/>
        </w:rPr>
      </w:pPr>
    </w:p>
    <w:p w14:paraId="29C226E5" w14:textId="77777777" w:rsidR="00E35318" w:rsidRPr="00282115" w:rsidRDefault="002604FB" w:rsidP="00E234AB">
      <w:pPr>
        <w:autoSpaceDE w:val="0"/>
        <w:autoSpaceDN w:val="0"/>
        <w:adjustRightInd w:val="0"/>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En la figura 24</w:t>
      </w:r>
      <w:r w:rsidR="00E35318" w:rsidRPr="00282115">
        <w:rPr>
          <w:rFonts w:ascii="Times New Roman" w:hAnsi="Times New Roman" w:cs="Times New Roman"/>
          <w:sz w:val="24"/>
          <w:szCs w:val="24"/>
        </w:rPr>
        <w:t xml:space="preserve"> se muestra la pantalla de Gestionar Usuarios, donde se pueden apreciar las opciones del mantenimiento de </w:t>
      </w:r>
      <w:r w:rsidR="00110037" w:rsidRPr="00282115">
        <w:rPr>
          <w:rFonts w:ascii="Times New Roman" w:hAnsi="Times New Roman" w:cs="Times New Roman"/>
          <w:sz w:val="24"/>
          <w:szCs w:val="24"/>
        </w:rPr>
        <w:t>Usuarios,</w:t>
      </w:r>
      <w:r w:rsidR="00E35318" w:rsidRPr="00282115">
        <w:rPr>
          <w:rFonts w:ascii="Times New Roman" w:hAnsi="Times New Roman" w:cs="Times New Roman"/>
          <w:sz w:val="24"/>
          <w:szCs w:val="24"/>
        </w:rPr>
        <w:t xml:space="preserve"> los cuales podrán realizar las consultas necesarias desde su </w:t>
      </w:r>
      <w:commentRangeStart w:id="544"/>
      <w:r w:rsidR="00E35318" w:rsidRPr="00282115">
        <w:rPr>
          <w:rFonts w:ascii="Times New Roman" w:hAnsi="Times New Roman" w:cs="Times New Roman"/>
          <w:sz w:val="24"/>
          <w:szCs w:val="24"/>
        </w:rPr>
        <w:t xml:space="preserve">dispositivo </w:t>
      </w:r>
      <w:r w:rsidR="00110037" w:rsidRPr="00282115">
        <w:rPr>
          <w:rFonts w:ascii="Times New Roman" w:hAnsi="Times New Roman" w:cs="Times New Roman"/>
          <w:sz w:val="24"/>
          <w:szCs w:val="24"/>
        </w:rPr>
        <w:t>móvil</w:t>
      </w:r>
      <w:commentRangeEnd w:id="544"/>
      <w:r w:rsidR="00BB71EA">
        <w:rPr>
          <w:rStyle w:val="Refdecomentario"/>
        </w:rPr>
        <w:commentReference w:id="544"/>
      </w:r>
      <w:r w:rsidR="00E35318" w:rsidRPr="00282115">
        <w:rPr>
          <w:rFonts w:ascii="Times New Roman" w:hAnsi="Times New Roman" w:cs="Times New Roman"/>
          <w:sz w:val="24"/>
          <w:szCs w:val="24"/>
        </w:rPr>
        <w:t>.</w:t>
      </w:r>
    </w:p>
    <w:p w14:paraId="185AE088" w14:textId="77777777" w:rsidR="00E35318" w:rsidRPr="00282115" w:rsidRDefault="00E35318" w:rsidP="00E234AB">
      <w:pPr>
        <w:autoSpaceDE w:val="0"/>
        <w:autoSpaceDN w:val="0"/>
        <w:adjustRightInd w:val="0"/>
        <w:spacing w:after="0" w:line="240" w:lineRule="auto"/>
        <w:jc w:val="right"/>
        <w:rPr>
          <w:rFonts w:ascii="Times New Roman" w:hAnsi="Times New Roman" w:cs="Times New Roman"/>
          <w:sz w:val="24"/>
          <w:szCs w:val="24"/>
        </w:rPr>
      </w:pPr>
    </w:p>
    <w:p w14:paraId="716483DD" w14:textId="77777777" w:rsidR="00E35318" w:rsidRPr="00282115" w:rsidRDefault="00E35318" w:rsidP="009C13D3">
      <w:pPr>
        <w:autoSpaceDE w:val="0"/>
        <w:autoSpaceDN w:val="0"/>
        <w:adjustRightInd w:val="0"/>
        <w:spacing w:after="0" w:line="360" w:lineRule="auto"/>
        <w:jc w:val="right"/>
        <w:rPr>
          <w:rFonts w:ascii="Times New Roman" w:hAnsi="Times New Roman" w:cs="Times New Roman"/>
          <w:sz w:val="24"/>
          <w:szCs w:val="24"/>
        </w:rPr>
      </w:pPr>
    </w:p>
    <w:p w14:paraId="3823B9E9" w14:textId="77777777" w:rsidR="00E35318" w:rsidRPr="00282115" w:rsidRDefault="00E35318" w:rsidP="009C13D3">
      <w:pPr>
        <w:autoSpaceDE w:val="0"/>
        <w:autoSpaceDN w:val="0"/>
        <w:adjustRightInd w:val="0"/>
        <w:spacing w:after="0" w:line="360" w:lineRule="auto"/>
        <w:jc w:val="right"/>
        <w:rPr>
          <w:rFonts w:ascii="Times New Roman" w:hAnsi="Times New Roman" w:cs="Times New Roman"/>
          <w:sz w:val="24"/>
          <w:szCs w:val="24"/>
        </w:rPr>
      </w:pPr>
    </w:p>
    <w:p w14:paraId="4D9FE69A" w14:textId="77777777" w:rsidR="00E35318" w:rsidRPr="00282115" w:rsidRDefault="00E35318" w:rsidP="009C13D3">
      <w:pPr>
        <w:autoSpaceDE w:val="0"/>
        <w:autoSpaceDN w:val="0"/>
        <w:adjustRightInd w:val="0"/>
        <w:spacing w:after="0" w:line="360" w:lineRule="auto"/>
        <w:jc w:val="center"/>
        <w:rPr>
          <w:rFonts w:ascii="Times New Roman" w:hAnsi="Times New Roman" w:cs="Times New Roman"/>
          <w:sz w:val="24"/>
          <w:szCs w:val="24"/>
        </w:rPr>
      </w:pPr>
      <w:r w:rsidRPr="00282115">
        <w:rPr>
          <w:rFonts w:ascii="Times New Roman" w:hAnsi="Times New Roman" w:cs="Times New Roman"/>
          <w:noProof/>
          <w:sz w:val="24"/>
          <w:szCs w:val="24"/>
          <w:lang w:eastAsia="es-PE"/>
        </w:rPr>
        <w:drawing>
          <wp:inline distT="0" distB="0" distL="0" distR="0" wp14:anchorId="095B038A" wp14:editId="03A38DBE">
            <wp:extent cx="5218426" cy="2898476"/>
            <wp:effectExtent l="0" t="0" r="1905" b="0"/>
            <wp:docPr id="32" name="Imagen 32" descr="C:\Users\Arvinger\Desktop\Pantallazos web\SegundoPantallazoActualizarAc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Arvinger\Desktop\Pantallazos web\SegundoPantallazoActualizarAcces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5206" cy="2902242"/>
                    </a:xfrm>
                    <a:prstGeom prst="rect">
                      <a:avLst/>
                    </a:prstGeom>
                    <a:noFill/>
                    <a:ln>
                      <a:noFill/>
                    </a:ln>
                  </pic:spPr>
                </pic:pic>
              </a:graphicData>
            </a:graphic>
          </wp:inline>
        </w:drawing>
      </w:r>
    </w:p>
    <w:p w14:paraId="0A5E7C50" w14:textId="77777777" w:rsidR="00E35318" w:rsidRPr="002604FB" w:rsidRDefault="002604FB" w:rsidP="009C13D3">
      <w:pPr>
        <w:autoSpaceDE w:val="0"/>
        <w:autoSpaceDN w:val="0"/>
        <w:adjustRightInd w:val="0"/>
        <w:spacing w:after="0" w:line="360" w:lineRule="auto"/>
        <w:jc w:val="center"/>
        <w:rPr>
          <w:rFonts w:ascii="Times New Roman" w:hAnsi="Times New Roman" w:cs="Times New Roman"/>
          <w:b/>
          <w:i/>
        </w:rPr>
      </w:pPr>
      <w:r w:rsidRPr="002604FB">
        <w:rPr>
          <w:rFonts w:ascii="Times New Roman" w:hAnsi="Times New Roman" w:cs="Times New Roman"/>
          <w:b/>
          <w:i/>
        </w:rPr>
        <w:t>Fig. 24</w:t>
      </w:r>
      <w:r w:rsidR="00E35318" w:rsidRPr="002604FB">
        <w:rPr>
          <w:rFonts w:ascii="Times New Roman" w:hAnsi="Times New Roman" w:cs="Times New Roman"/>
          <w:b/>
          <w:i/>
        </w:rPr>
        <w:t xml:space="preserve">. Pantalla Listar usuarios de Aplicación </w:t>
      </w:r>
      <w:commentRangeStart w:id="545"/>
      <w:r w:rsidR="00110037" w:rsidRPr="002604FB">
        <w:rPr>
          <w:rFonts w:ascii="Times New Roman" w:hAnsi="Times New Roman" w:cs="Times New Roman"/>
          <w:b/>
          <w:i/>
        </w:rPr>
        <w:t>Móvil</w:t>
      </w:r>
      <w:commentRangeEnd w:id="545"/>
      <w:r w:rsidR="00BB71EA">
        <w:rPr>
          <w:rStyle w:val="Refdecomentario"/>
        </w:rPr>
        <w:commentReference w:id="545"/>
      </w:r>
      <w:r w:rsidR="00E35318" w:rsidRPr="002604FB">
        <w:rPr>
          <w:rFonts w:ascii="Times New Roman" w:hAnsi="Times New Roman" w:cs="Times New Roman"/>
          <w:b/>
          <w:i/>
        </w:rPr>
        <w:t>.</w:t>
      </w:r>
    </w:p>
    <w:p w14:paraId="65D3BEC9" w14:textId="77777777" w:rsidR="00E35318" w:rsidRPr="00282115" w:rsidRDefault="00E35318" w:rsidP="009C13D3">
      <w:pPr>
        <w:autoSpaceDE w:val="0"/>
        <w:autoSpaceDN w:val="0"/>
        <w:adjustRightInd w:val="0"/>
        <w:spacing w:after="0" w:line="360" w:lineRule="auto"/>
        <w:jc w:val="center"/>
        <w:rPr>
          <w:rFonts w:ascii="Times New Roman" w:hAnsi="Times New Roman" w:cs="Times New Roman"/>
          <w:sz w:val="24"/>
          <w:szCs w:val="24"/>
        </w:rPr>
      </w:pPr>
    </w:p>
    <w:p w14:paraId="074B07EE" w14:textId="77777777" w:rsidR="00D95BC5" w:rsidRPr="00282115" w:rsidRDefault="00D95BC5" w:rsidP="009C13D3">
      <w:pPr>
        <w:autoSpaceDE w:val="0"/>
        <w:autoSpaceDN w:val="0"/>
        <w:adjustRightInd w:val="0"/>
        <w:spacing w:after="0" w:line="360" w:lineRule="auto"/>
        <w:jc w:val="center"/>
        <w:rPr>
          <w:rFonts w:ascii="Times New Roman" w:hAnsi="Times New Roman" w:cs="Times New Roman"/>
          <w:sz w:val="24"/>
          <w:szCs w:val="24"/>
        </w:rPr>
      </w:pPr>
    </w:p>
    <w:p w14:paraId="647BDFF2" w14:textId="77777777" w:rsidR="00D95BC5" w:rsidRPr="00282115" w:rsidRDefault="00D95BC5" w:rsidP="009C13D3">
      <w:pPr>
        <w:autoSpaceDE w:val="0"/>
        <w:autoSpaceDN w:val="0"/>
        <w:adjustRightInd w:val="0"/>
        <w:spacing w:after="0" w:line="360" w:lineRule="auto"/>
        <w:jc w:val="center"/>
        <w:rPr>
          <w:rFonts w:ascii="Times New Roman" w:hAnsi="Times New Roman" w:cs="Times New Roman"/>
          <w:sz w:val="24"/>
          <w:szCs w:val="24"/>
        </w:rPr>
      </w:pPr>
    </w:p>
    <w:p w14:paraId="7F4B2060" w14:textId="77777777" w:rsidR="00D95BC5" w:rsidRDefault="00D95BC5" w:rsidP="009C13D3">
      <w:pPr>
        <w:autoSpaceDE w:val="0"/>
        <w:autoSpaceDN w:val="0"/>
        <w:adjustRightInd w:val="0"/>
        <w:spacing w:after="0" w:line="360" w:lineRule="auto"/>
        <w:jc w:val="center"/>
        <w:rPr>
          <w:rFonts w:ascii="Times New Roman" w:hAnsi="Times New Roman" w:cs="Times New Roman"/>
          <w:sz w:val="24"/>
          <w:szCs w:val="24"/>
        </w:rPr>
      </w:pPr>
    </w:p>
    <w:p w14:paraId="473130EB" w14:textId="77777777" w:rsidR="00E234AB" w:rsidRDefault="00E234AB" w:rsidP="009C13D3">
      <w:pPr>
        <w:autoSpaceDE w:val="0"/>
        <w:autoSpaceDN w:val="0"/>
        <w:adjustRightInd w:val="0"/>
        <w:spacing w:after="0" w:line="360" w:lineRule="auto"/>
        <w:jc w:val="center"/>
        <w:rPr>
          <w:rFonts w:ascii="Times New Roman" w:hAnsi="Times New Roman" w:cs="Times New Roman"/>
          <w:sz w:val="24"/>
          <w:szCs w:val="24"/>
        </w:rPr>
      </w:pPr>
    </w:p>
    <w:p w14:paraId="452E85A2" w14:textId="77777777" w:rsidR="00E234AB" w:rsidRDefault="00E234AB" w:rsidP="009C13D3">
      <w:pPr>
        <w:autoSpaceDE w:val="0"/>
        <w:autoSpaceDN w:val="0"/>
        <w:adjustRightInd w:val="0"/>
        <w:spacing w:after="0" w:line="360" w:lineRule="auto"/>
        <w:jc w:val="center"/>
        <w:rPr>
          <w:rFonts w:ascii="Times New Roman" w:hAnsi="Times New Roman" w:cs="Times New Roman"/>
          <w:sz w:val="24"/>
          <w:szCs w:val="24"/>
        </w:rPr>
      </w:pPr>
    </w:p>
    <w:p w14:paraId="24C95EA9" w14:textId="77777777" w:rsidR="00E234AB" w:rsidRPr="00282115" w:rsidRDefault="00E234AB" w:rsidP="009C13D3">
      <w:pPr>
        <w:autoSpaceDE w:val="0"/>
        <w:autoSpaceDN w:val="0"/>
        <w:adjustRightInd w:val="0"/>
        <w:spacing w:after="0" w:line="360" w:lineRule="auto"/>
        <w:jc w:val="center"/>
        <w:rPr>
          <w:rFonts w:ascii="Times New Roman" w:hAnsi="Times New Roman" w:cs="Times New Roman"/>
          <w:sz w:val="24"/>
          <w:szCs w:val="24"/>
        </w:rPr>
      </w:pPr>
    </w:p>
    <w:p w14:paraId="0025FE70" w14:textId="77777777" w:rsidR="00D95BC5" w:rsidRPr="00282115" w:rsidRDefault="00D95BC5" w:rsidP="009C13D3">
      <w:pPr>
        <w:autoSpaceDE w:val="0"/>
        <w:autoSpaceDN w:val="0"/>
        <w:adjustRightInd w:val="0"/>
        <w:spacing w:after="0" w:line="360" w:lineRule="auto"/>
        <w:jc w:val="center"/>
        <w:rPr>
          <w:rFonts w:ascii="Times New Roman" w:hAnsi="Times New Roman" w:cs="Times New Roman"/>
          <w:sz w:val="24"/>
          <w:szCs w:val="24"/>
        </w:rPr>
      </w:pPr>
    </w:p>
    <w:p w14:paraId="4C9EB008" w14:textId="77777777" w:rsidR="00D95BC5" w:rsidRPr="00282115" w:rsidRDefault="00D95BC5" w:rsidP="009C13D3">
      <w:pPr>
        <w:autoSpaceDE w:val="0"/>
        <w:autoSpaceDN w:val="0"/>
        <w:adjustRightInd w:val="0"/>
        <w:spacing w:after="0" w:line="360" w:lineRule="auto"/>
        <w:jc w:val="center"/>
        <w:rPr>
          <w:rFonts w:ascii="Times New Roman" w:hAnsi="Times New Roman" w:cs="Times New Roman"/>
          <w:sz w:val="24"/>
          <w:szCs w:val="24"/>
        </w:rPr>
      </w:pPr>
    </w:p>
    <w:p w14:paraId="7ED3F639" w14:textId="77777777" w:rsidR="00D95BC5" w:rsidRPr="00282115" w:rsidRDefault="00D95BC5" w:rsidP="009C13D3">
      <w:pPr>
        <w:autoSpaceDE w:val="0"/>
        <w:autoSpaceDN w:val="0"/>
        <w:adjustRightInd w:val="0"/>
        <w:spacing w:after="0" w:line="360" w:lineRule="auto"/>
        <w:jc w:val="center"/>
        <w:rPr>
          <w:rFonts w:ascii="Times New Roman" w:hAnsi="Times New Roman" w:cs="Times New Roman"/>
          <w:sz w:val="24"/>
          <w:szCs w:val="24"/>
        </w:rPr>
      </w:pPr>
    </w:p>
    <w:p w14:paraId="2499F6B3" w14:textId="77777777" w:rsidR="00D95BC5" w:rsidRPr="00282115" w:rsidRDefault="00D95BC5" w:rsidP="009C13D3">
      <w:pPr>
        <w:autoSpaceDE w:val="0"/>
        <w:autoSpaceDN w:val="0"/>
        <w:adjustRightInd w:val="0"/>
        <w:spacing w:after="0" w:line="360" w:lineRule="auto"/>
        <w:jc w:val="center"/>
        <w:rPr>
          <w:rFonts w:ascii="Times New Roman" w:hAnsi="Times New Roman" w:cs="Times New Roman"/>
          <w:sz w:val="24"/>
          <w:szCs w:val="24"/>
        </w:rPr>
      </w:pPr>
    </w:p>
    <w:p w14:paraId="4199EC98" w14:textId="77777777" w:rsidR="00D95BC5" w:rsidRPr="002604FB" w:rsidRDefault="00370B53" w:rsidP="00E234AB">
      <w:pPr>
        <w:autoSpaceDE w:val="0"/>
        <w:autoSpaceDN w:val="0"/>
        <w:adjustRightInd w:val="0"/>
        <w:spacing w:after="0" w:line="240" w:lineRule="auto"/>
        <w:ind w:firstLine="708"/>
        <w:jc w:val="both"/>
        <w:rPr>
          <w:rFonts w:ascii="Times New Roman" w:hAnsi="Times New Roman" w:cs="Times New Roman"/>
          <w:b/>
          <w:bCs/>
          <w:sz w:val="24"/>
          <w:szCs w:val="24"/>
        </w:rPr>
      </w:pPr>
      <w:r w:rsidRPr="002604FB">
        <w:rPr>
          <w:rFonts w:ascii="Times New Roman" w:hAnsi="Times New Roman" w:cs="Times New Roman"/>
          <w:b/>
          <w:bCs/>
          <w:sz w:val="24"/>
          <w:szCs w:val="24"/>
        </w:rPr>
        <w:lastRenderedPageBreak/>
        <w:t>MODULO CONSULTA</w:t>
      </w:r>
      <w:r w:rsidR="00D95BC5" w:rsidRPr="002604FB">
        <w:rPr>
          <w:rFonts w:ascii="Times New Roman" w:hAnsi="Times New Roman" w:cs="Times New Roman"/>
          <w:b/>
          <w:bCs/>
          <w:sz w:val="24"/>
          <w:szCs w:val="24"/>
        </w:rPr>
        <w:t>.</w:t>
      </w:r>
    </w:p>
    <w:p w14:paraId="49166C91" w14:textId="77777777" w:rsidR="00D95BC5" w:rsidRPr="002604FB" w:rsidRDefault="00D95BC5" w:rsidP="00E234AB">
      <w:pPr>
        <w:autoSpaceDE w:val="0"/>
        <w:autoSpaceDN w:val="0"/>
        <w:adjustRightInd w:val="0"/>
        <w:spacing w:after="0" w:line="240" w:lineRule="auto"/>
        <w:ind w:firstLine="708"/>
        <w:jc w:val="both"/>
        <w:rPr>
          <w:rFonts w:ascii="Times New Roman" w:hAnsi="Times New Roman" w:cs="Times New Roman"/>
          <w:b/>
          <w:bCs/>
          <w:sz w:val="24"/>
          <w:szCs w:val="24"/>
        </w:rPr>
      </w:pPr>
    </w:p>
    <w:p w14:paraId="7C4FDF59" w14:textId="77777777" w:rsidR="00D95BC5" w:rsidRPr="002604FB" w:rsidRDefault="00386F77" w:rsidP="00E234AB">
      <w:pPr>
        <w:autoSpaceDE w:val="0"/>
        <w:autoSpaceDN w:val="0"/>
        <w:adjustRightInd w:val="0"/>
        <w:spacing w:after="0" w:line="240" w:lineRule="auto"/>
        <w:ind w:firstLine="708"/>
        <w:jc w:val="both"/>
        <w:rPr>
          <w:rFonts w:ascii="Times New Roman" w:hAnsi="Times New Roman" w:cs="Times New Roman"/>
          <w:b/>
          <w:bCs/>
          <w:sz w:val="24"/>
          <w:szCs w:val="24"/>
        </w:rPr>
      </w:pPr>
      <w:r w:rsidRPr="002604FB">
        <w:rPr>
          <w:rFonts w:ascii="Times New Roman" w:hAnsi="Times New Roman" w:cs="Times New Roman"/>
          <w:b/>
          <w:bCs/>
          <w:sz w:val="24"/>
          <w:szCs w:val="24"/>
        </w:rPr>
        <w:t xml:space="preserve">Pantalla </w:t>
      </w:r>
      <w:r w:rsidR="00110037" w:rsidRPr="002604FB">
        <w:rPr>
          <w:rFonts w:ascii="Times New Roman" w:hAnsi="Times New Roman" w:cs="Times New Roman"/>
          <w:b/>
          <w:bCs/>
          <w:sz w:val="24"/>
          <w:szCs w:val="24"/>
        </w:rPr>
        <w:t>Búsqueda</w:t>
      </w:r>
      <w:r w:rsidRPr="002604FB">
        <w:rPr>
          <w:rFonts w:ascii="Times New Roman" w:hAnsi="Times New Roman" w:cs="Times New Roman"/>
          <w:b/>
          <w:bCs/>
          <w:sz w:val="24"/>
          <w:szCs w:val="24"/>
        </w:rPr>
        <w:t xml:space="preserve"> Principal Datos Personales</w:t>
      </w:r>
      <w:r w:rsidR="00D95BC5" w:rsidRPr="002604FB">
        <w:rPr>
          <w:rFonts w:ascii="Times New Roman" w:hAnsi="Times New Roman" w:cs="Times New Roman"/>
          <w:b/>
          <w:bCs/>
          <w:sz w:val="24"/>
          <w:szCs w:val="24"/>
        </w:rPr>
        <w:t>.</w:t>
      </w:r>
    </w:p>
    <w:p w14:paraId="1F385005"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4E629EDD" w14:textId="77777777" w:rsidR="00D95BC5" w:rsidRPr="00282115" w:rsidRDefault="00CA4F73"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En la f</w:t>
      </w:r>
      <w:r w:rsidR="002604FB">
        <w:rPr>
          <w:rFonts w:ascii="Times New Roman" w:hAnsi="Times New Roman" w:cs="Times New Roman"/>
          <w:sz w:val="24"/>
          <w:szCs w:val="24"/>
        </w:rPr>
        <w:t>igura 25</w:t>
      </w:r>
      <w:r w:rsidRPr="00282115">
        <w:rPr>
          <w:rFonts w:ascii="Times New Roman" w:hAnsi="Times New Roman" w:cs="Times New Roman"/>
          <w:sz w:val="24"/>
          <w:szCs w:val="24"/>
        </w:rPr>
        <w:t xml:space="preserve"> se muestra la primera pantalla que presenta la aplicación luego de realizar el Login</w:t>
      </w:r>
      <w:r w:rsidR="00D95BC5" w:rsidRPr="00282115">
        <w:rPr>
          <w:rFonts w:ascii="Times New Roman" w:hAnsi="Times New Roman" w:cs="Times New Roman"/>
          <w:sz w:val="24"/>
          <w:szCs w:val="24"/>
        </w:rPr>
        <w:t>, donde se pueden</w:t>
      </w:r>
      <w:r w:rsidRPr="00282115">
        <w:rPr>
          <w:rFonts w:ascii="Times New Roman" w:hAnsi="Times New Roman" w:cs="Times New Roman"/>
          <w:sz w:val="24"/>
          <w:szCs w:val="24"/>
        </w:rPr>
        <w:t xml:space="preserve"> visualizar</w:t>
      </w:r>
      <w:r w:rsidR="00D95BC5" w:rsidRPr="00282115">
        <w:rPr>
          <w:rFonts w:ascii="Times New Roman" w:hAnsi="Times New Roman" w:cs="Times New Roman"/>
          <w:sz w:val="24"/>
          <w:szCs w:val="24"/>
        </w:rPr>
        <w:t xml:space="preserve"> </w:t>
      </w:r>
      <w:r w:rsidRPr="00282115">
        <w:rPr>
          <w:rFonts w:ascii="Times New Roman" w:hAnsi="Times New Roman" w:cs="Times New Roman"/>
          <w:sz w:val="24"/>
          <w:szCs w:val="24"/>
        </w:rPr>
        <w:t>los campos necesarios para realizar la búsqueda de antecedentes o requisitorias de un ciudadano</w:t>
      </w:r>
      <w:r w:rsidR="00386F77" w:rsidRPr="00282115">
        <w:rPr>
          <w:rFonts w:ascii="Times New Roman" w:hAnsi="Times New Roman" w:cs="Times New Roman"/>
          <w:sz w:val="24"/>
          <w:szCs w:val="24"/>
        </w:rPr>
        <w:t xml:space="preserve"> ingresando sus datos personales</w:t>
      </w:r>
      <w:r w:rsidRPr="00282115">
        <w:rPr>
          <w:rFonts w:ascii="Times New Roman" w:hAnsi="Times New Roman" w:cs="Times New Roman"/>
          <w:sz w:val="24"/>
          <w:szCs w:val="24"/>
        </w:rPr>
        <w:t>.</w:t>
      </w:r>
    </w:p>
    <w:p w14:paraId="38757654" w14:textId="77777777" w:rsidR="00CA4F73" w:rsidRPr="00282115" w:rsidRDefault="00CA4F73"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También se observa el modo de búsqueda a elegir (Datos Personales o código de Barras)</w:t>
      </w:r>
    </w:p>
    <w:p w14:paraId="0D493987" w14:textId="77777777" w:rsidR="00CA4F73" w:rsidRPr="00282115" w:rsidRDefault="00CA4F73"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 xml:space="preserve">Y en la parte inferior observamos los botones (Buscar y Cerrar </w:t>
      </w:r>
      <w:r w:rsidR="00110037" w:rsidRPr="00282115">
        <w:rPr>
          <w:rFonts w:ascii="Times New Roman" w:hAnsi="Times New Roman" w:cs="Times New Roman"/>
          <w:sz w:val="24"/>
          <w:szCs w:val="24"/>
        </w:rPr>
        <w:t>Sesión</w:t>
      </w:r>
      <w:r w:rsidRPr="00282115">
        <w:rPr>
          <w:rFonts w:ascii="Times New Roman" w:hAnsi="Times New Roman" w:cs="Times New Roman"/>
          <w:sz w:val="24"/>
          <w:szCs w:val="24"/>
        </w:rPr>
        <w:t>)</w:t>
      </w:r>
    </w:p>
    <w:p w14:paraId="4D30AEAF" w14:textId="77777777" w:rsidR="00CA4F73" w:rsidRPr="00282115" w:rsidRDefault="00CA4F73"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bCs/>
          <w:noProof/>
          <w:sz w:val="24"/>
          <w:szCs w:val="24"/>
          <w:lang w:eastAsia="es-PE"/>
        </w:rPr>
        <w:drawing>
          <wp:anchor distT="0" distB="0" distL="114300" distR="114300" simplePos="0" relativeHeight="251534336" behindDoc="0" locked="0" layoutInCell="1" allowOverlap="1" wp14:anchorId="348165E0" wp14:editId="632E1086">
            <wp:simplePos x="0" y="0"/>
            <wp:positionH relativeFrom="column">
              <wp:posOffset>2087305</wp:posOffset>
            </wp:positionH>
            <wp:positionV relativeFrom="paragraph">
              <wp:posOffset>238125</wp:posOffset>
            </wp:positionV>
            <wp:extent cx="2475230" cy="1362710"/>
            <wp:effectExtent l="0" t="0" r="1270" b="8890"/>
            <wp:wrapNone/>
            <wp:docPr id="5" name="Picture 5" descr="C:\Users\Edwinh\Desktop\Screenshot_2015-02-20-18-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dwinh\Desktop\Screenshot_2015-02-20-18-43-09.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6292" t="31765" r="46188" b="21755"/>
                    <a:stretch/>
                  </pic:blipFill>
                  <pic:spPr bwMode="auto">
                    <a:xfrm>
                      <a:off x="0" y="0"/>
                      <a:ext cx="2475230" cy="1362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A43B8" w14:textId="77777777" w:rsidR="00CA4F73" w:rsidRPr="00282115" w:rsidRDefault="00CA4F73" w:rsidP="009C13D3">
      <w:pPr>
        <w:autoSpaceDE w:val="0"/>
        <w:autoSpaceDN w:val="0"/>
        <w:adjustRightInd w:val="0"/>
        <w:spacing w:after="0" w:line="360" w:lineRule="auto"/>
        <w:jc w:val="both"/>
        <w:rPr>
          <w:rFonts w:ascii="Times New Roman" w:hAnsi="Times New Roman" w:cs="Times New Roman"/>
          <w:bCs/>
          <w:noProof/>
          <w:sz w:val="24"/>
          <w:szCs w:val="24"/>
          <w:lang w:eastAsia="es-PE"/>
        </w:rPr>
      </w:pPr>
    </w:p>
    <w:p w14:paraId="21F4C303" w14:textId="77777777" w:rsidR="00CA4F73" w:rsidRPr="00282115" w:rsidRDefault="00CA4F73"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mc:AlternateContent>
          <mc:Choice Requires="wps">
            <w:drawing>
              <wp:anchor distT="0" distB="0" distL="114300" distR="114300" simplePos="0" relativeHeight="251546624" behindDoc="0" locked="0" layoutInCell="1" allowOverlap="1" wp14:anchorId="793CCFD3" wp14:editId="4E56C9A9">
                <wp:simplePos x="0" y="0"/>
                <wp:positionH relativeFrom="column">
                  <wp:posOffset>1566256</wp:posOffset>
                </wp:positionH>
                <wp:positionV relativeFrom="paragraph">
                  <wp:posOffset>234835</wp:posOffset>
                </wp:positionV>
                <wp:extent cx="388189" cy="1413163"/>
                <wp:effectExtent l="0" t="0" r="12065" b="15875"/>
                <wp:wrapNone/>
                <wp:docPr id="7" name="Bent Arrow 7"/>
                <wp:cNvGraphicFramePr/>
                <a:graphic xmlns:a="http://schemas.openxmlformats.org/drawingml/2006/main">
                  <a:graphicData uri="http://schemas.microsoft.com/office/word/2010/wordprocessingShape">
                    <wps:wsp>
                      <wps:cNvSpPr/>
                      <wps:spPr>
                        <a:xfrm>
                          <a:off x="0" y="0"/>
                          <a:ext cx="388189" cy="1413163"/>
                        </a:xfrm>
                        <a:prstGeom prst="ben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547698" id="Bent Arrow 7" o:spid="_x0000_s1026" style="position:absolute;margin-left:123.35pt;margin-top:18.5pt;width:30.55pt;height:111.25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88189,1413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1xlgIAALQFAAAOAAAAZHJzL2Uyb0RvYy54bWysVN9PGzEMfp+0/yHK+7heKVAqrqgDdZqE&#10;BhpMPKe5pD0pF2dO2mv318/J/aBjaA9ofUjj2P5sf2f76npfG7ZT6CuwBc9PRpwpK6Gs7LrgP56W&#10;n6ac+SBsKQxYVfCD8vx6/vHDVeNmagwbMKVCRiDWzxpX8E0IbpZlXm5ULfwJOGVJqQFrEUjEdVai&#10;aAi9Ntl4NDrPGsDSIUjlPb3etko+T/haKxnutfYqMFNwyi2kE9O5imc2vxKzNQq3qWSXhnhHFrWo&#10;LAUdoG5FEGyL1V9QdSURPOhwIqHOQOtKqlQDVZOPXlXzuBFOpVqIHO8Gmvz/g5Xfdg/IqrLgF5xZ&#10;UdMn+qxsYAtEaNhF5KdxfkZmj+4BO8nTNRa711jHfyqD7ROnh4FTtQ9M0uPpdJpPLzmTpMon+Wl+&#10;fhpBsxdvhz58UVCzeCn4isKn6IlPsbvzobXv7WJED6Yql5UxScD16sYg2wn6yMvliH5diD/MjH2f&#10;J6UaXbPIQ1t5uoWDURHQ2O9KE4NU6zilnHpXDQkJKamivFVtRKnaPM+O04zdHj0SLwkwImuqb8Du&#10;AHrLFqTHbgnq7KOrSq0/OI/+lVjrPHikyGDD4FxXFvAtAENVdZFb+56klprI0grKA/UXQjt43sll&#10;RV/5TvjwIJAmjWaStke4p0MbaAoO3Y2zDeCvt96jPQ0AaTlraHIL7n9uBSrOzFdLo3GZTyZx1JMw&#10;ObsYk4DHmtWxxm7rG6C+yWlPOZmu0T6Y/qoR6mdaMosYlVTCSopdcBmwF25Cu1FoTUm1WCQzGm8n&#10;wp19dDKCR1ZjAz/tnwW6rtUDDck36KdczF41e2sbPS0stgF0lSbhhdeOb1oNqXG6NRZ3z7GcrF6W&#10;7fw3AAAA//8DAFBLAwQUAAYACAAAACEAL3hY498AAAAKAQAADwAAAGRycy9kb3ducmV2LnhtbEyP&#10;wU7DMBBE70j8g7VIXBB1SGgDIU5VgRA3lBYu3Nx4m0TEayt2m/TvWU5wXM3T7LxyPdtBnHAMvSMF&#10;d4sEBFLjTE+tgs+P19sHECFqMnpwhArOGGBdXV6UujBuoi2edrEVXEKh0Aq6GH0hZWg6tDosnEfi&#10;7OBGqyOfYyvNqCcut4NMk2Qlre6JP3Ta43OHzffuaBVkbXoOb7330832vd4c0vol+6qVur6aN08g&#10;Is7xD4bf+TwdKt60d0cyQQwK0vtVziiX5ezEQJbk7LLnZPm4BFmV8r9C9QMAAP//AwBQSwECLQAU&#10;AAYACAAAACEAtoM4kv4AAADhAQAAEwAAAAAAAAAAAAAAAAAAAAAAW0NvbnRlbnRfVHlwZXNdLnht&#10;bFBLAQItABQABgAIAAAAIQA4/SH/1gAAAJQBAAALAAAAAAAAAAAAAAAAAC8BAABfcmVscy8ucmVs&#10;c1BLAQItABQABgAIAAAAIQBpq61xlgIAALQFAAAOAAAAAAAAAAAAAAAAAC4CAABkcnMvZTJvRG9j&#10;LnhtbFBLAQItABQABgAIAAAAIQAveFjj3wAAAAoBAAAPAAAAAAAAAAAAAAAAAPAEAABkcnMvZG93&#10;bnJldi54bWxQSwUGAAAAAAQABADzAAAA/AUAAAAA&#10;" path="m,1413163l,218356c,124560,76037,48523,169833,48523r121309,1l291142,r97047,97047l291142,194095r,-48524l169833,145571v-40198,,-72785,32587,-72785,72785c97048,616625,97047,1014894,97047,1413163r-97047,xe" fillcolor="red" strokecolor="red" strokeweight="2pt">
                <v:path arrowok="t" o:connecttype="custom" o:connectlocs="0,1413163;0,218356;169833,48523;291142,48524;291142,0;388189,97047;291142,194095;291142,145571;169833,145571;97048,218356;97047,1413163;0,1413163" o:connectangles="0,0,0,0,0,0,0,0,0,0,0,0"/>
              </v:shape>
            </w:pict>
          </mc:Fallback>
        </mc:AlternateContent>
      </w:r>
    </w:p>
    <w:p w14:paraId="45EA0369" w14:textId="77777777" w:rsidR="00CA4F73" w:rsidRPr="00282115" w:rsidRDefault="00CA4F73" w:rsidP="009C13D3">
      <w:pPr>
        <w:autoSpaceDE w:val="0"/>
        <w:autoSpaceDN w:val="0"/>
        <w:adjustRightInd w:val="0"/>
        <w:spacing w:after="0" w:line="360" w:lineRule="auto"/>
        <w:jc w:val="both"/>
        <w:rPr>
          <w:rFonts w:ascii="Times New Roman" w:hAnsi="Times New Roman" w:cs="Times New Roman"/>
          <w:sz w:val="24"/>
          <w:szCs w:val="24"/>
        </w:rPr>
      </w:pPr>
    </w:p>
    <w:p w14:paraId="3D91AB43" w14:textId="77777777" w:rsidR="00CA4F73" w:rsidRPr="00282115" w:rsidRDefault="00CA4F73" w:rsidP="009C13D3">
      <w:pPr>
        <w:autoSpaceDE w:val="0"/>
        <w:autoSpaceDN w:val="0"/>
        <w:adjustRightInd w:val="0"/>
        <w:spacing w:after="0" w:line="360" w:lineRule="auto"/>
        <w:jc w:val="both"/>
        <w:rPr>
          <w:rFonts w:ascii="Times New Roman" w:hAnsi="Times New Roman" w:cs="Times New Roman"/>
          <w:sz w:val="24"/>
          <w:szCs w:val="24"/>
        </w:rPr>
      </w:pPr>
    </w:p>
    <w:p w14:paraId="1863F432" w14:textId="77777777" w:rsidR="00CA4F73" w:rsidRPr="00282115" w:rsidRDefault="00CA4F73" w:rsidP="009C13D3">
      <w:pPr>
        <w:autoSpaceDE w:val="0"/>
        <w:autoSpaceDN w:val="0"/>
        <w:adjustRightInd w:val="0"/>
        <w:spacing w:after="0" w:line="360" w:lineRule="auto"/>
        <w:jc w:val="both"/>
        <w:rPr>
          <w:rFonts w:ascii="Times New Roman" w:hAnsi="Times New Roman" w:cs="Times New Roman"/>
          <w:sz w:val="24"/>
          <w:szCs w:val="24"/>
        </w:rPr>
      </w:pPr>
    </w:p>
    <w:p w14:paraId="4D9BE73F" w14:textId="747F3B42" w:rsidR="00CA4F73" w:rsidRPr="00282115" w:rsidRDefault="002A2E14" w:rsidP="009C13D3">
      <w:pPr>
        <w:autoSpaceDE w:val="0"/>
        <w:autoSpaceDN w:val="0"/>
        <w:adjustRightInd w:val="0"/>
        <w:spacing w:after="0" w:line="360" w:lineRule="auto"/>
        <w:jc w:val="both"/>
        <w:rPr>
          <w:rFonts w:ascii="Times New Roman" w:hAnsi="Times New Roman" w:cs="Times New Roman"/>
          <w:sz w:val="24"/>
          <w:szCs w:val="24"/>
        </w:rPr>
      </w:pPr>
      <w:r>
        <w:rPr>
          <w:noProof/>
          <w:lang w:eastAsia="es-PE"/>
        </w:rPr>
        <w:drawing>
          <wp:inline distT="0" distB="0" distL="0" distR="0" wp14:anchorId="20B8D689" wp14:editId="178F022E">
            <wp:extent cx="5038203" cy="2646218"/>
            <wp:effectExtent l="0" t="0" r="0" b="1905"/>
            <wp:docPr id="48" name="Imagen 48" descr="C:\Users\Elgie\AppData\Local\Microsoft\Windows\INetCache\Content.Word\Screenshot_2015-03-01-17-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gie\AppData\Local\Microsoft\Windows\INetCache\Content.Word\Screenshot_2015-03-01-17-08-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2240" cy="2653590"/>
                    </a:xfrm>
                    <a:prstGeom prst="rect">
                      <a:avLst/>
                    </a:prstGeom>
                    <a:noFill/>
                    <a:ln>
                      <a:noFill/>
                    </a:ln>
                  </pic:spPr>
                </pic:pic>
              </a:graphicData>
            </a:graphic>
          </wp:inline>
        </w:drawing>
      </w:r>
    </w:p>
    <w:p w14:paraId="710347DB" w14:textId="77777777" w:rsidR="00CA4F73" w:rsidRPr="00282115" w:rsidRDefault="00CA4F73" w:rsidP="009C13D3">
      <w:pPr>
        <w:autoSpaceDE w:val="0"/>
        <w:autoSpaceDN w:val="0"/>
        <w:adjustRightInd w:val="0"/>
        <w:spacing w:after="0" w:line="360" w:lineRule="auto"/>
        <w:jc w:val="both"/>
        <w:rPr>
          <w:rFonts w:ascii="Times New Roman" w:hAnsi="Times New Roman" w:cs="Times New Roman"/>
          <w:sz w:val="24"/>
          <w:szCs w:val="24"/>
        </w:rPr>
      </w:pPr>
    </w:p>
    <w:p w14:paraId="2EDB4B8C"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2DEE059D" w14:textId="77777777" w:rsidR="00D95BC5" w:rsidRPr="002604FB" w:rsidRDefault="002604FB" w:rsidP="009C13D3">
      <w:pPr>
        <w:autoSpaceDE w:val="0"/>
        <w:autoSpaceDN w:val="0"/>
        <w:adjustRightInd w:val="0"/>
        <w:spacing w:after="0" w:line="360" w:lineRule="auto"/>
        <w:jc w:val="center"/>
        <w:rPr>
          <w:rFonts w:ascii="Times New Roman" w:hAnsi="Times New Roman" w:cs="Times New Roman"/>
          <w:b/>
          <w:i/>
        </w:rPr>
      </w:pPr>
      <w:r w:rsidRPr="002604FB">
        <w:rPr>
          <w:rFonts w:ascii="Times New Roman" w:hAnsi="Times New Roman" w:cs="Times New Roman"/>
          <w:b/>
          <w:i/>
        </w:rPr>
        <w:t>Fig. 25</w:t>
      </w:r>
      <w:r w:rsidR="00D95BC5" w:rsidRPr="002604FB">
        <w:rPr>
          <w:rFonts w:ascii="Times New Roman" w:hAnsi="Times New Roman" w:cs="Times New Roman"/>
          <w:b/>
          <w:i/>
        </w:rPr>
        <w:t xml:space="preserve">. Pantalla </w:t>
      </w:r>
      <w:r w:rsidR="00CA4F73" w:rsidRPr="002604FB">
        <w:rPr>
          <w:rFonts w:ascii="Times New Roman" w:hAnsi="Times New Roman" w:cs="Times New Roman"/>
          <w:b/>
          <w:i/>
        </w:rPr>
        <w:t xml:space="preserve">Búsqueda </w:t>
      </w:r>
      <w:commentRangeStart w:id="546"/>
      <w:r w:rsidR="00D95BC5" w:rsidRPr="002604FB">
        <w:rPr>
          <w:rFonts w:ascii="Times New Roman" w:hAnsi="Times New Roman" w:cs="Times New Roman"/>
          <w:b/>
          <w:i/>
        </w:rPr>
        <w:t>Principal</w:t>
      </w:r>
      <w:commentRangeEnd w:id="546"/>
      <w:r w:rsidR="00BB71EA">
        <w:rPr>
          <w:rStyle w:val="Refdecomentario"/>
        </w:rPr>
        <w:commentReference w:id="546"/>
      </w:r>
      <w:r w:rsidR="00D95BC5" w:rsidRPr="002604FB">
        <w:rPr>
          <w:rFonts w:ascii="Times New Roman" w:hAnsi="Times New Roman" w:cs="Times New Roman"/>
          <w:b/>
          <w:i/>
        </w:rPr>
        <w:t>.</w:t>
      </w:r>
    </w:p>
    <w:p w14:paraId="1F5A2404" w14:textId="77777777" w:rsidR="00CA4F73" w:rsidRDefault="00CA4F73" w:rsidP="009C13D3">
      <w:pPr>
        <w:autoSpaceDE w:val="0"/>
        <w:autoSpaceDN w:val="0"/>
        <w:adjustRightInd w:val="0"/>
        <w:spacing w:after="0" w:line="360" w:lineRule="auto"/>
        <w:rPr>
          <w:rFonts w:ascii="Times New Roman" w:hAnsi="Times New Roman" w:cs="Times New Roman"/>
          <w:sz w:val="24"/>
          <w:szCs w:val="24"/>
        </w:rPr>
      </w:pPr>
    </w:p>
    <w:p w14:paraId="2A1A288E" w14:textId="77777777" w:rsidR="00E234AB" w:rsidRDefault="00E234AB" w:rsidP="009C13D3">
      <w:pPr>
        <w:autoSpaceDE w:val="0"/>
        <w:autoSpaceDN w:val="0"/>
        <w:adjustRightInd w:val="0"/>
        <w:spacing w:after="0" w:line="360" w:lineRule="auto"/>
        <w:rPr>
          <w:rFonts w:ascii="Times New Roman" w:hAnsi="Times New Roman" w:cs="Times New Roman"/>
          <w:sz w:val="24"/>
          <w:szCs w:val="24"/>
        </w:rPr>
      </w:pPr>
    </w:p>
    <w:p w14:paraId="4892A77A" w14:textId="77777777" w:rsidR="00E234AB" w:rsidRDefault="00E234AB" w:rsidP="009C13D3">
      <w:pPr>
        <w:autoSpaceDE w:val="0"/>
        <w:autoSpaceDN w:val="0"/>
        <w:adjustRightInd w:val="0"/>
        <w:spacing w:after="0" w:line="360" w:lineRule="auto"/>
        <w:rPr>
          <w:rFonts w:ascii="Times New Roman" w:hAnsi="Times New Roman" w:cs="Times New Roman"/>
          <w:sz w:val="24"/>
          <w:szCs w:val="24"/>
        </w:rPr>
      </w:pPr>
    </w:p>
    <w:p w14:paraId="3D2FCFA2" w14:textId="77777777" w:rsidR="00E234AB" w:rsidRPr="00282115" w:rsidRDefault="00E234AB" w:rsidP="009C13D3">
      <w:pPr>
        <w:autoSpaceDE w:val="0"/>
        <w:autoSpaceDN w:val="0"/>
        <w:adjustRightInd w:val="0"/>
        <w:spacing w:after="0" w:line="360" w:lineRule="auto"/>
        <w:rPr>
          <w:rFonts w:ascii="Times New Roman" w:hAnsi="Times New Roman" w:cs="Times New Roman"/>
          <w:sz w:val="24"/>
          <w:szCs w:val="24"/>
        </w:rPr>
      </w:pPr>
    </w:p>
    <w:p w14:paraId="602467F8" w14:textId="77777777" w:rsidR="00D95BC5" w:rsidRPr="002604FB" w:rsidRDefault="00CA4F73" w:rsidP="00E234AB">
      <w:pPr>
        <w:autoSpaceDE w:val="0"/>
        <w:autoSpaceDN w:val="0"/>
        <w:adjustRightInd w:val="0"/>
        <w:spacing w:after="0" w:line="240" w:lineRule="auto"/>
        <w:ind w:firstLine="708"/>
        <w:jc w:val="both"/>
        <w:rPr>
          <w:rFonts w:ascii="Times New Roman" w:hAnsi="Times New Roman" w:cs="Times New Roman"/>
          <w:b/>
          <w:bCs/>
          <w:sz w:val="24"/>
          <w:szCs w:val="24"/>
        </w:rPr>
      </w:pPr>
      <w:r w:rsidRPr="002604FB">
        <w:rPr>
          <w:rFonts w:ascii="Times New Roman" w:hAnsi="Times New Roman" w:cs="Times New Roman"/>
          <w:b/>
          <w:bCs/>
          <w:sz w:val="24"/>
          <w:szCs w:val="24"/>
        </w:rPr>
        <w:t xml:space="preserve">Realizar </w:t>
      </w:r>
      <w:r w:rsidR="00110037" w:rsidRPr="002604FB">
        <w:rPr>
          <w:rFonts w:ascii="Times New Roman" w:hAnsi="Times New Roman" w:cs="Times New Roman"/>
          <w:b/>
          <w:bCs/>
          <w:sz w:val="24"/>
          <w:szCs w:val="24"/>
        </w:rPr>
        <w:t>Búsqueda</w:t>
      </w:r>
      <w:r w:rsidRPr="002604FB">
        <w:rPr>
          <w:rFonts w:ascii="Times New Roman" w:hAnsi="Times New Roman" w:cs="Times New Roman"/>
          <w:b/>
          <w:bCs/>
          <w:sz w:val="24"/>
          <w:szCs w:val="24"/>
        </w:rPr>
        <w:t xml:space="preserve"> por </w:t>
      </w:r>
      <w:r w:rsidR="00110037" w:rsidRPr="002604FB">
        <w:rPr>
          <w:rFonts w:ascii="Times New Roman" w:hAnsi="Times New Roman" w:cs="Times New Roman"/>
          <w:b/>
          <w:bCs/>
          <w:sz w:val="24"/>
          <w:szCs w:val="24"/>
        </w:rPr>
        <w:t>Código</w:t>
      </w:r>
      <w:r w:rsidR="00AF5C8C" w:rsidRPr="002604FB">
        <w:rPr>
          <w:rFonts w:ascii="Times New Roman" w:hAnsi="Times New Roman" w:cs="Times New Roman"/>
          <w:b/>
          <w:bCs/>
          <w:sz w:val="24"/>
          <w:szCs w:val="24"/>
        </w:rPr>
        <w:t xml:space="preserve"> de Barras</w:t>
      </w:r>
      <w:r w:rsidR="00D95BC5" w:rsidRPr="002604FB">
        <w:rPr>
          <w:rFonts w:ascii="Times New Roman" w:hAnsi="Times New Roman" w:cs="Times New Roman"/>
          <w:b/>
          <w:bCs/>
          <w:sz w:val="24"/>
          <w:szCs w:val="24"/>
        </w:rPr>
        <w:t>.</w:t>
      </w:r>
    </w:p>
    <w:p w14:paraId="6FB58FF9"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23613F77" w14:textId="77777777" w:rsidR="00D95BC5" w:rsidRPr="00282115" w:rsidRDefault="00D95BC5"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En l</w:t>
      </w:r>
      <w:r w:rsidR="002604FB">
        <w:rPr>
          <w:rFonts w:ascii="Times New Roman" w:hAnsi="Times New Roman" w:cs="Times New Roman"/>
          <w:sz w:val="24"/>
          <w:szCs w:val="24"/>
        </w:rPr>
        <w:t>a figura 26</w:t>
      </w:r>
      <w:r w:rsidRPr="00282115">
        <w:rPr>
          <w:rFonts w:ascii="Times New Roman" w:hAnsi="Times New Roman" w:cs="Times New Roman"/>
          <w:sz w:val="24"/>
          <w:szCs w:val="24"/>
        </w:rPr>
        <w:t xml:space="preserve"> se muestra la pantalla de </w:t>
      </w:r>
      <w:r w:rsidR="00AF5C8C" w:rsidRPr="00282115">
        <w:rPr>
          <w:rFonts w:ascii="Times New Roman" w:hAnsi="Times New Roman" w:cs="Times New Roman"/>
          <w:sz w:val="24"/>
          <w:szCs w:val="24"/>
        </w:rPr>
        <w:t xml:space="preserve">realizar </w:t>
      </w:r>
      <w:commentRangeStart w:id="547"/>
      <w:r w:rsidR="00AF5C8C" w:rsidRPr="00282115">
        <w:rPr>
          <w:rFonts w:ascii="Times New Roman" w:hAnsi="Times New Roman" w:cs="Times New Roman"/>
          <w:sz w:val="24"/>
          <w:szCs w:val="24"/>
        </w:rPr>
        <w:t xml:space="preserve">búsqueda por </w:t>
      </w:r>
      <w:r w:rsidR="00110037" w:rsidRPr="00282115">
        <w:rPr>
          <w:rFonts w:ascii="Times New Roman" w:hAnsi="Times New Roman" w:cs="Times New Roman"/>
          <w:sz w:val="24"/>
          <w:szCs w:val="24"/>
        </w:rPr>
        <w:t>Código</w:t>
      </w:r>
      <w:r w:rsidR="00AF5C8C" w:rsidRPr="00282115">
        <w:rPr>
          <w:rFonts w:ascii="Times New Roman" w:hAnsi="Times New Roman" w:cs="Times New Roman"/>
          <w:sz w:val="24"/>
          <w:szCs w:val="24"/>
        </w:rPr>
        <w:t xml:space="preserve"> de barras</w:t>
      </w:r>
      <w:commentRangeEnd w:id="547"/>
      <w:r w:rsidR="00BB71EA">
        <w:rPr>
          <w:rStyle w:val="Refdecomentario"/>
        </w:rPr>
        <w:commentReference w:id="547"/>
      </w:r>
      <w:r w:rsidRPr="00282115">
        <w:rPr>
          <w:rFonts w:ascii="Times New Roman" w:hAnsi="Times New Roman" w:cs="Times New Roman"/>
          <w:sz w:val="24"/>
          <w:szCs w:val="24"/>
        </w:rPr>
        <w:t>.</w:t>
      </w:r>
      <w:r w:rsidR="00AF5C8C" w:rsidRPr="00282115">
        <w:rPr>
          <w:rFonts w:ascii="Times New Roman" w:hAnsi="Times New Roman" w:cs="Times New Roman"/>
          <w:sz w:val="24"/>
          <w:szCs w:val="24"/>
        </w:rPr>
        <w:t xml:space="preserve"> Esta pantalla resulta al seleccionar </w:t>
      </w:r>
      <w:r w:rsidR="00110037" w:rsidRPr="00282115">
        <w:rPr>
          <w:rFonts w:ascii="Times New Roman" w:hAnsi="Times New Roman" w:cs="Times New Roman"/>
          <w:sz w:val="24"/>
          <w:szCs w:val="24"/>
        </w:rPr>
        <w:t>en:</w:t>
      </w:r>
      <w:r w:rsidR="00AF5C8C" w:rsidRPr="00282115">
        <w:rPr>
          <w:rFonts w:ascii="Times New Roman" w:hAnsi="Times New Roman" w:cs="Times New Roman"/>
          <w:sz w:val="24"/>
          <w:szCs w:val="24"/>
        </w:rPr>
        <w:t xml:space="preserve"> Buscar Por (</w:t>
      </w:r>
      <w:r w:rsidR="00110037" w:rsidRPr="00282115">
        <w:rPr>
          <w:rFonts w:ascii="Times New Roman" w:hAnsi="Times New Roman" w:cs="Times New Roman"/>
          <w:sz w:val="24"/>
          <w:szCs w:val="24"/>
        </w:rPr>
        <w:t>Código</w:t>
      </w:r>
      <w:r w:rsidR="00AF5C8C" w:rsidRPr="00282115">
        <w:rPr>
          <w:rFonts w:ascii="Times New Roman" w:hAnsi="Times New Roman" w:cs="Times New Roman"/>
          <w:sz w:val="24"/>
          <w:szCs w:val="24"/>
        </w:rPr>
        <w:t xml:space="preserve"> de Barras)</w:t>
      </w:r>
    </w:p>
    <w:p w14:paraId="64CC8362" w14:textId="77777777" w:rsidR="00AF5C8C" w:rsidRPr="00282115" w:rsidRDefault="00AF5C8C"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En esta pantalla se muestra la captura del código de barras del DNI para poder realizar la búsqueda de antecedentes y requisitorias del ciudadano</w:t>
      </w:r>
      <w:r w:rsidR="00217BB5" w:rsidRPr="00282115">
        <w:rPr>
          <w:rFonts w:ascii="Times New Roman" w:hAnsi="Times New Roman" w:cs="Times New Roman"/>
          <w:sz w:val="24"/>
          <w:szCs w:val="24"/>
        </w:rPr>
        <w:t>.</w:t>
      </w:r>
    </w:p>
    <w:p w14:paraId="14D92790" w14:textId="77777777" w:rsidR="00217BB5" w:rsidRPr="00282115" w:rsidRDefault="00217BB5" w:rsidP="00E234AB">
      <w:pPr>
        <w:autoSpaceDE w:val="0"/>
        <w:autoSpaceDN w:val="0"/>
        <w:adjustRightInd w:val="0"/>
        <w:spacing w:after="0" w:line="240" w:lineRule="auto"/>
        <w:ind w:left="708"/>
        <w:jc w:val="both"/>
        <w:rPr>
          <w:rFonts w:ascii="Times New Roman" w:hAnsi="Times New Roman" w:cs="Times New Roman"/>
          <w:sz w:val="24"/>
          <w:szCs w:val="24"/>
        </w:rPr>
      </w:pPr>
    </w:p>
    <w:p w14:paraId="69CF746F" w14:textId="77777777" w:rsidR="00D95BC5" w:rsidRPr="00282115" w:rsidRDefault="00217BB5"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 xml:space="preserve">El dispositivo con ayuda de la cámara reconoce el código de barras y extrae el </w:t>
      </w:r>
      <w:r w:rsidR="00110037" w:rsidRPr="00282115">
        <w:rPr>
          <w:rFonts w:ascii="Times New Roman" w:hAnsi="Times New Roman" w:cs="Times New Roman"/>
          <w:sz w:val="24"/>
          <w:szCs w:val="24"/>
        </w:rPr>
        <w:t>número</w:t>
      </w:r>
      <w:r w:rsidRPr="00282115">
        <w:rPr>
          <w:rFonts w:ascii="Times New Roman" w:hAnsi="Times New Roman" w:cs="Times New Roman"/>
          <w:sz w:val="24"/>
          <w:szCs w:val="24"/>
        </w:rPr>
        <w:t xml:space="preserve"> en texto</w:t>
      </w:r>
      <w:r w:rsidR="00386F77" w:rsidRPr="00282115">
        <w:rPr>
          <w:rFonts w:ascii="Times New Roman" w:hAnsi="Times New Roman" w:cs="Times New Roman"/>
          <w:sz w:val="24"/>
          <w:szCs w:val="24"/>
        </w:rPr>
        <w:t xml:space="preserve"> y lo copia en el espacio DNI</w:t>
      </w:r>
      <w:r w:rsidRPr="00282115">
        <w:rPr>
          <w:rFonts w:ascii="Times New Roman" w:hAnsi="Times New Roman" w:cs="Times New Roman"/>
          <w:sz w:val="24"/>
          <w:szCs w:val="24"/>
        </w:rPr>
        <w:t xml:space="preserve">. Como se </w:t>
      </w:r>
      <w:r w:rsidR="00110037" w:rsidRPr="00282115">
        <w:rPr>
          <w:rFonts w:ascii="Times New Roman" w:hAnsi="Times New Roman" w:cs="Times New Roman"/>
          <w:sz w:val="24"/>
          <w:szCs w:val="24"/>
        </w:rPr>
        <w:t>visualiza</w:t>
      </w:r>
      <w:r w:rsidRPr="00282115">
        <w:rPr>
          <w:rFonts w:ascii="Times New Roman" w:hAnsi="Times New Roman" w:cs="Times New Roman"/>
          <w:sz w:val="24"/>
          <w:szCs w:val="24"/>
        </w:rPr>
        <w:t xml:space="preserve"> en la figura nos indica </w:t>
      </w:r>
      <w:r w:rsidR="00386F77" w:rsidRPr="00282115">
        <w:rPr>
          <w:rFonts w:ascii="Times New Roman" w:hAnsi="Times New Roman" w:cs="Times New Roman"/>
          <w:sz w:val="24"/>
          <w:szCs w:val="24"/>
        </w:rPr>
        <w:t xml:space="preserve">también </w:t>
      </w:r>
      <w:r w:rsidRPr="00282115">
        <w:rPr>
          <w:rFonts w:ascii="Times New Roman" w:hAnsi="Times New Roman" w:cs="Times New Roman"/>
          <w:sz w:val="24"/>
          <w:szCs w:val="24"/>
        </w:rPr>
        <w:t>si se encontró el texto del código de barras.</w:t>
      </w:r>
    </w:p>
    <w:p w14:paraId="56B2BE35"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19A2E3C5" w14:textId="09AC2D46" w:rsidR="00386F77" w:rsidRDefault="00386F77" w:rsidP="007C2196">
      <w:pPr>
        <w:autoSpaceDE w:val="0"/>
        <w:autoSpaceDN w:val="0"/>
        <w:adjustRightInd w:val="0"/>
        <w:spacing w:after="0" w:line="360" w:lineRule="auto"/>
        <w:jc w:val="center"/>
        <w:rPr>
          <w:rFonts w:ascii="Times New Roman" w:hAnsi="Times New Roman" w:cs="Times New Roman"/>
          <w:noProof/>
          <w:sz w:val="24"/>
          <w:szCs w:val="24"/>
          <w:lang w:eastAsia="es-PE"/>
        </w:rPr>
      </w:pPr>
      <w:r w:rsidRPr="00282115">
        <w:rPr>
          <w:rFonts w:ascii="Times New Roman" w:hAnsi="Times New Roman" w:cs="Times New Roman"/>
          <w:noProof/>
          <w:sz w:val="24"/>
          <w:szCs w:val="24"/>
          <w:lang w:eastAsia="es-PE"/>
        </w:rPr>
        <mc:AlternateContent>
          <mc:Choice Requires="wps">
            <w:drawing>
              <wp:anchor distT="0" distB="0" distL="114300" distR="114300" simplePos="0" relativeHeight="251639296" behindDoc="0" locked="0" layoutInCell="1" allowOverlap="1" wp14:anchorId="001C1C6A" wp14:editId="517AB1B9">
                <wp:simplePos x="0" y="0"/>
                <wp:positionH relativeFrom="column">
                  <wp:posOffset>2596982</wp:posOffset>
                </wp:positionH>
                <wp:positionV relativeFrom="paragraph">
                  <wp:posOffset>2121858</wp:posOffset>
                </wp:positionV>
                <wp:extent cx="293095" cy="1233578"/>
                <wp:effectExtent l="0" t="0" r="12065" b="24130"/>
                <wp:wrapNone/>
                <wp:docPr id="20" name="Bent Arrow 20"/>
                <wp:cNvGraphicFramePr/>
                <a:graphic xmlns:a="http://schemas.openxmlformats.org/drawingml/2006/main">
                  <a:graphicData uri="http://schemas.microsoft.com/office/word/2010/wordprocessingShape">
                    <wps:wsp>
                      <wps:cNvSpPr/>
                      <wps:spPr>
                        <a:xfrm flipV="1">
                          <a:off x="0" y="0"/>
                          <a:ext cx="293095" cy="1233578"/>
                        </a:xfrm>
                        <a:prstGeom prst="ben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DC6BD" id="Bent Arrow 20" o:spid="_x0000_s1026" style="position:absolute;margin-left:204.5pt;margin-top:167.1pt;width:23.1pt;height:97.15pt;flip: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3095,123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HanQIAAMAFAAAOAAAAZHJzL2Uyb0RvYy54bWysVFFPGzEMfp+0/xDlfdy10AEVV9SBOk1C&#10;gAYbz2kuaSPlksxJe+1+PU5yd3QM7QHtHk5xbH+2v9i+uNw1mmwFeGVNRUdHJSXCcFsrs6roj8fF&#10;pzNKfGCmZtoaUdG98PRy9vHDReumYmzXVtcCCIIYP21dRdchuGlReL4WDfNH1gmDSmmhYQFFWBU1&#10;sBbRG12My/Jz0VqoHVguvMfb66yks4QvpeDhTkovAtEVxdxC+kP6L+O/mF2w6QqYWyvepcHekUXD&#10;lMGgA9Q1C4xsQP0F1SgO1lsZjrhtCiul4iLVgNWMylfVPKyZE6kWJMe7gSb//2D57fYeiKorOkZ6&#10;DGvwjb4IE8gcwLYEL5Gh1vkpGj64e+gkj8dY7k5CQ6RW7ic+fiIASyK7xO9+4FfsAuF4OT4/Ls8n&#10;lHBUjcbHx5PTswhfZJyI58CHr8I2JB4qusRMUiIJmm1vfMj2vV308VareqG0TgKsllcayJbhgy8W&#10;JX5diD/MtHmfJ6YaXYvISOYgncJeiwiozXchkc1Ya0o59bEYEmKcY0WZKL9mtch5Tg7TjJ0fPRIv&#10;CTAiS6xvwO4AessM0mNngjr76CrSGAzO5b8Sy86DR4psTRicG2UsvAWgsaoucrbvScrURJaWtt5j&#10;r4HNQ+gdXyh85Rvmwz0DnDpsQNwk4Q5/Utu2orY7UbK28Put+2iPw4BaSlqc4or6XxsGghL9zeCY&#10;nI9OTuLYJ+FkchqbHA41y0ON2TRXFvtmhDvL8XSM9kH3Rwm2ecKFM49RUcUMx9gV5QF64Srk7YIr&#10;i4v5PJnhqDsWbsyD4/2YxAZ+3D0xcF2rBxySW9tPPJu+avZsG9/D2PkmWKnSJLzw2vGNayI1TrfS&#10;4h46lJPVy+KdPQMAAP//AwBQSwMEFAAGAAgAAAAhAHZNCH7eAAAACwEAAA8AAABkcnMvZG93bnJl&#10;di54bWxMj81OwzAQhO9IvIO1SFwQdUhjlIY4VYUEZyg8gBsvScA/SWw34e1ZTnCb1Yxmv6n3qzXs&#10;jHMYvJNwt8mAoWu9Hlwn4f3t6bYEFqJyWhnvUMI3Btg3lxe1qrRf3Cuej7FjVOJCpST0MY4V56Ht&#10;0aqw8SM68j78bFWkc+64ntVC5dbwPMvuuVWDow+9GvGxx/brmKyEQ7r5RDHtCv6cptKEtHRiepHy&#10;+mo9PACLuMa/MPziEzo0xHTyyenAjIQi29GWKGG7LXJglCiEIHGSIPJSAG9q/n9D8wMAAP//AwBQ&#10;SwECLQAUAAYACAAAACEAtoM4kv4AAADhAQAAEwAAAAAAAAAAAAAAAAAAAAAAW0NvbnRlbnRfVHlw&#10;ZXNdLnhtbFBLAQItABQABgAIAAAAIQA4/SH/1gAAAJQBAAALAAAAAAAAAAAAAAAAAC8BAABfcmVs&#10;cy8ucmVsc1BLAQItABQABgAIAAAAIQAcAdHanQIAAMAFAAAOAAAAAAAAAAAAAAAAAC4CAABkcnMv&#10;ZTJvRG9jLnhtbFBLAQItABQABgAIAAAAIQB2TQh+3gAAAAsBAAAPAAAAAAAAAAAAAAAAAPcEAABk&#10;cnMvZG93bnJldi54bWxQSwUGAAAAAAQABADzAAAAAgYAAAAA&#10;" path="m,1233578l,164866c,94047,57410,36637,128229,36637r91592,l219821,r73274,73274l219821,146548r,-36637l128229,109911v-30351,,-54955,24604,-54955,54955l73274,1233578r-73274,xe" fillcolor="red" strokecolor="red" strokeweight="2pt">
                <v:path arrowok="t" o:connecttype="custom" o:connectlocs="0,1233578;0,164866;128229,36637;219821,36637;219821,0;293095,73274;219821,146548;219821,109911;128229,109911;73274,164866;73274,1233578;0,1233578" o:connectangles="0,0,0,0,0,0,0,0,0,0,0,0"/>
              </v:shape>
            </w:pict>
          </mc:Fallback>
        </mc:AlternateContent>
      </w:r>
      <w:r w:rsidRPr="00282115">
        <w:rPr>
          <w:rFonts w:ascii="Times New Roman" w:hAnsi="Times New Roman" w:cs="Times New Roman"/>
          <w:noProof/>
          <w:sz w:val="24"/>
          <w:szCs w:val="24"/>
          <w:lang w:eastAsia="es-PE"/>
        </w:rPr>
        <w:drawing>
          <wp:anchor distT="0" distB="0" distL="114300" distR="114300" simplePos="0" relativeHeight="251637248" behindDoc="0" locked="0" layoutInCell="1" allowOverlap="1" wp14:anchorId="6B00EE48" wp14:editId="1DC233D9">
            <wp:simplePos x="0" y="0"/>
            <wp:positionH relativeFrom="column">
              <wp:posOffset>3001249</wp:posOffset>
            </wp:positionH>
            <wp:positionV relativeFrom="paragraph">
              <wp:posOffset>2120900</wp:posOffset>
            </wp:positionV>
            <wp:extent cx="2216785" cy="2026920"/>
            <wp:effectExtent l="0" t="0" r="0" b="0"/>
            <wp:wrapNone/>
            <wp:docPr id="19" name="Picture 19" descr="C:\Users\Edwinh\AppData\Local\Microsoft\Windows\Temporary Internet Files\Content.Word\Screenshot_2015-02-20-19-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dwinh\AppData\Local\Microsoft\Windows\Temporary Internet Files\Content.Word\Screenshot_2015-02-20-19-02-14.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7059" r="57497" b="23816"/>
                    <a:stretch/>
                  </pic:blipFill>
                  <pic:spPr bwMode="auto">
                    <a:xfrm>
                      <a:off x="0" y="0"/>
                      <a:ext cx="2216785" cy="2026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2196">
        <w:rPr>
          <w:noProof/>
          <w:lang w:eastAsia="es-PE"/>
        </w:rPr>
        <w:drawing>
          <wp:inline distT="0" distB="0" distL="0" distR="0" wp14:anchorId="6363F5EC" wp14:editId="5E80AE50">
            <wp:extent cx="5039995" cy="2833247"/>
            <wp:effectExtent l="0" t="0" r="8255" b="5715"/>
            <wp:docPr id="59" name="Imagen 59" descr="C:\Users\Elgie\AppData\Local\Microsoft\Windows\INetCache\Content.Word\Screenshot_2015-03-01-17-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gie\AppData\Local\Microsoft\Windows\INetCache\Content.Word\Screenshot_2015-03-01-17-14-2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2833247"/>
                    </a:xfrm>
                    <a:prstGeom prst="rect">
                      <a:avLst/>
                    </a:prstGeom>
                    <a:noFill/>
                    <a:ln>
                      <a:noFill/>
                    </a:ln>
                  </pic:spPr>
                </pic:pic>
              </a:graphicData>
            </a:graphic>
          </wp:inline>
        </w:drawing>
      </w:r>
    </w:p>
    <w:p w14:paraId="2D5193B9" w14:textId="77777777" w:rsidR="007C2196" w:rsidRDefault="007C2196" w:rsidP="007C2196">
      <w:pPr>
        <w:autoSpaceDE w:val="0"/>
        <w:autoSpaceDN w:val="0"/>
        <w:adjustRightInd w:val="0"/>
        <w:spacing w:after="0" w:line="360" w:lineRule="auto"/>
        <w:jc w:val="center"/>
        <w:rPr>
          <w:rFonts w:ascii="Times New Roman" w:hAnsi="Times New Roman" w:cs="Times New Roman"/>
          <w:noProof/>
          <w:sz w:val="24"/>
          <w:szCs w:val="24"/>
          <w:lang w:eastAsia="es-PE"/>
        </w:rPr>
      </w:pPr>
    </w:p>
    <w:p w14:paraId="2D9CEA03" w14:textId="77777777" w:rsidR="007C2196" w:rsidRDefault="007C2196" w:rsidP="007C2196">
      <w:pPr>
        <w:autoSpaceDE w:val="0"/>
        <w:autoSpaceDN w:val="0"/>
        <w:adjustRightInd w:val="0"/>
        <w:spacing w:after="0" w:line="360" w:lineRule="auto"/>
        <w:jc w:val="center"/>
        <w:rPr>
          <w:rFonts w:ascii="Times New Roman" w:hAnsi="Times New Roman" w:cs="Times New Roman"/>
          <w:noProof/>
          <w:sz w:val="24"/>
          <w:szCs w:val="24"/>
          <w:lang w:eastAsia="es-PE"/>
        </w:rPr>
      </w:pPr>
    </w:p>
    <w:p w14:paraId="77CA4BB4" w14:textId="77777777" w:rsidR="007C2196" w:rsidRDefault="007C2196" w:rsidP="007C2196">
      <w:pPr>
        <w:autoSpaceDE w:val="0"/>
        <w:autoSpaceDN w:val="0"/>
        <w:adjustRightInd w:val="0"/>
        <w:spacing w:after="0" w:line="360" w:lineRule="auto"/>
        <w:jc w:val="center"/>
        <w:rPr>
          <w:rFonts w:ascii="Times New Roman" w:hAnsi="Times New Roman" w:cs="Times New Roman"/>
          <w:noProof/>
          <w:sz w:val="24"/>
          <w:szCs w:val="24"/>
          <w:lang w:eastAsia="es-PE"/>
        </w:rPr>
      </w:pPr>
    </w:p>
    <w:p w14:paraId="26C737B2" w14:textId="77777777" w:rsidR="007C2196" w:rsidRDefault="007C2196" w:rsidP="007C2196">
      <w:pPr>
        <w:autoSpaceDE w:val="0"/>
        <w:autoSpaceDN w:val="0"/>
        <w:adjustRightInd w:val="0"/>
        <w:spacing w:after="0" w:line="360" w:lineRule="auto"/>
        <w:jc w:val="center"/>
        <w:rPr>
          <w:rFonts w:ascii="Times New Roman" w:hAnsi="Times New Roman" w:cs="Times New Roman"/>
          <w:noProof/>
          <w:sz w:val="24"/>
          <w:szCs w:val="24"/>
          <w:lang w:eastAsia="es-PE"/>
        </w:rPr>
      </w:pPr>
    </w:p>
    <w:p w14:paraId="43B07284" w14:textId="77777777" w:rsidR="007C2196" w:rsidRPr="00282115" w:rsidRDefault="007C2196" w:rsidP="007C2196">
      <w:pPr>
        <w:autoSpaceDE w:val="0"/>
        <w:autoSpaceDN w:val="0"/>
        <w:adjustRightInd w:val="0"/>
        <w:spacing w:after="0" w:line="360" w:lineRule="auto"/>
        <w:jc w:val="center"/>
        <w:rPr>
          <w:rFonts w:ascii="Times New Roman" w:hAnsi="Times New Roman" w:cs="Times New Roman"/>
          <w:noProof/>
          <w:sz w:val="24"/>
          <w:szCs w:val="24"/>
          <w:lang w:eastAsia="es-PE"/>
        </w:rPr>
      </w:pPr>
    </w:p>
    <w:p w14:paraId="1908C3D3" w14:textId="77777777" w:rsidR="00386F77" w:rsidRPr="00282115" w:rsidRDefault="00386F77" w:rsidP="009C13D3">
      <w:pPr>
        <w:autoSpaceDE w:val="0"/>
        <w:autoSpaceDN w:val="0"/>
        <w:adjustRightInd w:val="0"/>
        <w:spacing w:after="0" w:line="360" w:lineRule="auto"/>
        <w:jc w:val="center"/>
        <w:rPr>
          <w:rFonts w:ascii="Times New Roman" w:hAnsi="Times New Roman" w:cs="Times New Roman"/>
          <w:sz w:val="24"/>
          <w:szCs w:val="24"/>
        </w:rPr>
      </w:pPr>
    </w:p>
    <w:p w14:paraId="004D4588" w14:textId="77777777" w:rsidR="00D95BC5" w:rsidRPr="002604FB" w:rsidRDefault="002604FB" w:rsidP="009C13D3">
      <w:pPr>
        <w:autoSpaceDE w:val="0"/>
        <w:autoSpaceDN w:val="0"/>
        <w:adjustRightInd w:val="0"/>
        <w:spacing w:after="0" w:line="360" w:lineRule="auto"/>
        <w:jc w:val="center"/>
        <w:rPr>
          <w:rFonts w:ascii="Times New Roman" w:hAnsi="Times New Roman" w:cs="Times New Roman"/>
          <w:b/>
          <w:i/>
        </w:rPr>
      </w:pPr>
      <w:r w:rsidRPr="002604FB">
        <w:rPr>
          <w:rFonts w:ascii="Times New Roman" w:hAnsi="Times New Roman" w:cs="Times New Roman"/>
          <w:b/>
          <w:i/>
        </w:rPr>
        <w:t>Fig. 26</w:t>
      </w:r>
      <w:r w:rsidR="00D95BC5" w:rsidRPr="002604FB">
        <w:rPr>
          <w:rFonts w:ascii="Times New Roman" w:hAnsi="Times New Roman" w:cs="Times New Roman"/>
          <w:b/>
          <w:i/>
        </w:rPr>
        <w:t xml:space="preserve">. Pantalla </w:t>
      </w:r>
      <w:r w:rsidR="00217BB5" w:rsidRPr="002604FB">
        <w:rPr>
          <w:rFonts w:ascii="Times New Roman" w:hAnsi="Times New Roman" w:cs="Times New Roman"/>
          <w:b/>
          <w:i/>
        </w:rPr>
        <w:t xml:space="preserve">Buscar por </w:t>
      </w:r>
      <w:r w:rsidR="00110037" w:rsidRPr="002604FB">
        <w:rPr>
          <w:rFonts w:ascii="Times New Roman" w:hAnsi="Times New Roman" w:cs="Times New Roman"/>
          <w:b/>
          <w:i/>
        </w:rPr>
        <w:t>Código</w:t>
      </w:r>
      <w:r w:rsidR="00217BB5" w:rsidRPr="002604FB">
        <w:rPr>
          <w:rFonts w:ascii="Times New Roman" w:hAnsi="Times New Roman" w:cs="Times New Roman"/>
          <w:b/>
          <w:i/>
        </w:rPr>
        <w:t xml:space="preserve"> de </w:t>
      </w:r>
      <w:commentRangeStart w:id="548"/>
      <w:r w:rsidR="00217BB5" w:rsidRPr="002604FB">
        <w:rPr>
          <w:rFonts w:ascii="Times New Roman" w:hAnsi="Times New Roman" w:cs="Times New Roman"/>
          <w:b/>
          <w:i/>
        </w:rPr>
        <w:t>Barras</w:t>
      </w:r>
      <w:commentRangeEnd w:id="548"/>
      <w:r w:rsidR="004723EE">
        <w:rPr>
          <w:rStyle w:val="Refdecomentario"/>
        </w:rPr>
        <w:commentReference w:id="548"/>
      </w:r>
      <w:r w:rsidR="00D95BC5" w:rsidRPr="002604FB">
        <w:rPr>
          <w:rFonts w:ascii="Times New Roman" w:hAnsi="Times New Roman" w:cs="Times New Roman"/>
          <w:b/>
          <w:i/>
        </w:rPr>
        <w:t>.</w:t>
      </w:r>
    </w:p>
    <w:p w14:paraId="52059C3E" w14:textId="77777777" w:rsidR="00E234AB" w:rsidRDefault="00E234AB" w:rsidP="009C13D3">
      <w:pPr>
        <w:autoSpaceDE w:val="0"/>
        <w:autoSpaceDN w:val="0"/>
        <w:adjustRightInd w:val="0"/>
        <w:spacing w:after="0" w:line="360" w:lineRule="auto"/>
        <w:ind w:firstLine="708"/>
        <w:jc w:val="both"/>
        <w:rPr>
          <w:rFonts w:ascii="Times New Roman" w:hAnsi="Times New Roman" w:cs="Times New Roman"/>
          <w:b/>
          <w:bCs/>
        </w:rPr>
      </w:pPr>
    </w:p>
    <w:p w14:paraId="3C47CF17" w14:textId="77777777" w:rsidR="00E234AB" w:rsidRDefault="00E234AB" w:rsidP="009C13D3">
      <w:pPr>
        <w:autoSpaceDE w:val="0"/>
        <w:autoSpaceDN w:val="0"/>
        <w:adjustRightInd w:val="0"/>
        <w:spacing w:after="0" w:line="360" w:lineRule="auto"/>
        <w:ind w:firstLine="708"/>
        <w:jc w:val="both"/>
        <w:rPr>
          <w:rFonts w:ascii="Times New Roman" w:hAnsi="Times New Roman" w:cs="Times New Roman"/>
          <w:b/>
          <w:bCs/>
        </w:rPr>
      </w:pPr>
    </w:p>
    <w:p w14:paraId="29E073A8" w14:textId="77777777" w:rsidR="00E234AB" w:rsidRDefault="00E234AB" w:rsidP="009C13D3">
      <w:pPr>
        <w:autoSpaceDE w:val="0"/>
        <w:autoSpaceDN w:val="0"/>
        <w:adjustRightInd w:val="0"/>
        <w:spacing w:after="0" w:line="360" w:lineRule="auto"/>
        <w:ind w:firstLine="708"/>
        <w:jc w:val="both"/>
        <w:rPr>
          <w:rFonts w:ascii="Times New Roman" w:hAnsi="Times New Roman" w:cs="Times New Roman"/>
          <w:b/>
          <w:bCs/>
        </w:rPr>
      </w:pPr>
    </w:p>
    <w:p w14:paraId="22C1C6C1" w14:textId="77777777" w:rsidR="00E234AB" w:rsidRDefault="00E234AB" w:rsidP="009C13D3">
      <w:pPr>
        <w:autoSpaceDE w:val="0"/>
        <w:autoSpaceDN w:val="0"/>
        <w:adjustRightInd w:val="0"/>
        <w:spacing w:after="0" w:line="360" w:lineRule="auto"/>
        <w:ind w:firstLine="708"/>
        <w:jc w:val="both"/>
        <w:rPr>
          <w:rFonts w:ascii="Times New Roman" w:hAnsi="Times New Roman" w:cs="Times New Roman"/>
          <w:b/>
          <w:bCs/>
        </w:rPr>
      </w:pPr>
    </w:p>
    <w:p w14:paraId="7EF2A1F7" w14:textId="77777777" w:rsidR="00E234AB" w:rsidRDefault="00E234AB" w:rsidP="009C13D3">
      <w:pPr>
        <w:autoSpaceDE w:val="0"/>
        <w:autoSpaceDN w:val="0"/>
        <w:adjustRightInd w:val="0"/>
        <w:spacing w:after="0" w:line="360" w:lineRule="auto"/>
        <w:ind w:firstLine="708"/>
        <w:jc w:val="both"/>
        <w:rPr>
          <w:rFonts w:ascii="Times New Roman" w:hAnsi="Times New Roman" w:cs="Times New Roman"/>
          <w:b/>
          <w:bCs/>
        </w:rPr>
      </w:pPr>
    </w:p>
    <w:p w14:paraId="2F7117A6" w14:textId="77777777" w:rsidR="00117501" w:rsidRPr="002604FB" w:rsidRDefault="00117501" w:rsidP="00E234AB">
      <w:pPr>
        <w:autoSpaceDE w:val="0"/>
        <w:autoSpaceDN w:val="0"/>
        <w:adjustRightInd w:val="0"/>
        <w:spacing w:after="0" w:line="240" w:lineRule="auto"/>
        <w:ind w:firstLine="708"/>
        <w:jc w:val="both"/>
        <w:rPr>
          <w:rFonts w:ascii="Times New Roman" w:hAnsi="Times New Roman" w:cs="Times New Roman"/>
          <w:b/>
          <w:bCs/>
        </w:rPr>
      </w:pPr>
      <w:r w:rsidRPr="002604FB">
        <w:rPr>
          <w:rFonts w:ascii="Times New Roman" w:hAnsi="Times New Roman" w:cs="Times New Roman"/>
          <w:b/>
          <w:bCs/>
        </w:rPr>
        <w:t xml:space="preserve">Resultados </w:t>
      </w:r>
      <w:r w:rsidR="00110037" w:rsidRPr="002604FB">
        <w:rPr>
          <w:rFonts w:ascii="Times New Roman" w:hAnsi="Times New Roman" w:cs="Times New Roman"/>
          <w:b/>
          <w:bCs/>
        </w:rPr>
        <w:t>búsqueda</w:t>
      </w:r>
      <w:r w:rsidRPr="002604FB">
        <w:rPr>
          <w:rFonts w:ascii="Times New Roman" w:hAnsi="Times New Roman" w:cs="Times New Roman"/>
          <w:b/>
          <w:bCs/>
        </w:rPr>
        <w:t xml:space="preserve"> Persona.</w:t>
      </w:r>
    </w:p>
    <w:p w14:paraId="20A4F959" w14:textId="77777777" w:rsidR="00117501" w:rsidRPr="00282115" w:rsidRDefault="00117501" w:rsidP="00E234AB">
      <w:pPr>
        <w:autoSpaceDE w:val="0"/>
        <w:autoSpaceDN w:val="0"/>
        <w:adjustRightInd w:val="0"/>
        <w:spacing w:after="0" w:line="240" w:lineRule="auto"/>
        <w:jc w:val="both"/>
        <w:rPr>
          <w:rFonts w:ascii="Times New Roman" w:hAnsi="Times New Roman" w:cs="Times New Roman"/>
          <w:sz w:val="24"/>
          <w:szCs w:val="24"/>
        </w:rPr>
      </w:pPr>
    </w:p>
    <w:p w14:paraId="73FE9C7A" w14:textId="77777777" w:rsidR="00117501" w:rsidRPr="00282115" w:rsidRDefault="002604FB" w:rsidP="00E234AB">
      <w:pPr>
        <w:autoSpaceDE w:val="0"/>
        <w:autoSpaceDN w:val="0"/>
        <w:adjustRightInd w:val="0"/>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En la figura 27</w:t>
      </w:r>
      <w:r w:rsidR="00117501" w:rsidRPr="00282115">
        <w:rPr>
          <w:rFonts w:ascii="Times New Roman" w:hAnsi="Times New Roman" w:cs="Times New Roman"/>
          <w:sz w:val="24"/>
          <w:szCs w:val="24"/>
        </w:rPr>
        <w:t xml:space="preserve"> se muestra los resultados de la búsqueda por datos personal. </w:t>
      </w:r>
    </w:p>
    <w:p w14:paraId="09C5E9A9" w14:textId="77777777" w:rsidR="00117501" w:rsidRPr="00282115" w:rsidRDefault="00117501"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 xml:space="preserve">Esta pantalla nos muestra una lista de las personas que contengan datos similares en </w:t>
      </w:r>
      <w:commentRangeStart w:id="549"/>
      <w:r w:rsidRPr="00282115">
        <w:rPr>
          <w:rFonts w:ascii="Times New Roman" w:hAnsi="Times New Roman" w:cs="Times New Roman"/>
          <w:sz w:val="24"/>
          <w:szCs w:val="24"/>
        </w:rPr>
        <w:t xml:space="preserve">cuanto a </w:t>
      </w:r>
      <w:r w:rsidR="00110037" w:rsidRPr="00282115">
        <w:rPr>
          <w:rFonts w:ascii="Times New Roman" w:hAnsi="Times New Roman" w:cs="Times New Roman"/>
          <w:sz w:val="24"/>
          <w:szCs w:val="24"/>
        </w:rPr>
        <w:t>nombre,</w:t>
      </w:r>
      <w:r w:rsidRPr="00282115">
        <w:rPr>
          <w:rFonts w:ascii="Times New Roman" w:hAnsi="Times New Roman" w:cs="Times New Roman"/>
          <w:sz w:val="24"/>
          <w:szCs w:val="24"/>
        </w:rPr>
        <w:t xml:space="preserve"> apellidos o DNI</w:t>
      </w:r>
      <w:commentRangeEnd w:id="549"/>
      <w:r w:rsidR="004723EE">
        <w:rPr>
          <w:rStyle w:val="Refdecomentario"/>
        </w:rPr>
        <w:commentReference w:id="549"/>
      </w:r>
    </w:p>
    <w:p w14:paraId="08A1BD42" w14:textId="77777777" w:rsidR="00117501" w:rsidRPr="00282115" w:rsidRDefault="00307EAE"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También</w:t>
      </w:r>
      <w:r w:rsidR="00117501" w:rsidRPr="00282115">
        <w:rPr>
          <w:rFonts w:ascii="Times New Roman" w:hAnsi="Times New Roman" w:cs="Times New Roman"/>
          <w:sz w:val="24"/>
          <w:szCs w:val="24"/>
        </w:rPr>
        <w:t xml:space="preserve"> podemos </w:t>
      </w:r>
      <w:r w:rsidR="00110037" w:rsidRPr="00282115">
        <w:rPr>
          <w:rFonts w:ascii="Times New Roman" w:hAnsi="Times New Roman" w:cs="Times New Roman"/>
          <w:sz w:val="24"/>
          <w:szCs w:val="24"/>
        </w:rPr>
        <w:t>seleccionar</w:t>
      </w:r>
      <w:r w:rsidR="00117501" w:rsidRPr="00282115">
        <w:rPr>
          <w:rFonts w:ascii="Times New Roman" w:hAnsi="Times New Roman" w:cs="Times New Roman"/>
          <w:sz w:val="24"/>
          <w:szCs w:val="24"/>
        </w:rPr>
        <w:t xml:space="preserve"> </w:t>
      </w:r>
      <w:r w:rsidRPr="00282115">
        <w:rPr>
          <w:rFonts w:ascii="Times New Roman" w:hAnsi="Times New Roman" w:cs="Times New Roman"/>
          <w:sz w:val="24"/>
          <w:szCs w:val="24"/>
        </w:rPr>
        <w:t>uno de los resultados para visualizar el detalle</w:t>
      </w:r>
    </w:p>
    <w:p w14:paraId="3FE63DAE"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7ED91898"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658240" behindDoc="0" locked="0" layoutInCell="1" allowOverlap="1" wp14:anchorId="624C0B89" wp14:editId="1A635F43">
            <wp:simplePos x="0" y="0"/>
            <wp:positionH relativeFrom="column">
              <wp:posOffset>-274320</wp:posOffset>
            </wp:positionH>
            <wp:positionV relativeFrom="paragraph">
              <wp:posOffset>212725</wp:posOffset>
            </wp:positionV>
            <wp:extent cx="6126480" cy="3590925"/>
            <wp:effectExtent l="0" t="0" r="7620" b="9525"/>
            <wp:wrapNone/>
            <wp:docPr id="107" name="Picture 107" descr="C:\Users\Edwinh\Desktop\tesis\received_10206181232236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dwinh\Desktop\tesis\received_10206181232236326.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6480" cy="3590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17DFF"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0D9B865E"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27E78C0"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68EB24DB"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1FF1CDDC"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1A7344C5"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321F6DB"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9081FBA"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7B5F930"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0B257F62"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38947704"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32A6B8EF"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4111728E"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564813C"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0BBEB7DD"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EA03D54"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45D8127" w14:textId="77777777" w:rsidR="00117501" w:rsidRPr="002604FB" w:rsidRDefault="002604FB" w:rsidP="009C13D3">
      <w:pPr>
        <w:autoSpaceDE w:val="0"/>
        <w:autoSpaceDN w:val="0"/>
        <w:adjustRightInd w:val="0"/>
        <w:spacing w:after="0" w:line="360" w:lineRule="auto"/>
        <w:jc w:val="center"/>
        <w:rPr>
          <w:rFonts w:ascii="Times New Roman" w:hAnsi="Times New Roman" w:cs="Times New Roman"/>
          <w:b/>
          <w:i/>
        </w:rPr>
      </w:pPr>
      <w:r w:rsidRPr="002604FB">
        <w:rPr>
          <w:rFonts w:ascii="Times New Roman" w:hAnsi="Times New Roman" w:cs="Times New Roman"/>
          <w:b/>
          <w:i/>
        </w:rPr>
        <w:t>Fig. 27</w:t>
      </w:r>
      <w:r w:rsidR="00117501" w:rsidRPr="002604FB">
        <w:rPr>
          <w:rFonts w:ascii="Times New Roman" w:hAnsi="Times New Roman" w:cs="Times New Roman"/>
          <w:b/>
          <w:i/>
        </w:rPr>
        <w:t xml:space="preserve">. Pantalla Resultados búsqueda </w:t>
      </w:r>
      <w:commentRangeStart w:id="550"/>
      <w:r w:rsidR="00117501" w:rsidRPr="002604FB">
        <w:rPr>
          <w:rFonts w:ascii="Times New Roman" w:hAnsi="Times New Roman" w:cs="Times New Roman"/>
          <w:b/>
          <w:i/>
        </w:rPr>
        <w:t>Persona</w:t>
      </w:r>
      <w:commentRangeEnd w:id="550"/>
      <w:r w:rsidR="004723EE">
        <w:rPr>
          <w:rStyle w:val="Refdecomentario"/>
        </w:rPr>
        <w:commentReference w:id="550"/>
      </w:r>
      <w:r w:rsidR="00117501" w:rsidRPr="002604FB">
        <w:rPr>
          <w:rFonts w:ascii="Times New Roman" w:hAnsi="Times New Roman" w:cs="Times New Roman"/>
          <w:b/>
          <w:i/>
        </w:rPr>
        <w:t>.</w:t>
      </w:r>
    </w:p>
    <w:p w14:paraId="22309381"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bCs/>
          <w:sz w:val="24"/>
          <w:szCs w:val="24"/>
        </w:rPr>
      </w:pPr>
    </w:p>
    <w:p w14:paraId="3C9789A4"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bCs/>
          <w:sz w:val="24"/>
          <w:szCs w:val="24"/>
        </w:rPr>
      </w:pPr>
    </w:p>
    <w:p w14:paraId="1C8820E3" w14:textId="77777777" w:rsidR="00117501" w:rsidRDefault="00117501" w:rsidP="009C13D3">
      <w:pPr>
        <w:autoSpaceDE w:val="0"/>
        <w:autoSpaceDN w:val="0"/>
        <w:adjustRightInd w:val="0"/>
        <w:spacing w:after="0" w:line="360" w:lineRule="auto"/>
        <w:jc w:val="both"/>
        <w:rPr>
          <w:rFonts w:ascii="Times New Roman" w:hAnsi="Times New Roman" w:cs="Times New Roman"/>
          <w:bCs/>
          <w:sz w:val="24"/>
          <w:szCs w:val="24"/>
        </w:rPr>
      </w:pPr>
    </w:p>
    <w:p w14:paraId="2D6262CF" w14:textId="77777777" w:rsidR="00A819B7" w:rsidRDefault="00A819B7" w:rsidP="009C13D3">
      <w:pPr>
        <w:autoSpaceDE w:val="0"/>
        <w:autoSpaceDN w:val="0"/>
        <w:adjustRightInd w:val="0"/>
        <w:spacing w:after="0" w:line="360" w:lineRule="auto"/>
        <w:jc w:val="both"/>
        <w:rPr>
          <w:rFonts w:ascii="Times New Roman" w:hAnsi="Times New Roman" w:cs="Times New Roman"/>
          <w:bCs/>
          <w:sz w:val="24"/>
          <w:szCs w:val="24"/>
        </w:rPr>
      </w:pPr>
    </w:p>
    <w:p w14:paraId="32755779" w14:textId="77777777" w:rsidR="00A819B7" w:rsidRPr="00282115" w:rsidRDefault="00A819B7" w:rsidP="009C13D3">
      <w:pPr>
        <w:autoSpaceDE w:val="0"/>
        <w:autoSpaceDN w:val="0"/>
        <w:adjustRightInd w:val="0"/>
        <w:spacing w:after="0" w:line="360" w:lineRule="auto"/>
        <w:jc w:val="both"/>
        <w:rPr>
          <w:rFonts w:ascii="Times New Roman" w:hAnsi="Times New Roman" w:cs="Times New Roman"/>
          <w:bCs/>
          <w:sz w:val="24"/>
          <w:szCs w:val="24"/>
        </w:rPr>
      </w:pPr>
    </w:p>
    <w:p w14:paraId="5AA9803E"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bCs/>
          <w:sz w:val="24"/>
          <w:szCs w:val="24"/>
        </w:rPr>
      </w:pPr>
    </w:p>
    <w:p w14:paraId="33A9A8B6" w14:textId="77777777" w:rsidR="00D95BC5" w:rsidRPr="002604FB" w:rsidRDefault="00117501" w:rsidP="00E234AB">
      <w:pPr>
        <w:autoSpaceDE w:val="0"/>
        <w:autoSpaceDN w:val="0"/>
        <w:adjustRightInd w:val="0"/>
        <w:spacing w:after="0" w:line="240" w:lineRule="auto"/>
        <w:jc w:val="both"/>
        <w:rPr>
          <w:rFonts w:ascii="Times New Roman" w:hAnsi="Times New Roman" w:cs="Times New Roman"/>
          <w:b/>
          <w:bCs/>
          <w:sz w:val="24"/>
          <w:szCs w:val="24"/>
        </w:rPr>
      </w:pPr>
      <w:r w:rsidRPr="002604FB">
        <w:rPr>
          <w:rFonts w:ascii="Times New Roman" w:hAnsi="Times New Roman" w:cs="Times New Roman"/>
          <w:b/>
          <w:bCs/>
          <w:sz w:val="24"/>
          <w:szCs w:val="24"/>
        </w:rPr>
        <w:t>De</w:t>
      </w:r>
      <w:r w:rsidR="00386F77" w:rsidRPr="002604FB">
        <w:rPr>
          <w:rFonts w:ascii="Times New Roman" w:hAnsi="Times New Roman" w:cs="Times New Roman"/>
          <w:b/>
          <w:bCs/>
          <w:sz w:val="24"/>
          <w:szCs w:val="24"/>
        </w:rPr>
        <w:t>talle de Persona</w:t>
      </w:r>
    </w:p>
    <w:p w14:paraId="0EBA0DF6" w14:textId="77777777" w:rsidR="00386F77" w:rsidRPr="00282115" w:rsidRDefault="00386F77" w:rsidP="00E234AB">
      <w:pPr>
        <w:autoSpaceDE w:val="0"/>
        <w:autoSpaceDN w:val="0"/>
        <w:adjustRightInd w:val="0"/>
        <w:spacing w:after="0" w:line="240" w:lineRule="auto"/>
        <w:jc w:val="both"/>
        <w:rPr>
          <w:rFonts w:ascii="Times New Roman" w:hAnsi="Times New Roman" w:cs="Times New Roman"/>
          <w:sz w:val="24"/>
          <w:szCs w:val="24"/>
        </w:rPr>
      </w:pPr>
    </w:p>
    <w:p w14:paraId="12B6408E" w14:textId="77777777" w:rsidR="00386F77" w:rsidRPr="00282115" w:rsidRDefault="002604FB" w:rsidP="00E234A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En la figura 28</w:t>
      </w:r>
      <w:r w:rsidR="00386F77" w:rsidRPr="00282115">
        <w:rPr>
          <w:rFonts w:ascii="Times New Roman" w:hAnsi="Times New Roman" w:cs="Times New Roman"/>
          <w:sz w:val="24"/>
          <w:szCs w:val="24"/>
        </w:rPr>
        <w:t xml:space="preserve"> se muestra la pantalla </w:t>
      </w:r>
      <w:r w:rsidR="00617F6E" w:rsidRPr="00282115">
        <w:rPr>
          <w:rFonts w:ascii="Times New Roman" w:hAnsi="Times New Roman" w:cs="Times New Roman"/>
          <w:sz w:val="24"/>
          <w:szCs w:val="24"/>
        </w:rPr>
        <w:t>Detalle de Persona</w:t>
      </w:r>
      <w:r w:rsidR="00386F77" w:rsidRPr="00282115">
        <w:rPr>
          <w:rFonts w:ascii="Times New Roman" w:hAnsi="Times New Roman" w:cs="Times New Roman"/>
          <w:sz w:val="24"/>
          <w:szCs w:val="24"/>
        </w:rPr>
        <w:t xml:space="preserve">. </w:t>
      </w:r>
    </w:p>
    <w:p w14:paraId="74D7452D" w14:textId="77777777" w:rsidR="00386F77" w:rsidRPr="00282115" w:rsidRDefault="00386F77" w:rsidP="00E234AB">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En esta pantalla se muestra </w:t>
      </w:r>
      <w:r w:rsidR="00617F6E" w:rsidRPr="00282115">
        <w:rPr>
          <w:rFonts w:ascii="Times New Roman" w:hAnsi="Times New Roman" w:cs="Times New Roman"/>
          <w:sz w:val="24"/>
          <w:szCs w:val="24"/>
        </w:rPr>
        <w:t>los datos personales del ciu</w:t>
      </w:r>
      <w:r w:rsidRPr="00282115">
        <w:rPr>
          <w:rFonts w:ascii="Times New Roman" w:hAnsi="Times New Roman" w:cs="Times New Roman"/>
          <w:sz w:val="24"/>
          <w:szCs w:val="24"/>
        </w:rPr>
        <w:t>dadano</w:t>
      </w:r>
      <w:r w:rsidR="00617F6E" w:rsidRPr="00282115">
        <w:rPr>
          <w:rFonts w:ascii="Times New Roman" w:hAnsi="Times New Roman" w:cs="Times New Roman"/>
          <w:sz w:val="24"/>
          <w:szCs w:val="24"/>
        </w:rPr>
        <w:t xml:space="preserve"> consultado</w:t>
      </w:r>
      <w:r w:rsidRPr="00282115">
        <w:rPr>
          <w:rFonts w:ascii="Times New Roman" w:hAnsi="Times New Roman" w:cs="Times New Roman"/>
          <w:sz w:val="24"/>
          <w:szCs w:val="24"/>
        </w:rPr>
        <w:t>.</w:t>
      </w:r>
      <w:r w:rsidR="00617F6E" w:rsidRPr="00282115">
        <w:rPr>
          <w:rFonts w:ascii="Times New Roman" w:hAnsi="Times New Roman" w:cs="Times New Roman"/>
          <w:sz w:val="24"/>
          <w:szCs w:val="24"/>
        </w:rPr>
        <w:t xml:space="preserve"> Además nos permite visualizar sus Antecedentes o  Requisitorias a través de los botones en la parte inferior. </w:t>
      </w:r>
    </w:p>
    <w:p w14:paraId="0185B508" w14:textId="77777777" w:rsidR="00617F6E" w:rsidRPr="00282115" w:rsidRDefault="00617F6E" w:rsidP="00E234AB">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Así como también el regresar a la pantalla anterior con el botón Volver</w:t>
      </w:r>
    </w:p>
    <w:p w14:paraId="017E93C1" w14:textId="77777777" w:rsidR="00386F77" w:rsidRPr="00282115" w:rsidRDefault="003F25C9"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612160" behindDoc="0" locked="0" layoutInCell="1" allowOverlap="1" wp14:anchorId="714A54AB" wp14:editId="4B9F2153">
            <wp:simplePos x="0" y="0"/>
            <wp:positionH relativeFrom="column">
              <wp:posOffset>874395</wp:posOffset>
            </wp:positionH>
            <wp:positionV relativeFrom="paragraph">
              <wp:posOffset>151130</wp:posOffset>
            </wp:positionV>
            <wp:extent cx="2934335" cy="4429125"/>
            <wp:effectExtent l="0" t="0" r="0" b="9525"/>
            <wp:wrapNone/>
            <wp:docPr id="31" name="Picture 31" descr="C:\Users\Edwinh\Desktop\tesis\received_10206181230836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dwinh\Desktop\tesis\received_10206181230836291.jpeg"/>
                    <pic:cNvPicPr>
                      <a:picLocks noChangeAspect="1" noChangeArrowheads="1"/>
                    </pic:cNvPicPr>
                  </pic:nvPicPr>
                  <pic:blipFill rotWithShape="1">
                    <a:blip r:embed="rId46">
                      <a:extLst>
                        <a:ext uri="{28A0092B-C50C-407E-A947-70E740481C1C}">
                          <a14:useLocalDpi xmlns:a14="http://schemas.microsoft.com/office/drawing/2010/main" val="0"/>
                        </a:ext>
                      </a:extLst>
                    </a:blip>
                    <a:srcRect r="38359" b="37633"/>
                    <a:stretch/>
                  </pic:blipFill>
                  <pic:spPr bwMode="auto">
                    <a:xfrm>
                      <a:off x="0" y="0"/>
                      <a:ext cx="2934335" cy="4429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F70E28" w14:textId="77777777" w:rsidR="00386F77" w:rsidRPr="00282115" w:rsidRDefault="00386F77" w:rsidP="009C13D3">
      <w:pPr>
        <w:autoSpaceDE w:val="0"/>
        <w:autoSpaceDN w:val="0"/>
        <w:adjustRightInd w:val="0"/>
        <w:spacing w:after="0" w:line="360" w:lineRule="auto"/>
        <w:jc w:val="both"/>
        <w:rPr>
          <w:rFonts w:ascii="Times New Roman" w:hAnsi="Times New Roman" w:cs="Times New Roman"/>
          <w:sz w:val="24"/>
          <w:szCs w:val="24"/>
        </w:rPr>
      </w:pPr>
    </w:p>
    <w:p w14:paraId="73E6FEF6" w14:textId="77777777" w:rsidR="00386F77" w:rsidRPr="00282115" w:rsidRDefault="00386F77" w:rsidP="009C13D3">
      <w:pPr>
        <w:autoSpaceDE w:val="0"/>
        <w:autoSpaceDN w:val="0"/>
        <w:adjustRightInd w:val="0"/>
        <w:spacing w:after="0" w:line="360" w:lineRule="auto"/>
        <w:jc w:val="both"/>
        <w:rPr>
          <w:rFonts w:ascii="Times New Roman" w:hAnsi="Times New Roman" w:cs="Times New Roman"/>
          <w:sz w:val="24"/>
          <w:szCs w:val="24"/>
        </w:rPr>
      </w:pPr>
    </w:p>
    <w:p w14:paraId="7FD02092"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6E7E6EF5"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037398D4"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04BABF2E"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0B450A1A"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72A1385F"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2DFC85CE"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4BA5FBE3"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39BD1B51"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26CDC2D3"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3EB7EEAC"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314C040B"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4C43DF61"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62DD6DB8" w14:textId="77777777" w:rsidR="00386F77" w:rsidRPr="00282115" w:rsidRDefault="00386F77" w:rsidP="009C13D3">
      <w:pPr>
        <w:autoSpaceDE w:val="0"/>
        <w:autoSpaceDN w:val="0"/>
        <w:adjustRightInd w:val="0"/>
        <w:spacing w:after="0" w:line="360" w:lineRule="auto"/>
        <w:jc w:val="both"/>
        <w:rPr>
          <w:rFonts w:ascii="Times New Roman" w:hAnsi="Times New Roman" w:cs="Times New Roman"/>
          <w:sz w:val="24"/>
          <w:szCs w:val="24"/>
        </w:rPr>
      </w:pPr>
    </w:p>
    <w:p w14:paraId="63C711BF" w14:textId="77777777" w:rsidR="00386F77" w:rsidRPr="00282115" w:rsidRDefault="00386F77" w:rsidP="009C13D3">
      <w:pPr>
        <w:autoSpaceDE w:val="0"/>
        <w:autoSpaceDN w:val="0"/>
        <w:adjustRightInd w:val="0"/>
        <w:spacing w:after="0" w:line="360" w:lineRule="auto"/>
        <w:jc w:val="both"/>
        <w:rPr>
          <w:rFonts w:ascii="Times New Roman" w:hAnsi="Times New Roman" w:cs="Times New Roman"/>
          <w:sz w:val="24"/>
          <w:szCs w:val="24"/>
        </w:rPr>
      </w:pPr>
    </w:p>
    <w:p w14:paraId="6700A76C" w14:textId="77777777" w:rsidR="00617F6E" w:rsidRPr="002604FB" w:rsidRDefault="002604FB" w:rsidP="009C13D3">
      <w:pPr>
        <w:autoSpaceDE w:val="0"/>
        <w:autoSpaceDN w:val="0"/>
        <w:adjustRightInd w:val="0"/>
        <w:spacing w:after="0" w:line="360" w:lineRule="auto"/>
        <w:jc w:val="center"/>
        <w:rPr>
          <w:rFonts w:ascii="Times New Roman" w:hAnsi="Times New Roman" w:cs="Times New Roman"/>
          <w:b/>
          <w:i/>
        </w:rPr>
      </w:pPr>
      <w:r w:rsidRPr="002604FB">
        <w:rPr>
          <w:rFonts w:ascii="Times New Roman" w:hAnsi="Times New Roman" w:cs="Times New Roman"/>
          <w:b/>
          <w:i/>
        </w:rPr>
        <w:t>Fig. 28</w:t>
      </w:r>
      <w:r w:rsidR="00617F6E" w:rsidRPr="002604FB">
        <w:rPr>
          <w:rFonts w:ascii="Times New Roman" w:hAnsi="Times New Roman" w:cs="Times New Roman"/>
          <w:b/>
          <w:i/>
        </w:rPr>
        <w:t>. Pantalla Detalle Persona.</w:t>
      </w:r>
    </w:p>
    <w:p w14:paraId="1F23CEAD" w14:textId="77777777" w:rsidR="00386F77" w:rsidRPr="00282115" w:rsidRDefault="00386F77" w:rsidP="009C13D3">
      <w:pPr>
        <w:autoSpaceDE w:val="0"/>
        <w:autoSpaceDN w:val="0"/>
        <w:adjustRightInd w:val="0"/>
        <w:spacing w:after="0" w:line="360" w:lineRule="auto"/>
        <w:jc w:val="both"/>
        <w:rPr>
          <w:rFonts w:ascii="Times New Roman" w:hAnsi="Times New Roman" w:cs="Times New Roman"/>
          <w:sz w:val="24"/>
          <w:szCs w:val="24"/>
        </w:rPr>
      </w:pPr>
    </w:p>
    <w:p w14:paraId="3BBC80AA"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bCs/>
          <w:sz w:val="24"/>
          <w:szCs w:val="24"/>
        </w:rPr>
      </w:pPr>
    </w:p>
    <w:p w14:paraId="49A0CDFA" w14:textId="77777777" w:rsidR="00D95BC5" w:rsidRDefault="00D95BC5" w:rsidP="009C13D3">
      <w:pPr>
        <w:autoSpaceDE w:val="0"/>
        <w:autoSpaceDN w:val="0"/>
        <w:adjustRightInd w:val="0"/>
        <w:spacing w:after="0" w:line="360" w:lineRule="auto"/>
        <w:jc w:val="both"/>
        <w:rPr>
          <w:rFonts w:ascii="Times New Roman" w:hAnsi="Times New Roman" w:cs="Times New Roman"/>
          <w:bCs/>
          <w:sz w:val="24"/>
          <w:szCs w:val="24"/>
        </w:rPr>
      </w:pPr>
    </w:p>
    <w:p w14:paraId="0AC5A4C2" w14:textId="77777777" w:rsidR="00E234AB" w:rsidRDefault="00E234AB" w:rsidP="009C13D3">
      <w:pPr>
        <w:autoSpaceDE w:val="0"/>
        <w:autoSpaceDN w:val="0"/>
        <w:adjustRightInd w:val="0"/>
        <w:spacing w:after="0" w:line="360" w:lineRule="auto"/>
        <w:jc w:val="both"/>
        <w:rPr>
          <w:rFonts w:ascii="Times New Roman" w:hAnsi="Times New Roman" w:cs="Times New Roman"/>
          <w:bCs/>
          <w:sz w:val="24"/>
          <w:szCs w:val="24"/>
        </w:rPr>
      </w:pPr>
    </w:p>
    <w:p w14:paraId="390ACFF4" w14:textId="77777777" w:rsidR="00A819B7" w:rsidRPr="00282115" w:rsidRDefault="00A819B7" w:rsidP="009C13D3">
      <w:pPr>
        <w:autoSpaceDE w:val="0"/>
        <w:autoSpaceDN w:val="0"/>
        <w:adjustRightInd w:val="0"/>
        <w:spacing w:after="0" w:line="360" w:lineRule="auto"/>
        <w:jc w:val="both"/>
        <w:rPr>
          <w:rFonts w:ascii="Times New Roman" w:hAnsi="Times New Roman" w:cs="Times New Roman"/>
          <w:bCs/>
          <w:sz w:val="24"/>
          <w:szCs w:val="24"/>
        </w:rPr>
      </w:pPr>
    </w:p>
    <w:p w14:paraId="6ED89F33" w14:textId="77777777" w:rsidR="00D95BC5" w:rsidRPr="002604FB" w:rsidRDefault="00617F6E" w:rsidP="00E234AB">
      <w:pPr>
        <w:autoSpaceDE w:val="0"/>
        <w:autoSpaceDN w:val="0"/>
        <w:adjustRightInd w:val="0"/>
        <w:spacing w:after="0" w:line="240" w:lineRule="auto"/>
        <w:ind w:firstLine="708"/>
        <w:jc w:val="both"/>
        <w:rPr>
          <w:rFonts w:ascii="Times New Roman" w:hAnsi="Times New Roman" w:cs="Times New Roman"/>
          <w:b/>
          <w:bCs/>
          <w:sz w:val="24"/>
          <w:szCs w:val="24"/>
        </w:rPr>
      </w:pPr>
      <w:r w:rsidRPr="002604FB">
        <w:rPr>
          <w:rFonts w:ascii="Times New Roman" w:hAnsi="Times New Roman" w:cs="Times New Roman"/>
          <w:b/>
          <w:bCs/>
          <w:sz w:val="24"/>
          <w:szCs w:val="24"/>
        </w:rPr>
        <w:t xml:space="preserve">Antecedentes </w:t>
      </w:r>
      <w:r w:rsidR="00117501" w:rsidRPr="002604FB">
        <w:rPr>
          <w:rFonts w:ascii="Times New Roman" w:hAnsi="Times New Roman" w:cs="Times New Roman"/>
          <w:b/>
          <w:bCs/>
          <w:sz w:val="24"/>
          <w:szCs w:val="24"/>
        </w:rPr>
        <w:t xml:space="preserve">de </w:t>
      </w:r>
      <w:r w:rsidRPr="002604FB">
        <w:rPr>
          <w:rFonts w:ascii="Times New Roman" w:hAnsi="Times New Roman" w:cs="Times New Roman"/>
          <w:b/>
          <w:bCs/>
          <w:sz w:val="24"/>
          <w:szCs w:val="24"/>
        </w:rPr>
        <w:t>Persona</w:t>
      </w:r>
      <w:r w:rsidR="00D95BC5" w:rsidRPr="002604FB">
        <w:rPr>
          <w:rFonts w:ascii="Times New Roman" w:hAnsi="Times New Roman" w:cs="Times New Roman"/>
          <w:b/>
          <w:bCs/>
          <w:sz w:val="24"/>
          <w:szCs w:val="24"/>
        </w:rPr>
        <w:t>.</w:t>
      </w:r>
    </w:p>
    <w:p w14:paraId="07606662"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18448503" w14:textId="77777777" w:rsidR="00D95BC5" w:rsidRPr="00282115" w:rsidRDefault="00617F6E"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En la figura 2</w:t>
      </w:r>
      <w:r w:rsidR="002604FB">
        <w:rPr>
          <w:rFonts w:ascii="Times New Roman" w:hAnsi="Times New Roman" w:cs="Times New Roman"/>
          <w:sz w:val="24"/>
          <w:szCs w:val="24"/>
        </w:rPr>
        <w:t>9</w:t>
      </w:r>
      <w:r w:rsidRPr="00282115">
        <w:rPr>
          <w:rFonts w:ascii="Times New Roman" w:hAnsi="Times New Roman" w:cs="Times New Roman"/>
          <w:sz w:val="24"/>
          <w:szCs w:val="24"/>
        </w:rPr>
        <w:t xml:space="preserve"> se muestra el o los antecedentes que presenta una persona o ciudadano. </w:t>
      </w:r>
    </w:p>
    <w:p w14:paraId="17AF7B8A" w14:textId="77777777" w:rsidR="00617F6E" w:rsidRPr="00282115" w:rsidRDefault="00617F6E"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Esta pantalla nos muestra los datos principales de la persona consultada.</w:t>
      </w:r>
    </w:p>
    <w:p w14:paraId="4223207E" w14:textId="77777777" w:rsidR="00617F6E" w:rsidRPr="00282115" w:rsidRDefault="00110037"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También</w:t>
      </w:r>
      <w:r w:rsidR="00617F6E" w:rsidRPr="00282115">
        <w:rPr>
          <w:rFonts w:ascii="Times New Roman" w:hAnsi="Times New Roman" w:cs="Times New Roman"/>
          <w:sz w:val="24"/>
          <w:szCs w:val="24"/>
        </w:rPr>
        <w:t xml:space="preserve"> muestra la lista de cada Antecedente que el ciudadano mantenga en su historial </w:t>
      </w:r>
      <w:r w:rsidRPr="00282115">
        <w:rPr>
          <w:rFonts w:ascii="Times New Roman" w:hAnsi="Times New Roman" w:cs="Times New Roman"/>
          <w:sz w:val="24"/>
          <w:szCs w:val="24"/>
        </w:rPr>
        <w:t>policial. Las</w:t>
      </w:r>
      <w:r w:rsidR="00617F6E" w:rsidRPr="00282115">
        <w:rPr>
          <w:rFonts w:ascii="Times New Roman" w:hAnsi="Times New Roman" w:cs="Times New Roman"/>
          <w:sz w:val="24"/>
          <w:szCs w:val="24"/>
        </w:rPr>
        <w:t xml:space="preserve"> cuales podemos revisar al detalle seleccionando el Antecedente</w:t>
      </w:r>
    </w:p>
    <w:p w14:paraId="58A266ED" w14:textId="77777777" w:rsidR="00617F6E" w:rsidRPr="00282115" w:rsidRDefault="00617F6E" w:rsidP="00E234AB">
      <w:pPr>
        <w:autoSpaceDE w:val="0"/>
        <w:autoSpaceDN w:val="0"/>
        <w:adjustRightInd w:val="0"/>
        <w:spacing w:after="0" w:line="240" w:lineRule="auto"/>
        <w:jc w:val="both"/>
        <w:rPr>
          <w:rFonts w:ascii="Times New Roman" w:hAnsi="Times New Roman" w:cs="Times New Roman"/>
          <w:sz w:val="24"/>
          <w:szCs w:val="24"/>
        </w:rPr>
      </w:pPr>
    </w:p>
    <w:p w14:paraId="6953742D"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419CD9A2"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621376" behindDoc="0" locked="0" layoutInCell="1" allowOverlap="1" wp14:anchorId="32CE5B13" wp14:editId="3188AD4A">
            <wp:simplePos x="0" y="0"/>
            <wp:positionH relativeFrom="column">
              <wp:posOffset>477520</wp:posOffset>
            </wp:positionH>
            <wp:positionV relativeFrom="paragraph">
              <wp:posOffset>248920</wp:posOffset>
            </wp:positionV>
            <wp:extent cx="4131945" cy="3590925"/>
            <wp:effectExtent l="0" t="0" r="1905" b="9525"/>
            <wp:wrapNone/>
            <wp:docPr id="96" name="Picture 96" descr="C:\Users\Edwinh\Desktop\tesis\received_10206181231796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dwinh\Desktop\tesis\received_10206181231796315.jpeg"/>
                    <pic:cNvPicPr>
                      <a:picLocks noChangeAspect="1" noChangeArrowheads="1"/>
                    </pic:cNvPicPr>
                  </pic:nvPicPr>
                  <pic:blipFill rotWithShape="1">
                    <a:blip r:embed="rId47">
                      <a:extLst>
                        <a:ext uri="{28A0092B-C50C-407E-A947-70E740481C1C}">
                          <a14:useLocalDpi xmlns:a14="http://schemas.microsoft.com/office/drawing/2010/main" val="0"/>
                        </a:ext>
                      </a:extLst>
                    </a:blip>
                    <a:srcRect b="49599"/>
                    <a:stretch/>
                  </pic:blipFill>
                  <pic:spPr bwMode="auto">
                    <a:xfrm>
                      <a:off x="0" y="0"/>
                      <a:ext cx="4131945" cy="3590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5FC49"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32BC4D98"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7CF98839"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0BEBE1E7"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734623AC"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64D365A2"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1CEEE446"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13B824E7"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1A6C72BC"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4D7A4E58"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681C5AB6"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22D0E2AB"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429478D6"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54EC84DB"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10B19A9B"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0884E602" w14:textId="77777777" w:rsidR="00617F6E" w:rsidRPr="002604FB" w:rsidRDefault="002604FB" w:rsidP="002604FB">
      <w:pPr>
        <w:autoSpaceDE w:val="0"/>
        <w:autoSpaceDN w:val="0"/>
        <w:adjustRightInd w:val="0"/>
        <w:spacing w:after="0" w:line="360" w:lineRule="auto"/>
        <w:jc w:val="center"/>
        <w:rPr>
          <w:rFonts w:ascii="Times New Roman" w:hAnsi="Times New Roman" w:cs="Times New Roman"/>
          <w:b/>
          <w:i/>
        </w:rPr>
      </w:pPr>
      <w:r w:rsidRPr="002604FB">
        <w:rPr>
          <w:rFonts w:ascii="Times New Roman" w:hAnsi="Times New Roman" w:cs="Times New Roman"/>
          <w:b/>
          <w:i/>
        </w:rPr>
        <w:t>Fig. 29</w:t>
      </w:r>
      <w:r w:rsidR="00117501" w:rsidRPr="002604FB">
        <w:rPr>
          <w:rFonts w:ascii="Times New Roman" w:hAnsi="Times New Roman" w:cs="Times New Roman"/>
          <w:b/>
          <w:i/>
        </w:rPr>
        <w:t>. Pantalla A</w:t>
      </w:r>
      <w:r w:rsidR="00617F6E" w:rsidRPr="002604FB">
        <w:rPr>
          <w:rFonts w:ascii="Times New Roman" w:hAnsi="Times New Roman" w:cs="Times New Roman"/>
          <w:b/>
          <w:i/>
        </w:rPr>
        <w:t>ntecedentes</w:t>
      </w:r>
      <w:r w:rsidR="00117501" w:rsidRPr="002604FB">
        <w:rPr>
          <w:rFonts w:ascii="Times New Roman" w:hAnsi="Times New Roman" w:cs="Times New Roman"/>
          <w:b/>
          <w:i/>
        </w:rPr>
        <w:t xml:space="preserve"> de  P</w:t>
      </w:r>
      <w:r w:rsidR="00617F6E" w:rsidRPr="002604FB">
        <w:rPr>
          <w:rFonts w:ascii="Times New Roman" w:hAnsi="Times New Roman" w:cs="Times New Roman"/>
          <w:b/>
          <w:i/>
        </w:rPr>
        <w:t>ersona</w:t>
      </w:r>
      <w:r w:rsidR="00D95BC5" w:rsidRPr="002604FB">
        <w:rPr>
          <w:rFonts w:ascii="Times New Roman" w:hAnsi="Times New Roman" w:cs="Times New Roman"/>
          <w:b/>
          <w:i/>
        </w:rPr>
        <w:t>.</w:t>
      </w:r>
    </w:p>
    <w:p w14:paraId="6D7888F4" w14:textId="77777777" w:rsidR="00617F6E"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4769E1B5"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4404BA90"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0476100A"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40520E6C"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27002751" w14:textId="77777777" w:rsidR="00E234AB" w:rsidRPr="00282115"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442AFB9E" w14:textId="77777777" w:rsidR="00617F6E" w:rsidRPr="002604FB" w:rsidRDefault="00617F6E" w:rsidP="00E234AB">
      <w:pPr>
        <w:autoSpaceDE w:val="0"/>
        <w:autoSpaceDN w:val="0"/>
        <w:adjustRightInd w:val="0"/>
        <w:spacing w:after="0" w:line="240" w:lineRule="auto"/>
        <w:ind w:firstLine="708"/>
        <w:jc w:val="both"/>
        <w:rPr>
          <w:rFonts w:ascii="Times New Roman" w:hAnsi="Times New Roman" w:cs="Times New Roman"/>
          <w:b/>
          <w:bCs/>
          <w:sz w:val="24"/>
          <w:szCs w:val="24"/>
        </w:rPr>
      </w:pPr>
      <w:r w:rsidRPr="002604FB">
        <w:rPr>
          <w:rFonts w:ascii="Times New Roman" w:hAnsi="Times New Roman" w:cs="Times New Roman"/>
          <w:b/>
          <w:bCs/>
          <w:sz w:val="24"/>
          <w:szCs w:val="24"/>
        </w:rPr>
        <w:t xml:space="preserve">Requisitorias </w:t>
      </w:r>
      <w:r w:rsidR="00117501" w:rsidRPr="002604FB">
        <w:rPr>
          <w:rFonts w:ascii="Times New Roman" w:hAnsi="Times New Roman" w:cs="Times New Roman"/>
          <w:b/>
          <w:bCs/>
          <w:sz w:val="24"/>
          <w:szCs w:val="24"/>
        </w:rPr>
        <w:t xml:space="preserve">de </w:t>
      </w:r>
      <w:r w:rsidRPr="002604FB">
        <w:rPr>
          <w:rFonts w:ascii="Times New Roman" w:hAnsi="Times New Roman" w:cs="Times New Roman"/>
          <w:b/>
          <w:bCs/>
          <w:sz w:val="24"/>
          <w:szCs w:val="24"/>
        </w:rPr>
        <w:t>Persona.</w:t>
      </w:r>
    </w:p>
    <w:p w14:paraId="4003A35B" w14:textId="77777777" w:rsidR="00617F6E" w:rsidRPr="00282115" w:rsidRDefault="00617F6E" w:rsidP="00E234AB">
      <w:pPr>
        <w:autoSpaceDE w:val="0"/>
        <w:autoSpaceDN w:val="0"/>
        <w:adjustRightInd w:val="0"/>
        <w:spacing w:after="0" w:line="240" w:lineRule="auto"/>
        <w:jc w:val="both"/>
        <w:rPr>
          <w:rFonts w:ascii="Times New Roman" w:hAnsi="Times New Roman" w:cs="Times New Roman"/>
          <w:sz w:val="24"/>
          <w:szCs w:val="24"/>
        </w:rPr>
      </w:pPr>
    </w:p>
    <w:p w14:paraId="669EB46C" w14:textId="77777777" w:rsidR="00617F6E" w:rsidRPr="00282115" w:rsidRDefault="002604FB" w:rsidP="00E234AB">
      <w:pPr>
        <w:autoSpaceDE w:val="0"/>
        <w:autoSpaceDN w:val="0"/>
        <w:adjustRightInd w:val="0"/>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En la figura 30</w:t>
      </w:r>
      <w:r w:rsidR="00117501" w:rsidRPr="00282115">
        <w:rPr>
          <w:rFonts w:ascii="Times New Roman" w:hAnsi="Times New Roman" w:cs="Times New Roman"/>
          <w:sz w:val="24"/>
          <w:szCs w:val="24"/>
        </w:rPr>
        <w:t xml:space="preserve"> se muestra la o las requisitorias </w:t>
      </w:r>
      <w:r w:rsidR="00617F6E" w:rsidRPr="00282115">
        <w:rPr>
          <w:rFonts w:ascii="Times New Roman" w:hAnsi="Times New Roman" w:cs="Times New Roman"/>
          <w:sz w:val="24"/>
          <w:szCs w:val="24"/>
        </w:rPr>
        <w:t xml:space="preserve">que presenta una persona o ciudadano. </w:t>
      </w:r>
    </w:p>
    <w:p w14:paraId="717C6F52" w14:textId="77777777" w:rsidR="00617F6E" w:rsidRPr="00282115" w:rsidRDefault="00617F6E"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Esta pantalla nos muestra los datos principales de la persona consultada.</w:t>
      </w:r>
    </w:p>
    <w:p w14:paraId="4DC77FB2" w14:textId="77777777" w:rsidR="00117501" w:rsidRPr="00282115" w:rsidRDefault="00117501"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También</w:t>
      </w:r>
      <w:r w:rsidR="00617F6E" w:rsidRPr="00282115">
        <w:rPr>
          <w:rFonts w:ascii="Times New Roman" w:hAnsi="Times New Roman" w:cs="Times New Roman"/>
          <w:sz w:val="24"/>
          <w:szCs w:val="24"/>
        </w:rPr>
        <w:t xml:space="preserve"> muestra la lista de cada </w:t>
      </w:r>
      <w:r w:rsidRPr="00282115">
        <w:rPr>
          <w:rFonts w:ascii="Times New Roman" w:hAnsi="Times New Roman" w:cs="Times New Roman"/>
          <w:sz w:val="24"/>
          <w:szCs w:val="24"/>
        </w:rPr>
        <w:t>Requisitoria</w:t>
      </w:r>
      <w:r w:rsidR="00617F6E" w:rsidRPr="00282115">
        <w:rPr>
          <w:rFonts w:ascii="Times New Roman" w:hAnsi="Times New Roman" w:cs="Times New Roman"/>
          <w:sz w:val="24"/>
          <w:szCs w:val="24"/>
        </w:rPr>
        <w:t xml:space="preserve"> que el ciudadano mantenga en su historial polic</w:t>
      </w:r>
      <w:r w:rsidRPr="00282115">
        <w:rPr>
          <w:rFonts w:ascii="Times New Roman" w:hAnsi="Times New Roman" w:cs="Times New Roman"/>
          <w:sz w:val="24"/>
          <w:szCs w:val="24"/>
        </w:rPr>
        <w:t>ial.</w:t>
      </w:r>
    </w:p>
    <w:p w14:paraId="797AA082" w14:textId="77777777" w:rsidR="00617F6E" w:rsidRPr="00282115" w:rsidRDefault="00617F6E"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 xml:space="preserve">Las cuales podemos revisar al detalle seleccionando </w:t>
      </w:r>
      <w:r w:rsidR="00117501" w:rsidRPr="00282115">
        <w:rPr>
          <w:rFonts w:ascii="Times New Roman" w:hAnsi="Times New Roman" w:cs="Times New Roman"/>
          <w:sz w:val="24"/>
          <w:szCs w:val="24"/>
        </w:rPr>
        <w:t>la Requisitoria</w:t>
      </w:r>
    </w:p>
    <w:p w14:paraId="706C9B0D" w14:textId="77777777" w:rsidR="00617F6E" w:rsidRPr="00282115" w:rsidRDefault="00617F6E" w:rsidP="00E234AB">
      <w:pPr>
        <w:autoSpaceDE w:val="0"/>
        <w:autoSpaceDN w:val="0"/>
        <w:adjustRightInd w:val="0"/>
        <w:spacing w:after="0" w:line="240" w:lineRule="auto"/>
        <w:jc w:val="both"/>
        <w:rPr>
          <w:rFonts w:ascii="Times New Roman" w:hAnsi="Times New Roman" w:cs="Times New Roman"/>
          <w:sz w:val="24"/>
          <w:szCs w:val="24"/>
        </w:rPr>
      </w:pPr>
    </w:p>
    <w:p w14:paraId="11853D6F"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630592" behindDoc="0" locked="0" layoutInCell="1" allowOverlap="1" wp14:anchorId="636CAB00" wp14:editId="5AE904E7">
            <wp:simplePos x="0" y="0"/>
            <wp:positionH relativeFrom="column">
              <wp:posOffset>312420</wp:posOffset>
            </wp:positionH>
            <wp:positionV relativeFrom="paragraph">
              <wp:posOffset>187960</wp:posOffset>
            </wp:positionV>
            <wp:extent cx="4196715" cy="4019550"/>
            <wp:effectExtent l="0" t="0" r="0" b="0"/>
            <wp:wrapNone/>
            <wp:docPr id="99" name="Picture 99" descr="C:\Users\Edwinh\Desktop\tesis\received_10206181231396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dwinh\Desktop\tesis\received_10206181231396305.jpeg"/>
                    <pic:cNvPicPr>
                      <a:picLocks noChangeAspect="1" noChangeArrowheads="1"/>
                    </pic:cNvPicPr>
                  </pic:nvPicPr>
                  <pic:blipFill rotWithShape="1">
                    <a:blip r:embed="rId48">
                      <a:extLst>
                        <a:ext uri="{28A0092B-C50C-407E-A947-70E740481C1C}">
                          <a14:useLocalDpi xmlns:a14="http://schemas.microsoft.com/office/drawing/2010/main" val="0"/>
                        </a:ext>
                      </a:extLst>
                    </a:blip>
                    <a:srcRect b="43883"/>
                    <a:stretch/>
                  </pic:blipFill>
                  <pic:spPr bwMode="auto">
                    <a:xfrm>
                      <a:off x="0" y="0"/>
                      <a:ext cx="4196715" cy="401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27A9B"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71765762"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64034AF4"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6D5F5252"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7CE61244"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2157ABEC"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3B6B41E5"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1CCBBAC5"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4EC8E378"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0BCB4C83"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1142EFDF"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4FF8ECEB"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1BA5C1F9"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410F35B0"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7F8B7EAB"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25876F3E"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57C36095" w14:textId="77777777" w:rsidR="00617F6E" w:rsidRPr="004C551E" w:rsidRDefault="004C551E" w:rsidP="009C13D3">
      <w:pPr>
        <w:autoSpaceDE w:val="0"/>
        <w:autoSpaceDN w:val="0"/>
        <w:adjustRightInd w:val="0"/>
        <w:spacing w:after="0" w:line="360" w:lineRule="auto"/>
        <w:jc w:val="center"/>
        <w:rPr>
          <w:rFonts w:ascii="Times New Roman" w:hAnsi="Times New Roman" w:cs="Times New Roman"/>
          <w:b/>
          <w:i/>
        </w:rPr>
      </w:pPr>
      <w:r w:rsidRPr="004C551E">
        <w:rPr>
          <w:rFonts w:ascii="Times New Roman" w:hAnsi="Times New Roman" w:cs="Times New Roman"/>
          <w:b/>
          <w:i/>
        </w:rPr>
        <w:t>Fig. 30</w:t>
      </w:r>
      <w:r w:rsidR="00617F6E" w:rsidRPr="004C551E">
        <w:rPr>
          <w:rFonts w:ascii="Times New Roman" w:hAnsi="Times New Roman" w:cs="Times New Roman"/>
          <w:b/>
          <w:i/>
        </w:rPr>
        <w:t>. Pantalla Requisitorias de persona.</w:t>
      </w:r>
    </w:p>
    <w:p w14:paraId="7D5D23C5" w14:textId="77777777" w:rsidR="00117501" w:rsidRPr="00282115" w:rsidRDefault="00117501" w:rsidP="009C13D3">
      <w:pPr>
        <w:autoSpaceDE w:val="0"/>
        <w:autoSpaceDN w:val="0"/>
        <w:adjustRightInd w:val="0"/>
        <w:spacing w:after="0" w:line="360" w:lineRule="auto"/>
        <w:jc w:val="center"/>
        <w:rPr>
          <w:rFonts w:ascii="Times New Roman" w:hAnsi="Times New Roman" w:cs="Times New Roman"/>
          <w:sz w:val="24"/>
          <w:szCs w:val="24"/>
        </w:rPr>
      </w:pPr>
    </w:p>
    <w:p w14:paraId="79322F21" w14:textId="77777777" w:rsidR="00117501" w:rsidRDefault="00117501" w:rsidP="009C13D3">
      <w:pPr>
        <w:autoSpaceDE w:val="0"/>
        <w:autoSpaceDN w:val="0"/>
        <w:adjustRightInd w:val="0"/>
        <w:spacing w:after="0" w:line="360" w:lineRule="auto"/>
        <w:jc w:val="center"/>
        <w:rPr>
          <w:rFonts w:ascii="Times New Roman" w:hAnsi="Times New Roman" w:cs="Times New Roman"/>
          <w:sz w:val="24"/>
          <w:szCs w:val="24"/>
        </w:rPr>
      </w:pPr>
    </w:p>
    <w:p w14:paraId="1CE82547" w14:textId="77777777" w:rsidR="00E234AB" w:rsidRDefault="00E234AB" w:rsidP="009C13D3">
      <w:pPr>
        <w:autoSpaceDE w:val="0"/>
        <w:autoSpaceDN w:val="0"/>
        <w:adjustRightInd w:val="0"/>
        <w:spacing w:after="0" w:line="360" w:lineRule="auto"/>
        <w:jc w:val="center"/>
        <w:rPr>
          <w:rFonts w:ascii="Times New Roman" w:hAnsi="Times New Roman" w:cs="Times New Roman"/>
          <w:sz w:val="24"/>
          <w:szCs w:val="24"/>
        </w:rPr>
      </w:pPr>
    </w:p>
    <w:p w14:paraId="10EADCF4" w14:textId="77777777" w:rsidR="00E234AB" w:rsidRDefault="00E234AB" w:rsidP="009C13D3">
      <w:pPr>
        <w:autoSpaceDE w:val="0"/>
        <w:autoSpaceDN w:val="0"/>
        <w:adjustRightInd w:val="0"/>
        <w:spacing w:after="0" w:line="360" w:lineRule="auto"/>
        <w:jc w:val="center"/>
        <w:rPr>
          <w:rFonts w:ascii="Times New Roman" w:hAnsi="Times New Roman" w:cs="Times New Roman"/>
          <w:sz w:val="24"/>
          <w:szCs w:val="24"/>
        </w:rPr>
      </w:pPr>
    </w:p>
    <w:p w14:paraId="1D2B2D0C" w14:textId="77777777" w:rsidR="00E234AB" w:rsidRDefault="00E234AB" w:rsidP="009C13D3">
      <w:pPr>
        <w:autoSpaceDE w:val="0"/>
        <w:autoSpaceDN w:val="0"/>
        <w:adjustRightInd w:val="0"/>
        <w:spacing w:after="0" w:line="360" w:lineRule="auto"/>
        <w:jc w:val="center"/>
        <w:rPr>
          <w:rFonts w:ascii="Times New Roman" w:hAnsi="Times New Roman" w:cs="Times New Roman"/>
          <w:sz w:val="24"/>
          <w:szCs w:val="24"/>
        </w:rPr>
      </w:pPr>
    </w:p>
    <w:p w14:paraId="1C6BE5E0" w14:textId="77777777" w:rsidR="00E234AB" w:rsidRPr="00282115" w:rsidRDefault="00E234AB" w:rsidP="009C13D3">
      <w:pPr>
        <w:autoSpaceDE w:val="0"/>
        <w:autoSpaceDN w:val="0"/>
        <w:adjustRightInd w:val="0"/>
        <w:spacing w:after="0" w:line="360" w:lineRule="auto"/>
        <w:jc w:val="center"/>
        <w:rPr>
          <w:rFonts w:ascii="Times New Roman" w:hAnsi="Times New Roman" w:cs="Times New Roman"/>
          <w:sz w:val="24"/>
          <w:szCs w:val="24"/>
        </w:rPr>
      </w:pPr>
    </w:p>
    <w:p w14:paraId="1546FADA" w14:textId="77777777" w:rsidR="00117501" w:rsidRPr="004C551E" w:rsidRDefault="00117501" w:rsidP="00E234AB">
      <w:pPr>
        <w:autoSpaceDE w:val="0"/>
        <w:autoSpaceDN w:val="0"/>
        <w:adjustRightInd w:val="0"/>
        <w:spacing w:after="0" w:line="240" w:lineRule="auto"/>
        <w:ind w:firstLine="708"/>
        <w:jc w:val="both"/>
        <w:rPr>
          <w:rFonts w:ascii="Times New Roman" w:hAnsi="Times New Roman" w:cs="Times New Roman"/>
          <w:b/>
          <w:bCs/>
          <w:sz w:val="24"/>
          <w:szCs w:val="24"/>
        </w:rPr>
      </w:pPr>
      <w:r w:rsidRPr="004C551E">
        <w:rPr>
          <w:rFonts w:ascii="Times New Roman" w:hAnsi="Times New Roman" w:cs="Times New Roman"/>
          <w:b/>
          <w:bCs/>
          <w:sz w:val="24"/>
          <w:szCs w:val="24"/>
        </w:rPr>
        <w:t>Detalle de Antecedente.</w:t>
      </w:r>
    </w:p>
    <w:p w14:paraId="5F124C65" w14:textId="77777777" w:rsidR="00117501" w:rsidRPr="00282115" w:rsidRDefault="00117501" w:rsidP="00E234AB">
      <w:pPr>
        <w:autoSpaceDE w:val="0"/>
        <w:autoSpaceDN w:val="0"/>
        <w:adjustRightInd w:val="0"/>
        <w:spacing w:after="0" w:line="240" w:lineRule="auto"/>
        <w:jc w:val="both"/>
        <w:rPr>
          <w:rFonts w:ascii="Times New Roman" w:hAnsi="Times New Roman" w:cs="Times New Roman"/>
          <w:sz w:val="24"/>
          <w:szCs w:val="24"/>
        </w:rPr>
      </w:pPr>
    </w:p>
    <w:p w14:paraId="5C09984E" w14:textId="77777777" w:rsidR="00117501" w:rsidRPr="00282115" w:rsidRDefault="004C551E" w:rsidP="00E234AB">
      <w:pPr>
        <w:autoSpaceDE w:val="0"/>
        <w:autoSpaceDN w:val="0"/>
        <w:adjustRightInd w:val="0"/>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En la figura 31</w:t>
      </w:r>
      <w:r w:rsidR="00117501" w:rsidRPr="00282115">
        <w:rPr>
          <w:rFonts w:ascii="Times New Roman" w:hAnsi="Times New Roman" w:cs="Times New Roman"/>
          <w:sz w:val="24"/>
          <w:szCs w:val="24"/>
        </w:rPr>
        <w:t xml:space="preserve"> se muestra el detalle del antecedente seleccionado. </w:t>
      </w:r>
    </w:p>
    <w:p w14:paraId="7724CB77" w14:textId="77777777" w:rsidR="00117501" w:rsidRPr="00282115" w:rsidRDefault="00117501"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Esta pantalla no permite realizar modificaciones ya que solo es de consulta y para solo visualizar el detalle.</w:t>
      </w:r>
    </w:p>
    <w:p w14:paraId="599E79FB" w14:textId="77777777" w:rsidR="00117501" w:rsidRPr="00282115" w:rsidRDefault="00117501"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También nos permite regresar a la pantalla anterior con el botón Volver en la parte inferior</w:t>
      </w:r>
    </w:p>
    <w:p w14:paraId="2FBA85CD"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1ABC75E"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60C15F9"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8B3CD79"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639808" behindDoc="0" locked="0" layoutInCell="1" allowOverlap="1" wp14:anchorId="386DECF5" wp14:editId="6C284114">
            <wp:simplePos x="0" y="0"/>
            <wp:positionH relativeFrom="column">
              <wp:posOffset>502920</wp:posOffset>
            </wp:positionH>
            <wp:positionV relativeFrom="paragraph">
              <wp:posOffset>45085</wp:posOffset>
            </wp:positionV>
            <wp:extent cx="4260215" cy="3390900"/>
            <wp:effectExtent l="0" t="0" r="6985" b="0"/>
            <wp:wrapNone/>
            <wp:docPr id="102" name="Picture 102" descr="C:\Users\Edwinh\Desktop\tesis\received_10206181231156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dwinh\Desktop\tesis\received_10206181231156299.jpeg"/>
                    <pic:cNvPicPr>
                      <a:picLocks noChangeAspect="1" noChangeArrowheads="1"/>
                    </pic:cNvPicPr>
                  </pic:nvPicPr>
                  <pic:blipFill rotWithShape="1">
                    <a:blip r:embed="rId49">
                      <a:extLst>
                        <a:ext uri="{28A0092B-C50C-407E-A947-70E740481C1C}">
                          <a14:useLocalDpi xmlns:a14="http://schemas.microsoft.com/office/drawing/2010/main" val="0"/>
                        </a:ext>
                      </a:extLst>
                    </a:blip>
                    <a:srcRect b="53360"/>
                    <a:stretch/>
                  </pic:blipFill>
                  <pic:spPr bwMode="auto">
                    <a:xfrm>
                      <a:off x="0" y="0"/>
                      <a:ext cx="4260215" cy="3390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DE5089"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FC44660"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17CCA9F8"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1A14173"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42588EA7"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A656725"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7F32E568"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E97C75B"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7FC7E292"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324BE630"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4CA8FB0"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09F71B06"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67D45E9D"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93E9808" w14:textId="77777777" w:rsidR="00117501" w:rsidRPr="004C551E" w:rsidRDefault="004C551E" w:rsidP="009C13D3">
      <w:pPr>
        <w:autoSpaceDE w:val="0"/>
        <w:autoSpaceDN w:val="0"/>
        <w:adjustRightInd w:val="0"/>
        <w:spacing w:after="0" w:line="360" w:lineRule="auto"/>
        <w:jc w:val="center"/>
        <w:rPr>
          <w:rFonts w:ascii="Times New Roman" w:hAnsi="Times New Roman" w:cs="Times New Roman"/>
          <w:b/>
          <w:i/>
        </w:rPr>
      </w:pPr>
      <w:r w:rsidRPr="004C551E">
        <w:rPr>
          <w:rFonts w:ascii="Times New Roman" w:hAnsi="Times New Roman" w:cs="Times New Roman"/>
          <w:b/>
          <w:i/>
        </w:rPr>
        <w:t>Fig. 31</w:t>
      </w:r>
      <w:r w:rsidR="00117501" w:rsidRPr="004C551E">
        <w:rPr>
          <w:rFonts w:ascii="Times New Roman" w:hAnsi="Times New Roman" w:cs="Times New Roman"/>
          <w:b/>
          <w:i/>
        </w:rPr>
        <w:t>. Pantalla Detalle Antecedente</w:t>
      </w:r>
    </w:p>
    <w:p w14:paraId="515B536E" w14:textId="77777777" w:rsidR="00117501" w:rsidRPr="00282115" w:rsidRDefault="00117501" w:rsidP="009C13D3">
      <w:pPr>
        <w:autoSpaceDE w:val="0"/>
        <w:autoSpaceDN w:val="0"/>
        <w:adjustRightInd w:val="0"/>
        <w:spacing w:after="0" w:line="360" w:lineRule="auto"/>
        <w:jc w:val="center"/>
        <w:rPr>
          <w:rFonts w:ascii="Times New Roman" w:hAnsi="Times New Roman" w:cs="Times New Roman"/>
          <w:sz w:val="24"/>
          <w:szCs w:val="24"/>
        </w:rPr>
      </w:pPr>
    </w:p>
    <w:p w14:paraId="379C8BB6" w14:textId="77777777" w:rsidR="00617F6E" w:rsidRPr="00282115" w:rsidRDefault="00617F6E" w:rsidP="009C13D3">
      <w:pPr>
        <w:autoSpaceDE w:val="0"/>
        <w:autoSpaceDN w:val="0"/>
        <w:adjustRightInd w:val="0"/>
        <w:spacing w:after="0" w:line="360" w:lineRule="auto"/>
        <w:jc w:val="both"/>
        <w:rPr>
          <w:rFonts w:ascii="Times New Roman" w:hAnsi="Times New Roman" w:cs="Times New Roman"/>
          <w:sz w:val="24"/>
          <w:szCs w:val="24"/>
        </w:rPr>
      </w:pPr>
    </w:p>
    <w:p w14:paraId="0BA89C6A"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E853312"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37052BF5"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C74177D" w14:textId="77777777" w:rsidR="00117501" w:rsidRDefault="00117501" w:rsidP="009C13D3">
      <w:pPr>
        <w:autoSpaceDE w:val="0"/>
        <w:autoSpaceDN w:val="0"/>
        <w:adjustRightInd w:val="0"/>
        <w:spacing w:after="0" w:line="360" w:lineRule="auto"/>
        <w:jc w:val="both"/>
        <w:rPr>
          <w:rFonts w:ascii="Times New Roman" w:hAnsi="Times New Roman" w:cs="Times New Roman"/>
          <w:b/>
          <w:sz w:val="24"/>
          <w:szCs w:val="24"/>
        </w:rPr>
      </w:pPr>
    </w:p>
    <w:p w14:paraId="23F02B23" w14:textId="77777777" w:rsidR="00E234AB" w:rsidRDefault="00E234AB" w:rsidP="009C13D3">
      <w:pPr>
        <w:autoSpaceDE w:val="0"/>
        <w:autoSpaceDN w:val="0"/>
        <w:adjustRightInd w:val="0"/>
        <w:spacing w:after="0" w:line="360" w:lineRule="auto"/>
        <w:jc w:val="both"/>
        <w:rPr>
          <w:rFonts w:ascii="Times New Roman" w:hAnsi="Times New Roman" w:cs="Times New Roman"/>
          <w:b/>
          <w:sz w:val="24"/>
          <w:szCs w:val="24"/>
        </w:rPr>
      </w:pPr>
    </w:p>
    <w:p w14:paraId="6CB60D2B" w14:textId="77777777" w:rsidR="00117501" w:rsidRPr="004C551E" w:rsidRDefault="00117501" w:rsidP="00E234AB">
      <w:pPr>
        <w:autoSpaceDE w:val="0"/>
        <w:autoSpaceDN w:val="0"/>
        <w:adjustRightInd w:val="0"/>
        <w:spacing w:after="0" w:line="240" w:lineRule="auto"/>
        <w:ind w:firstLine="708"/>
        <w:jc w:val="both"/>
        <w:rPr>
          <w:rFonts w:ascii="Times New Roman" w:hAnsi="Times New Roman" w:cs="Times New Roman"/>
          <w:b/>
          <w:bCs/>
          <w:sz w:val="24"/>
          <w:szCs w:val="24"/>
        </w:rPr>
      </w:pPr>
      <w:r w:rsidRPr="004C551E">
        <w:rPr>
          <w:rFonts w:ascii="Times New Roman" w:hAnsi="Times New Roman" w:cs="Times New Roman"/>
          <w:b/>
          <w:bCs/>
          <w:sz w:val="24"/>
          <w:szCs w:val="24"/>
        </w:rPr>
        <w:t>Detalle de Requisitoria.</w:t>
      </w:r>
    </w:p>
    <w:p w14:paraId="1F242701" w14:textId="77777777" w:rsidR="00117501" w:rsidRPr="004C551E" w:rsidRDefault="00117501" w:rsidP="00E234AB">
      <w:pPr>
        <w:autoSpaceDE w:val="0"/>
        <w:autoSpaceDN w:val="0"/>
        <w:adjustRightInd w:val="0"/>
        <w:spacing w:after="0" w:line="240" w:lineRule="auto"/>
        <w:jc w:val="both"/>
        <w:rPr>
          <w:rFonts w:ascii="Times New Roman" w:hAnsi="Times New Roman" w:cs="Times New Roman"/>
          <w:b/>
          <w:sz w:val="24"/>
          <w:szCs w:val="24"/>
        </w:rPr>
      </w:pPr>
    </w:p>
    <w:p w14:paraId="48F918EB" w14:textId="77777777" w:rsidR="00117501" w:rsidRPr="00282115" w:rsidRDefault="004C551E" w:rsidP="00E234AB">
      <w:pPr>
        <w:autoSpaceDE w:val="0"/>
        <w:autoSpaceDN w:val="0"/>
        <w:adjustRightInd w:val="0"/>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En la figura 32</w:t>
      </w:r>
      <w:r w:rsidR="00117501" w:rsidRPr="00282115">
        <w:rPr>
          <w:rFonts w:ascii="Times New Roman" w:hAnsi="Times New Roman" w:cs="Times New Roman"/>
          <w:sz w:val="24"/>
          <w:szCs w:val="24"/>
        </w:rPr>
        <w:t xml:space="preserve"> se muestra el detalle de requisitoria  seleccionado. </w:t>
      </w:r>
    </w:p>
    <w:p w14:paraId="173DDB1F" w14:textId="77777777" w:rsidR="00117501" w:rsidRPr="00282115" w:rsidRDefault="00117501"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Esta pantalla no permite realizar modificaciones ya que solo es de consulta y para solo visualizar el detalle.</w:t>
      </w:r>
    </w:p>
    <w:p w14:paraId="3B0BEF61" w14:textId="77777777" w:rsidR="00117501" w:rsidRPr="00282115" w:rsidRDefault="00117501" w:rsidP="00E234AB">
      <w:pPr>
        <w:autoSpaceDE w:val="0"/>
        <w:autoSpaceDN w:val="0"/>
        <w:adjustRightInd w:val="0"/>
        <w:spacing w:after="0" w:line="240" w:lineRule="auto"/>
        <w:ind w:left="708"/>
        <w:jc w:val="both"/>
        <w:rPr>
          <w:rFonts w:ascii="Times New Roman" w:hAnsi="Times New Roman" w:cs="Times New Roman"/>
          <w:sz w:val="24"/>
          <w:szCs w:val="24"/>
        </w:rPr>
      </w:pPr>
      <w:r w:rsidRPr="00282115">
        <w:rPr>
          <w:rFonts w:ascii="Times New Roman" w:hAnsi="Times New Roman" w:cs="Times New Roman"/>
          <w:sz w:val="24"/>
          <w:szCs w:val="24"/>
        </w:rPr>
        <w:t>También nos permite regresar a la pantalla anterior con el botón Volver en la parte inferior</w:t>
      </w:r>
    </w:p>
    <w:p w14:paraId="53EB4224"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w:drawing>
          <wp:anchor distT="0" distB="0" distL="114300" distR="114300" simplePos="0" relativeHeight="251649024" behindDoc="0" locked="0" layoutInCell="1" allowOverlap="1" wp14:anchorId="5F558071" wp14:editId="6E2D69B5">
            <wp:simplePos x="0" y="0"/>
            <wp:positionH relativeFrom="column">
              <wp:posOffset>626745</wp:posOffset>
            </wp:positionH>
            <wp:positionV relativeFrom="paragraph">
              <wp:posOffset>186055</wp:posOffset>
            </wp:positionV>
            <wp:extent cx="4105275" cy="4467225"/>
            <wp:effectExtent l="0" t="0" r="9525" b="9525"/>
            <wp:wrapNone/>
            <wp:docPr id="104" name="Picture 104" descr="C:\Users\Edwinh\Desktop\tesis\received_10206181231956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dwinh\Desktop\tesis\received_10206181231956319.jpeg"/>
                    <pic:cNvPicPr>
                      <a:picLocks noChangeAspect="1" noChangeArrowheads="1"/>
                    </pic:cNvPicPr>
                  </pic:nvPicPr>
                  <pic:blipFill rotWithShape="1">
                    <a:blip r:embed="rId50">
                      <a:extLst>
                        <a:ext uri="{28A0092B-C50C-407E-A947-70E740481C1C}">
                          <a14:useLocalDpi xmlns:a14="http://schemas.microsoft.com/office/drawing/2010/main" val="0"/>
                        </a:ext>
                      </a:extLst>
                    </a:blip>
                    <a:srcRect b="36235"/>
                    <a:stretch/>
                  </pic:blipFill>
                  <pic:spPr bwMode="auto">
                    <a:xfrm>
                      <a:off x="0" y="0"/>
                      <a:ext cx="4105275" cy="446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553A1F"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77A35EF8"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17F5AA3"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1DC50A71"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B2E41C1"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89D6580"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394BB7EB"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8DB72BC"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05CD7144"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357EDE73"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5F28A3B6"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351D7754"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46778ECF"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73AE6500"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0465ADFC"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4BD04F20"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11784968"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4EA4D8E5" w14:textId="77777777" w:rsidR="00117501" w:rsidRPr="00282115" w:rsidRDefault="00117501" w:rsidP="009C13D3">
      <w:pPr>
        <w:autoSpaceDE w:val="0"/>
        <w:autoSpaceDN w:val="0"/>
        <w:adjustRightInd w:val="0"/>
        <w:spacing w:after="0" w:line="360" w:lineRule="auto"/>
        <w:jc w:val="both"/>
        <w:rPr>
          <w:rFonts w:ascii="Times New Roman" w:hAnsi="Times New Roman" w:cs="Times New Roman"/>
          <w:sz w:val="24"/>
          <w:szCs w:val="24"/>
        </w:rPr>
      </w:pPr>
    </w:p>
    <w:p w14:paraId="2521B949" w14:textId="77777777" w:rsidR="00117501" w:rsidRPr="004C551E" w:rsidRDefault="004C551E" w:rsidP="009C13D3">
      <w:pPr>
        <w:autoSpaceDE w:val="0"/>
        <w:autoSpaceDN w:val="0"/>
        <w:adjustRightInd w:val="0"/>
        <w:spacing w:after="0" w:line="360" w:lineRule="auto"/>
        <w:jc w:val="center"/>
        <w:rPr>
          <w:rFonts w:ascii="Times New Roman" w:hAnsi="Times New Roman" w:cs="Times New Roman"/>
          <w:b/>
          <w:i/>
        </w:rPr>
      </w:pPr>
      <w:r w:rsidRPr="004C551E">
        <w:rPr>
          <w:rFonts w:ascii="Times New Roman" w:hAnsi="Times New Roman" w:cs="Times New Roman"/>
          <w:b/>
          <w:i/>
        </w:rPr>
        <w:t>Fig. 32</w:t>
      </w:r>
      <w:r w:rsidR="00117501" w:rsidRPr="004C551E">
        <w:rPr>
          <w:rFonts w:ascii="Times New Roman" w:hAnsi="Times New Roman" w:cs="Times New Roman"/>
          <w:b/>
          <w:i/>
        </w:rPr>
        <w:t>. Pantalla Detalle Requisitoria</w:t>
      </w:r>
    </w:p>
    <w:p w14:paraId="19CDF52C" w14:textId="77777777" w:rsidR="00D95BC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32FB60F3"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70C326D0"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09B4DFEB" w14:textId="77777777" w:rsidR="00E234AB" w:rsidRDefault="00E234AB" w:rsidP="009C13D3">
      <w:pPr>
        <w:autoSpaceDE w:val="0"/>
        <w:autoSpaceDN w:val="0"/>
        <w:adjustRightInd w:val="0"/>
        <w:spacing w:after="0" w:line="360" w:lineRule="auto"/>
        <w:jc w:val="both"/>
        <w:rPr>
          <w:rFonts w:ascii="Times New Roman" w:hAnsi="Times New Roman" w:cs="Times New Roman"/>
          <w:sz w:val="24"/>
          <w:szCs w:val="24"/>
        </w:rPr>
      </w:pPr>
    </w:p>
    <w:p w14:paraId="0D434FAF" w14:textId="77777777" w:rsidR="004C551E" w:rsidRDefault="004C551E" w:rsidP="009C13D3">
      <w:pPr>
        <w:autoSpaceDE w:val="0"/>
        <w:autoSpaceDN w:val="0"/>
        <w:adjustRightInd w:val="0"/>
        <w:spacing w:after="0" w:line="360" w:lineRule="auto"/>
        <w:jc w:val="both"/>
        <w:rPr>
          <w:rFonts w:ascii="Times New Roman" w:hAnsi="Times New Roman" w:cs="Times New Roman"/>
          <w:sz w:val="24"/>
          <w:szCs w:val="24"/>
        </w:rPr>
      </w:pPr>
    </w:p>
    <w:p w14:paraId="6A54B6FA" w14:textId="77777777" w:rsidR="00D95BC5" w:rsidRPr="004C551E" w:rsidRDefault="00D95BC5" w:rsidP="00E234AB">
      <w:pPr>
        <w:pStyle w:val="Prrafodelista"/>
        <w:numPr>
          <w:ilvl w:val="1"/>
          <w:numId w:val="27"/>
        </w:numPr>
        <w:autoSpaceDE w:val="0"/>
        <w:autoSpaceDN w:val="0"/>
        <w:adjustRightInd w:val="0"/>
        <w:spacing w:after="0" w:line="240" w:lineRule="auto"/>
        <w:jc w:val="both"/>
        <w:rPr>
          <w:rFonts w:ascii="Times New Roman" w:hAnsi="Times New Roman" w:cs="Times New Roman"/>
          <w:b/>
          <w:bCs/>
          <w:sz w:val="24"/>
          <w:szCs w:val="24"/>
        </w:rPr>
      </w:pPr>
      <w:r w:rsidRPr="004C551E">
        <w:rPr>
          <w:rFonts w:ascii="Times New Roman" w:hAnsi="Times New Roman" w:cs="Times New Roman"/>
          <w:b/>
          <w:bCs/>
          <w:sz w:val="24"/>
          <w:szCs w:val="24"/>
        </w:rPr>
        <w:t>Usabilidad.</w:t>
      </w:r>
    </w:p>
    <w:p w14:paraId="4EFC7CD2" w14:textId="77777777" w:rsidR="00D95BC5" w:rsidRPr="00282115" w:rsidRDefault="00D95BC5" w:rsidP="00E234AB">
      <w:pPr>
        <w:pStyle w:val="Prrafodelista"/>
        <w:autoSpaceDE w:val="0"/>
        <w:autoSpaceDN w:val="0"/>
        <w:adjustRightInd w:val="0"/>
        <w:spacing w:after="0" w:line="240" w:lineRule="auto"/>
        <w:ind w:left="1080"/>
        <w:jc w:val="both"/>
        <w:rPr>
          <w:rFonts w:ascii="Times New Roman" w:hAnsi="Times New Roman" w:cs="Times New Roman"/>
          <w:sz w:val="24"/>
          <w:szCs w:val="24"/>
        </w:rPr>
      </w:pPr>
      <w:r w:rsidRPr="00282115">
        <w:rPr>
          <w:rFonts w:ascii="Times New Roman" w:hAnsi="Times New Roman" w:cs="Times New Roman"/>
          <w:sz w:val="24"/>
          <w:szCs w:val="24"/>
        </w:rPr>
        <w:t>La interacción con el sistema</w:t>
      </w:r>
      <w:r w:rsidR="00B72E95" w:rsidRPr="00282115">
        <w:rPr>
          <w:rFonts w:ascii="Times New Roman" w:hAnsi="Times New Roman" w:cs="Times New Roman"/>
          <w:sz w:val="24"/>
          <w:szCs w:val="24"/>
        </w:rPr>
        <w:t xml:space="preserve"> web</w:t>
      </w:r>
      <w:r w:rsidRPr="00282115">
        <w:rPr>
          <w:rFonts w:ascii="Times New Roman" w:hAnsi="Times New Roman" w:cs="Times New Roman"/>
          <w:sz w:val="24"/>
          <w:szCs w:val="24"/>
        </w:rPr>
        <w:t xml:space="preserve"> se realizará a través del teclado, mouse y la pantalla. El Mouse se utilizará para seleccionar componentes y comandos independientes dentro de la pantalla. El teclado se usará para el ingreso de datos, para seleccionar componentes y comandos de manera ordenada.</w:t>
      </w:r>
    </w:p>
    <w:p w14:paraId="474D62A0" w14:textId="77777777" w:rsidR="00B72E95" w:rsidRPr="00282115" w:rsidRDefault="00B72E95" w:rsidP="00E234AB">
      <w:pPr>
        <w:pStyle w:val="Prrafodelista"/>
        <w:autoSpaceDE w:val="0"/>
        <w:autoSpaceDN w:val="0"/>
        <w:adjustRightInd w:val="0"/>
        <w:spacing w:after="0" w:line="240" w:lineRule="auto"/>
        <w:ind w:left="1080"/>
        <w:jc w:val="both"/>
        <w:rPr>
          <w:rFonts w:ascii="Times New Roman" w:hAnsi="Times New Roman" w:cs="Times New Roman"/>
          <w:sz w:val="24"/>
          <w:szCs w:val="24"/>
        </w:rPr>
      </w:pPr>
    </w:p>
    <w:p w14:paraId="7ECD61E6" w14:textId="77777777" w:rsidR="00B72E95" w:rsidRPr="00282115" w:rsidRDefault="00B72E95" w:rsidP="00E234AB">
      <w:pPr>
        <w:pStyle w:val="Prrafodelista"/>
        <w:autoSpaceDE w:val="0"/>
        <w:autoSpaceDN w:val="0"/>
        <w:adjustRightInd w:val="0"/>
        <w:spacing w:after="0" w:line="240" w:lineRule="auto"/>
        <w:ind w:left="1080"/>
        <w:jc w:val="both"/>
        <w:rPr>
          <w:rFonts w:ascii="Times New Roman" w:hAnsi="Times New Roman" w:cs="Times New Roman"/>
          <w:sz w:val="24"/>
          <w:szCs w:val="24"/>
        </w:rPr>
      </w:pPr>
      <w:r w:rsidRPr="00282115">
        <w:rPr>
          <w:rFonts w:ascii="Times New Roman" w:hAnsi="Times New Roman" w:cs="Times New Roman"/>
          <w:sz w:val="24"/>
          <w:szCs w:val="24"/>
        </w:rPr>
        <w:t xml:space="preserve">En el caso de la aplicación móvil la interacción será a través de la pantalla táctil del dispositivo y el teclado que se genera. </w:t>
      </w:r>
    </w:p>
    <w:p w14:paraId="2831A33A" w14:textId="77777777" w:rsidR="00D95BC5" w:rsidRPr="00282115" w:rsidRDefault="00D95BC5" w:rsidP="00E234AB">
      <w:pPr>
        <w:pStyle w:val="Prrafodelista"/>
        <w:autoSpaceDE w:val="0"/>
        <w:autoSpaceDN w:val="0"/>
        <w:adjustRightInd w:val="0"/>
        <w:spacing w:after="0" w:line="240" w:lineRule="auto"/>
        <w:ind w:left="1080"/>
        <w:jc w:val="both"/>
        <w:rPr>
          <w:rFonts w:ascii="Times New Roman" w:hAnsi="Times New Roman" w:cs="Times New Roman"/>
          <w:sz w:val="24"/>
          <w:szCs w:val="24"/>
        </w:rPr>
      </w:pPr>
    </w:p>
    <w:p w14:paraId="134FA67D" w14:textId="77777777" w:rsidR="00D95BC5" w:rsidRPr="00282115" w:rsidRDefault="00B72E95" w:rsidP="00E234AB">
      <w:pPr>
        <w:pStyle w:val="Prrafodelista"/>
        <w:autoSpaceDE w:val="0"/>
        <w:autoSpaceDN w:val="0"/>
        <w:adjustRightInd w:val="0"/>
        <w:spacing w:after="0" w:line="240" w:lineRule="auto"/>
        <w:ind w:left="1080"/>
        <w:jc w:val="both"/>
        <w:rPr>
          <w:rFonts w:ascii="Times New Roman" w:hAnsi="Times New Roman" w:cs="Times New Roman"/>
          <w:sz w:val="24"/>
          <w:szCs w:val="24"/>
        </w:rPr>
      </w:pPr>
      <w:r w:rsidRPr="00282115">
        <w:rPr>
          <w:rFonts w:ascii="Times New Roman" w:hAnsi="Times New Roman" w:cs="Times New Roman"/>
          <w:sz w:val="24"/>
          <w:szCs w:val="24"/>
        </w:rPr>
        <w:t>La usabilidad de los</w:t>
      </w:r>
      <w:r w:rsidR="00D95BC5" w:rsidRPr="00282115">
        <w:rPr>
          <w:rFonts w:ascii="Times New Roman" w:hAnsi="Times New Roman" w:cs="Times New Roman"/>
          <w:sz w:val="24"/>
          <w:szCs w:val="24"/>
        </w:rPr>
        <w:t xml:space="preserve"> sistema</w:t>
      </w:r>
      <w:r w:rsidRPr="00282115">
        <w:rPr>
          <w:rFonts w:ascii="Times New Roman" w:hAnsi="Times New Roman" w:cs="Times New Roman"/>
          <w:sz w:val="24"/>
          <w:szCs w:val="24"/>
        </w:rPr>
        <w:t>s</w:t>
      </w:r>
      <w:r w:rsidR="00D95BC5" w:rsidRPr="00282115">
        <w:rPr>
          <w:rFonts w:ascii="Times New Roman" w:hAnsi="Times New Roman" w:cs="Times New Roman"/>
          <w:sz w:val="24"/>
          <w:szCs w:val="24"/>
        </w:rPr>
        <w:t xml:space="preserve"> se tomará en cuenta desde el inicio del proyecto y para ello se tendrá las siguientes consideraciones:</w:t>
      </w:r>
    </w:p>
    <w:p w14:paraId="71B2C8A6" w14:textId="77777777" w:rsidR="00D95BC5" w:rsidRPr="00282115" w:rsidRDefault="00D95BC5" w:rsidP="00E234AB">
      <w:pPr>
        <w:pStyle w:val="Prrafodelista"/>
        <w:autoSpaceDE w:val="0"/>
        <w:autoSpaceDN w:val="0"/>
        <w:adjustRightInd w:val="0"/>
        <w:spacing w:after="0" w:line="240" w:lineRule="auto"/>
        <w:ind w:left="0"/>
        <w:jc w:val="both"/>
        <w:rPr>
          <w:rFonts w:ascii="Times New Roman" w:hAnsi="Times New Roman" w:cs="Times New Roman"/>
          <w:sz w:val="24"/>
          <w:szCs w:val="24"/>
        </w:rPr>
      </w:pPr>
    </w:p>
    <w:p w14:paraId="72C86DD4" w14:textId="77777777" w:rsidR="00D95BC5" w:rsidRPr="00282115" w:rsidRDefault="00D95BC5" w:rsidP="00E234AB">
      <w:pPr>
        <w:pStyle w:val="Prrafodelista"/>
        <w:numPr>
          <w:ilvl w:val="0"/>
          <w:numId w:val="5"/>
        </w:numPr>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bCs/>
          <w:sz w:val="24"/>
          <w:szCs w:val="24"/>
        </w:rPr>
        <w:t xml:space="preserve">Definir </w:t>
      </w:r>
      <w:commentRangeStart w:id="551"/>
      <w:r w:rsidRPr="00282115">
        <w:rPr>
          <w:rFonts w:ascii="Times New Roman" w:hAnsi="Times New Roman" w:cs="Times New Roman"/>
          <w:bCs/>
          <w:sz w:val="24"/>
          <w:szCs w:val="24"/>
        </w:rPr>
        <w:t xml:space="preserve">apropiadamente </w:t>
      </w:r>
      <w:commentRangeEnd w:id="551"/>
      <w:r w:rsidR="004723EE">
        <w:rPr>
          <w:rStyle w:val="Refdecomentario"/>
        </w:rPr>
        <w:commentReference w:id="551"/>
      </w:r>
      <w:r w:rsidRPr="00282115">
        <w:rPr>
          <w:rFonts w:ascii="Times New Roman" w:hAnsi="Times New Roman" w:cs="Times New Roman"/>
          <w:bCs/>
          <w:sz w:val="24"/>
          <w:szCs w:val="24"/>
        </w:rPr>
        <w:t>la estructura gráfica del sistema.</w:t>
      </w:r>
    </w:p>
    <w:p w14:paraId="0E2A6304"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 xml:space="preserve">La primera página del sistema deberá mostrar información </w:t>
      </w:r>
      <w:commentRangeStart w:id="552"/>
      <w:r w:rsidRPr="00282115">
        <w:rPr>
          <w:rFonts w:ascii="Times New Roman" w:hAnsi="Times New Roman" w:cs="Times New Roman"/>
          <w:sz w:val="24"/>
          <w:szCs w:val="24"/>
        </w:rPr>
        <w:t>útil y directa</w:t>
      </w:r>
      <w:commentRangeEnd w:id="552"/>
      <w:r w:rsidR="004723EE">
        <w:rPr>
          <w:rStyle w:val="Refdecomentario"/>
        </w:rPr>
        <w:commentReference w:id="552"/>
      </w:r>
      <w:r w:rsidRPr="00282115">
        <w:rPr>
          <w:rFonts w:ascii="Times New Roman" w:hAnsi="Times New Roman" w:cs="Times New Roman"/>
          <w:sz w:val="24"/>
          <w:szCs w:val="24"/>
        </w:rPr>
        <w:t xml:space="preserve"> para el usuario y se evitará una navegación </w:t>
      </w:r>
      <w:commentRangeStart w:id="553"/>
      <w:r w:rsidRPr="00282115">
        <w:rPr>
          <w:rFonts w:ascii="Times New Roman" w:hAnsi="Times New Roman" w:cs="Times New Roman"/>
          <w:sz w:val="24"/>
          <w:szCs w:val="24"/>
        </w:rPr>
        <w:t>tediosa</w:t>
      </w:r>
      <w:commentRangeEnd w:id="553"/>
      <w:r w:rsidR="004723EE">
        <w:rPr>
          <w:rStyle w:val="Refdecomentario"/>
        </w:rPr>
        <w:commentReference w:id="553"/>
      </w:r>
      <w:r w:rsidRPr="00282115">
        <w:rPr>
          <w:rFonts w:ascii="Times New Roman" w:hAnsi="Times New Roman" w:cs="Times New Roman"/>
          <w:sz w:val="24"/>
          <w:szCs w:val="24"/>
        </w:rPr>
        <w:t>.</w:t>
      </w:r>
    </w:p>
    <w:p w14:paraId="0B2553D1"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p>
    <w:p w14:paraId="320D37B8" w14:textId="77777777" w:rsidR="00D95BC5" w:rsidRPr="00282115" w:rsidRDefault="00D95BC5" w:rsidP="00E234AB">
      <w:pPr>
        <w:pStyle w:val="Prrafodelista"/>
        <w:numPr>
          <w:ilvl w:val="0"/>
          <w:numId w:val="5"/>
        </w:numPr>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bCs/>
          <w:sz w:val="24"/>
          <w:szCs w:val="24"/>
        </w:rPr>
        <w:t>Publicar contenidos concisos.</w:t>
      </w:r>
    </w:p>
    <w:p w14:paraId="401F4990"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 xml:space="preserve">Tomando en cuenta que </w:t>
      </w:r>
      <w:r w:rsidR="00B72E95" w:rsidRPr="00282115">
        <w:rPr>
          <w:rFonts w:ascii="Times New Roman" w:hAnsi="Times New Roman" w:cs="Times New Roman"/>
          <w:sz w:val="24"/>
          <w:szCs w:val="24"/>
        </w:rPr>
        <w:t>el usuario</w:t>
      </w:r>
      <w:r w:rsidRPr="00282115">
        <w:rPr>
          <w:rFonts w:ascii="Times New Roman" w:hAnsi="Times New Roman" w:cs="Times New Roman"/>
          <w:sz w:val="24"/>
          <w:szCs w:val="24"/>
        </w:rPr>
        <w:t xml:space="preserve"> desea información útil y las dimensiones de pantalla </w:t>
      </w:r>
      <w:commentRangeStart w:id="554"/>
      <w:r w:rsidRPr="00282115">
        <w:rPr>
          <w:rFonts w:ascii="Times New Roman" w:hAnsi="Times New Roman" w:cs="Times New Roman"/>
          <w:sz w:val="24"/>
          <w:szCs w:val="24"/>
        </w:rPr>
        <w:t xml:space="preserve">en caso que el usuario use Tablet </w:t>
      </w:r>
      <w:commentRangeEnd w:id="554"/>
      <w:r w:rsidR="004723EE">
        <w:rPr>
          <w:rStyle w:val="Refdecomentario"/>
        </w:rPr>
        <w:commentReference w:id="554"/>
      </w:r>
      <w:r w:rsidRPr="00282115">
        <w:rPr>
          <w:rFonts w:ascii="Times New Roman" w:hAnsi="Times New Roman" w:cs="Times New Roman"/>
          <w:sz w:val="24"/>
          <w:szCs w:val="24"/>
        </w:rPr>
        <w:t>sólo se mostrará la información esencial en cada una de las pantallas del sistema, en caso se requiera visualizar el detalle se tendría que dar un clic adicional y mostrar la información en otra pantalla.</w:t>
      </w:r>
    </w:p>
    <w:p w14:paraId="0B55EA3D"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p>
    <w:p w14:paraId="7A07E03A" w14:textId="77777777" w:rsidR="00D95BC5" w:rsidRPr="00282115" w:rsidRDefault="00D95BC5" w:rsidP="00E234AB">
      <w:pPr>
        <w:pStyle w:val="Prrafodelista"/>
        <w:numPr>
          <w:ilvl w:val="0"/>
          <w:numId w:val="5"/>
        </w:numPr>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bCs/>
          <w:sz w:val="24"/>
          <w:szCs w:val="24"/>
        </w:rPr>
        <w:t>Optimizar los gráficos y figuras a mostrar en el sistema.</w:t>
      </w:r>
    </w:p>
    <w:p w14:paraId="1B320882"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Dimensión: Se tomará en cuenta el tamaño estándar de las pantallas de las computadoras (entre 14" y 18”) para definir el largo y ancho de los gráficos adecuadamente se tomara una resolución de 800 x 600 pixeles.</w:t>
      </w:r>
    </w:p>
    <w:p w14:paraId="697D2B61"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Tamaño: Se utilizarán gráficos y figuras de una mediana resolución de tal manera que no demore el tiempo de espera al cargar las pantallas del sistema.</w:t>
      </w:r>
    </w:p>
    <w:p w14:paraId="01F6255F"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bCs/>
          <w:sz w:val="24"/>
          <w:szCs w:val="24"/>
        </w:rPr>
      </w:pPr>
    </w:p>
    <w:p w14:paraId="5B046E06" w14:textId="77777777" w:rsidR="00D95BC5" w:rsidRPr="004C551E" w:rsidRDefault="00D95BC5" w:rsidP="00E234AB">
      <w:pPr>
        <w:pStyle w:val="Prrafodelista"/>
        <w:numPr>
          <w:ilvl w:val="1"/>
          <w:numId w:val="27"/>
        </w:numPr>
        <w:autoSpaceDE w:val="0"/>
        <w:autoSpaceDN w:val="0"/>
        <w:adjustRightInd w:val="0"/>
        <w:spacing w:after="0" w:line="240" w:lineRule="auto"/>
        <w:jc w:val="both"/>
        <w:rPr>
          <w:rFonts w:ascii="Times New Roman" w:hAnsi="Times New Roman" w:cs="Times New Roman"/>
          <w:b/>
        </w:rPr>
      </w:pPr>
      <w:r w:rsidRPr="004C551E">
        <w:rPr>
          <w:rFonts w:ascii="Times New Roman" w:hAnsi="Times New Roman" w:cs="Times New Roman"/>
          <w:b/>
          <w:bCs/>
        </w:rPr>
        <w:t>Funciones del Mouse.</w:t>
      </w:r>
    </w:p>
    <w:p w14:paraId="53FDC515" w14:textId="77777777" w:rsidR="00D95BC5" w:rsidRPr="00282115" w:rsidRDefault="00D95BC5" w:rsidP="00E234AB">
      <w:pPr>
        <w:pStyle w:val="Prrafodelista"/>
        <w:autoSpaceDE w:val="0"/>
        <w:autoSpaceDN w:val="0"/>
        <w:adjustRightInd w:val="0"/>
        <w:spacing w:after="0" w:line="240" w:lineRule="auto"/>
        <w:ind w:left="1416"/>
        <w:jc w:val="both"/>
        <w:rPr>
          <w:rFonts w:ascii="Times New Roman" w:hAnsi="Times New Roman" w:cs="Times New Roman"/>
          <w:sz w:val="24"/>
          <w:szCs w:val="24"/>
        </w:rPr>
      </w:pPr>
      <w:r w:rsidRPr="00282115">
        <w:rPr>
          <w:rFonts w:ascii="Times New Roman" w:hAnsi="Times New Roman" w:cs="Times New Roman"/>
          <w:sz w:val="24"/>
          <w:szCs w:val="24"/>
        </w:rPr>
        <w:t>El Mouse se utilizará para seleccionar componentes en la pantalla y los comandos del menú en el orden en que el usuario</w:t>
      </w:r>
      <w:r w:rsidR="00B72E95" w:rsidRPr="00282115">
        <w:rPr>
          <w:rFonts w:ascii="Times New Roman" w:hAnsi="Times New Roman" w:cs="Times New Roman"/>
          <w:sz w:val="24"/>
          <w:szCs w:val="24"/>
        </w:rPr>
        <w:t xml:space="preserve"> realice sus funciones</w:t>
      </w:r>
    </w:p>
    <w:p w14:paraId="497E8C7F"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rPr>
      </w:pPr>
    </w:p>
    <w:p w14:paraId="16E0C41F" w14:textId="77777777" w:rsidR="00D95BC5" w:rsidRPr="004C551E" w:rsidRDefault="00D95BC5" w:rsidP="00E234AB">
      <w:pPr>
        <w:pStyle w:val="Prrafodelista"/>
        <w:numPr>
          <w:ilvl w:val="1"/>
          <w:numId w:val="27"/>
        </w:numPr>
        <w:autoSpaceDE w:val="0"/>
        <w:autoSpaceDN w:val="0"/>
        <w:adjustRightInd w:val="0"/>
        <w:spacing w:after="0" w:line="240" w:lineRule="auto"/>
        <w:jc w:val="both"/>
        <w:rPr>
          <w:rFonts w:ascii="Times New Roman" w:hAnsi="Times New Roman" w:cs="Times New Roman"/>
          <w:b/>
        </w:rPr>
      </w:pPr>
      <w:r w:rsidRPr="004C551E">
        <w:rPr>
          <w:rFonts w:ascii="Times New Roman" w:hAnsi="Times New Roman" w:cs="Times New Roman"/>
          <w:b/>
          <w:bCs/>
        </w:rPr>
        <w:t>Funciones de Teclado.</w:t>
      </w:r>
    </w:p>
    <w:p w14:paraId="47D0A6E3" w14:textId="77777777" w:rsidR="00D95BC5" w:rsidRPr="00282115" w:rsidRDefault="00D95BC5" w:rsidP="00E234AB">
      <w:pPr>
        <w:pStyle w:val="Prrafodelista"/>
        <w:autoSpaceDE w:val="0"/>
        <w:autoSpaceDN w:val="0"/>
        <w:adjustRightInd w:val="0"/>
        <w:spacing w:after="0" w:line="240" w:lineRule="auto"/>
        <w:ind w:left="1416"/>
        <w:jc w:val="both"/>
        <w:rPr>
          <w:rFonts w:ascii="Times New Roman" w:hAnsi="Times New Roman" w:cs="Times New Roman"/>
          <w:sz w:val="24"/>
          <w:szCs w:val="24"/>
        </w:rPr>
      </w:pPr>
      <w:r w:rsidRPr="00282115">
        <w:rPr>
          <w:rFonts w:ascii="Times New Roman" w:hAnsi="Times New Roman" w:cs="Times New Roman"/>
          <w:sz w:val="24"/>
          <w:szCs w:val="24"/>
        </w:rPr>
        <w:t xml:space="preserve">El Teclado se usará para el ingreso de datos de texto. Además, a través de la tecla “Tab” el usuario podrá desplazar el focus del teclado de componente en componente de manera ordenada, de </w:t>
      </w:r>
      <w:r w:rsidRPr="00282115">
        <w:rPr>
          <w:rFonts w:ascii="Times New Roman" w:hAnsi="Times New Roman" w:cs="Times New Roman"/>
          <w:sz w:val="24"/>
          <w:szCs w:val="24"/>
        </w:rPr>
        <w:lastRenderedPageBreak/>
        <w:t>izquierda a derecha y de arriba abajo y poder seleccionarlos con “Enter”.</w:t>
      </w:r>
    </w:p>
    <w:p w14:paraId="2A9F3333" w14:textId="77777777" w:rsidR="00D95BC5" w:rsidRPr="00282115" w:rsidRDefault="00D95BC5" w:rsidP="00E234AB">
      <w:pPr>
        <w:pStyle w:val="Prrafodelista"/>
        <w:autoSpaceDE w:val="0"/>
        <w:autoSpaceDN w:val="0"/>
        <w:adjustRightInd w:val="0"/>
        <w:spacing w:after="0" w:line="240" w:lineRule="auto"/>
        <w:ind w:left="0"/>
        <w:jc w:val="both"/>
        <w:rPr>
          <w:rFonts w:ascii="Times New Roman" w:hAnsi="Times New Roman" w:cs="Times New Roman"/>
          <w:bCs/>
          <w:sz w:val="24"/>
          <w:szCs w:val="24"/>
        </w:rPr>
      </w:pPr>
    </w:p>
    <w:p w14:paraId="387BF21C" w14:textId="77777777" w:rsidR="00B72E95" w:rsidRPr="004C551E" w:rsidRDefault="00B72E95" w:rsidP="00E234AB">
      <w:pPr>
        <w:pStyle w:val="Prrafodelista"/>
        <w:numPr>
          <w:ilvl w:val="1"/>
          <w:numId w:val="27"/>
        </w:numPr>
        <w:autoSpaceDE w:val="0"/>
        <w:autoSpaceDN w:val="0"/>
        <w:adjustRightInd w:val="0"/>
        <w:spacing w:after="0" w:line="240" w:lineRule="auto"/>
        <w:jc w:val="both"/>
        <w:rPr>
          <w:rFonts w:ascii="Times New Roman" w:hAnsi="Times New Roman" w:cs="Times New Roman"/>
          <w:b/>
        </w:rPr>
      </w:pPr>
      <w:r w:rsidRPr="004C551E">
        <w:rPr>
          <w:rFonts w:ascii="Times New Roman" w:hAnsi="Times New Roman" w:cs="Times New Roman"/>
          <w:b/>
          <w:bCs/>
        </w:rPr>
        <w:t xml:space="preserve">Funciones de Pantalla </w:t>
      </w:r>
      <w:r w:rsidR="00D52619" w:rsidRPr="004C551E">
        <w:rPr>
          <w:rFonts w:ascii="Times New Roman" w:hAnsi="Times New Roman" w:cs="Times New Roman"/>
          <w:b/>
          <w:bCs/>
        </w:rPr>
        <w:t>Táctil</w:t>
      </w:r>
      <w:r w:rsidRPr="004C551E">
        <w:rPr>
          <w:rFonts w:ascii="Times New Roman" w:hAnsi="Times New Roman" w:cs="Times New Roman"/>
          <w:b/>
          <w:bCs/>
        </w:rPr>
        <w:t>.</w:t>
      </w:r>
    </w:p>
    <w:p w14:paraId="0603FA10" w14:textId="77777777" w:rsidR="00B72E95" w:rsidRPr="00282115" w:rsidRDefault="00D52619" w:rsidP="00E234AB">
      <w:pPr>
        <w:pStyle w:val="Prrafodelista"/>
        <w:autoSpaceDE w:val="0"/>
        <w:autoSpaceDN w:val="0"/>
        <w:adjustRightInd w:val="0"/>
        <w:spacing w:after="0" w:line="240" w:lineRule="auto"/>
        <w:ind w:left="1416"/>
        <w:jc w:val="both"/>
        <w:rPr>
          <w:rFonts w:ascii="Times New Roman" w:hAnsi="Times New Roman" w:cs="Times New Roman"/>
          <w:sz w:val="24"/>
          <w:szCs w:val="24"/>
        </w:rPr>
      </w:pPr>
      <w:r w:rsidRPr="00282115">
        <w:rPr>
          <w:rFonts w:ascii="Times New Roman" w:hAnsi="Times New Roman" w:cs="Times New Roman"/>
          <w:sz w:val="24"/>
          <w:szCs w:val="24"/>
        </w:rPr>
        <w:t xml:space="preserve">La pantalla táctil es el medio de interacción entre la </w:t>
      </w:r>
      <w:commentRangeStart w:id="555"/>
      <w:r w:rsidRPr="00282115">
        <w:rPr>
          <w:rFonts w:ascii="Times New Roman" w:hAnsi="Times New Roman" w:cs="Times New Roman"/>
          <w:sz w:val="24"/>
          <w:szCs w:val="24"/>
        </w:rPr>
        <w:t>aplicación móvil y el usuario</w:t>
      </w:r>
      <w:commentRangeEnd w:id="555"/>
      <w:r w:rsidR="004723EE">
        <w:rPr>
          <w:rStyle w:val="Refdecomentario"/>
        </w:rPr>
        <w:commentReference w:id="555"/>
      </w:r>
      <w:r w:rsidRPr="00282115">
        <w:rPr>
          <w:rFonts w:ascii="Times New Roman" w:hAnsi="Times New Roman" w:cs="Times New Roman"/>
          <w:sz w:val="24"/>
          <w:szCs w:val="24"/>
        </w:rPr>
        <w:t xml:space="preserve">. Sus funciones son primordiales para las consultas de información, el ingreso de texto, la </w:t>
      </w:r>
      <w:r w:rsidR="00110037" w:rsidRPr="00282115">
        <w:rPr>
          <w:rFonts w:ascii="Times New Roman" w:hAnsi="Times New Roman" w:cs="Times New Roman"/>
          <w:sz w:val="24"/>
          <w:szCs w:val="24"/>
        </w:rPr>
        <w:t>visualización</w:t>
      </w:r>
      <w:r w:rsidRPr="00282115">
        <w:rPr>
          <w:rFonts w:ascii="Times New Roman" w:hAnsi="Times New Roman" w:cs="Times New Roman"/>
          <w:sz w:val="24"/>
          <w:szCs w:val="24"/>
        </w:rPr>
        <w:t xml:space="preserve"> de datos y selección de funciones.</w:t>
      </w:r>
    </w:p>
    <w:p w14:paraId="619CDBC7" w14:textId="77777777" w:rsidR="00D95BC5" w:rsidRPr="00282115" w:rsidRDefault="00D95BC5" w:rsidP="00E234AB">
      <w:pPr>
        <w:autoSpaceDE w:val="0"/>
        <w:autoSpaceDN w:val="0"/>
        <w:adjustRightInd w:val="0"/>
        <w:spacing w:after="0" w:line="240" w:lineRule="auto"/>
        <w:ind w:left="1416"/>
        <w:jc w:val="both"/>
        <w:rPr>
          <w:rFonts w:ascii="Times New Roman" w:hAnsi="Times New Roman" w:cs="Times New Roman"/>
          <w:bCs/>
          <w:sz w:val="24"/>
          <w:szCs w:val="24"/>
        </w:rPr>
      </w:pPr>
    </w:p>
    <w:p w14:paraId="59A84253" w14:textId="77777777" w:rsidR="00D95BC5" w:rsidRPr="004C551E" w:rsidRDefault="00D95BC5" w:rsidP="00E234AB">
      <w:pPr>
        <w:pStyle w:val="Prrafodelista"/>
        <w:numPr>
          <w:ilvl w:val="0"/>
          <w:numId w:val="27"/>
        </w:numPr>
        <w:autoSpaceDE w:val="0"/>
        <w:autoSpaceDN w:val="0"/>
        <w:adjustRightInd w:val="0"/>
        <w:spacing w:after="0" w:line="240" w:lineRule="auto"/>
        <w:ind w:left="1428"/>
        <w:jc w:val="both"/>
        <w:rPr>
          <w:rFonts w:ascii="Times New Roman" w:hAnsi="Times New Roman" w:cs="Times New Roman"/>
          <w:b/>
        </w:rPr>
      </w:pPr>
      <w:r w:rsidRPr="004C551E">
        <w:rPr>
          <w:rFonts w:ascii="Times New Roman" w:hAnsi="Times New Roman" w:cs="Times New Roman"/>
          <w:b/>
          <w:bCs/>
        </w:rPr>
        <w:t>Presentación.</w:t>
      </w:r>
    </w:p>
    <w:p w14:paraId="27054C9C"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Entre las consideraciones de presentación se deberá tomar en cuenta:</w:t>
      </w:r>
    </w:p>
    <w:p w14:paraId="1158CA13" w14:textId="77777777" w:rsidR="00D95BC5" w:rsidRPr="00282115" w:rsidRDefault="00D95BC5" w:rsidP="00E234AB">
      <w:pPr>
        <w:pStyle w:val="Prrafodelista"/>
        <w:numPr>
          <w:ilvl w:val="0"/>
          <w:numId w:val="5"/>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Los usuarios que ingresen al sistema deberán observar inicialmente el menú principal del sistema con las opciones a las cuales tenga acceso según su perfil de usuario.</w:t>
      </w:r>
    </w:p>
    <w:p w14:paraId="164D06BC" w14:textId="77777777" w:rsidR="00D95BC5" w:rsidRPr="00282115" w:rsidRDefault="00D95BC5" w:rsidP="00E234AB">
      <w:pPr>
        <w:pStyle w:val="Prrafodelista"/>
        <w:numPr>
          <w:ilvl w:val="0"/>
          <w:numId w:val="5"/>
        </w:num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Las páginas del sistema deben estar compuestas de la siguiente forma: cabecera, menú, cuerpo y pie de página.</w:t>
      </w:r>
    </w:p>
    <w:p w14:paraId="240806E2" w14:textId="77777777" w:rsidR="00A819B7" w:rsidRPr="004C551E" w:rsidRDefault="00D52619" w:rsidP="00E234AB">
      <w:pPr>
        <w:pStyle w:val="Prrafodelista"/>
        <w:numPr>
          <w:ilvl w:val="0"/>
          <w:numId w:val="5"/>
        </w:numPr>
        <w:autoSpaceDE w:val="0"/>
        <w:autoSpaceDN w:val="0"/>
        <w:adjustRightInd w:val="0"/>
        <w:spacing w:after="0" w:line="240" w:lineRule="auto"/>
        <w:jc w:val="both"/>
        <w:rPr>
          <w:rFonts w:ascii="Times New Roman" w:hAnsi="Times New Roman" w:cs="Times New Roman"/>
          <w:sz w:val="24"/>
          <w:szCs w:val="24"/>
        </w:rPr>
      </w:pPr>
      <w:commentRangeStart w:id="556"/>
      <w:r w:rsidRPr="00282115">
        <w:rPr>
          <w:rFonts w:ascii="Times New Roman" w:hAnsi="Times New Roman" w:cs="Times New Roman"/>
          <w:sz w:val="24"/>
          <w:szCs w:val="24"/>
        </w:rPr>
        <w:t xml:space="preserve">Las pantallas de la aplicación móvil deben ser amigables, fáciles de comprender, visibles sin esfuerzo y mostrar </w:t>
      </w:r>
      <w:r w:rsidR="00110037" w:rsidRPr="00282115">
        <w:rPr>
          <w:rFonts w:ascii="Times New Roman" w:hAnsi="Times New Roman" w:cs="Times New Roman"/>
          <w:sz w:val="24"/>
          <w:szCs w:val="24"/>
        </w:rPr>
        <w:t>datos necesarios</w:t>
      </w:r>
      <w:r w:rsidRPr="00282115">
        <w:rPr>
          <w:rFonts w:ascii="Times New Roman" w:hAnsi="Times New Roman" w:cs="Times New Roman"/>
          <w:sz w:val="24"/>
          <w:szCs w:val="24"/>
        </w:rPr>
        <w:t xml:space="preserve"> para el usuario.</w:t>
      </w:r>
      <w:commentRangeEnd w:id="556"/>
      <w:r w:rsidR="009C3F6C">
        <w:rPr>
          <w:rStyle w:val="Refdecomentario"/>
        </w:rPr>
        <w:commentReference w:id="556"/>
      </w:r>
      <w:r w:rsidRPr="004C551E">
        <w:rPr>
          <w:rFonts w:ascii="Times New Roman" w:hAnsi="Times New Roman" w:cs="Times New Roman"/>
          <w:sz w:val="24"/>
          <w:szCs w:val="24"/>
        </w:rPr>
        <w:tab/>
      </w:r>
    </w:p>
    <w:p w14:paraId="62FCC27F" w14:textId="77777777" w:rsidR="00A819B7" w:rsidRPr="00282115" w:rsidRDefault="00A819B7" w:rsidP="00E234AB">
      <w:pPr>
        <w:pStyle w:val="Prrafodelista"/>
        <w:tabs>
          <w:tab w:val="left" w:pos="4904"/>
        </w:tabs>
        <w:autoSpaceDE w:val="0"/>
        <w:autoSpaceDN w:val="0"/>
        <w:adjustRightInd w:val="0"/>
        <w:spacing w:after="0" w:line="240" w:lineRule="auto"/>
        <w:ind w:left="0"/>
        <w:jc w:val="both"/>
        <w:rPr>
          <w:rFonts w:ascii="Times New Roman" w:hAnsi="Times New Roman" w:cs="Times New Roman"/>
          <w:sz w:val="24"/>
          <w:szCs w:val="24"/>
        </w:rPr>
      </w:pPr>
    </w:p>
    <w:p w14:paraId="15BE7D66" w14:textId="77777777" w:rsidR="00D95BC5" w:rsidRPr="004C551E" w:rsidRDefault="00D95BC5" w:rsidP="00E234AB">
      <w:pPr>
        <w:pStyle w:val="Prrafodelista"/>
        <w:numPr>
          <w:ilvl w:val="0"/>
          <w:numId w:val="27"/>
        </w:numPr>
        <w:autoSpaceDE w:val="0"/>
        <w:autoSpaceDN w:val="0"/>
        <w:adjustRightInd w:val="0"/>
        <w:spacing w:after="0" w:line="240" w:lineRule="auto"/>
        <w:ind w:left="1428"/>
        <w:jc w:val="both"/>
        <w:rPr>
          <w:rFonts w:ascii="Times New Roman" w:hAnsi="Times New Roman" w:cs="Times New Roman"/>
          <w:b/>
        </w:rPr>
      </w:pPr>
      <w:r w:rsidRPr="004C551E">
        <w:rPr>
          <w:rFonts w:ascii="Times New Roman" w:hAnsi="Times New Roman" w:cs="Times New Roman"/>
          <w:b/>
          <w:bCs/>
        </w:rPr>
        <w:t>Navegación.</w:t>
      </w:r>
    </w:p>
    <w:p w14:paraId="47DD5DD0"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 xml:space="preserve">En la navegación se debe tener en cuenta la forma en que se presentan las pantallas del sistema </w:t>
      </w:r>
      <w:r w:rsidR="00D52619" w:rsidRPr="00282115">
        <w:rPr>
          <w:rFonts w:ascii="Times New Roman" w:hAnsi="Times New Roman" w:cs="Times New Roman"/>
          <w:sz w:val="24"/>
          <w:szCs w:val="24"/>
        </w:rPr>
        <w:t xml:space="preserve">tanto web y </w:t>
      </w:r>
      <w:r w:rsidR="00110037" w:rsidRPr="00282115">
        <w:rPr>
          <w:rFonts w:ascii="Times New Roman" w:hAnsi="Times New Roman" w:cs="Times New Roman"/>
          <w:sz w:val="24"/>
          <w:szCs w:val="24"/>
        </w:rPr>
        <w:t>móvil</w:t>
      </w:r>
      <w:r w:rsidR="00D52619" w:rsidRPr="00282115">
        <w:rPr>
          <w:rFonts w:ascii="Times New Roman" w:hAnsi="Times New Roman" w:cs="Times New Roman"/>
          <w:sz w:val="24"/>
          <w:szCs w:val="24"/>
        </w:rPr>
        <w:t xml:space="preserve"> </w:t>
      </w:r>
      <w:r w:rsidRPr="00282115">
        <w:rPr>
          <w:rFonts w:ascii="Times New Roman" w:hAnsi="Times New Roman" w:cs="Times New Roman"/>
          <w:sz w:val="24"/>
          <w:szCs w:val="24"/>
        </w:rPr>
        <w:t xml:space="preserve">de acuerdo al flujo desde que el usuario ingresa al sistema. </w:t>
      </w:r>
    </w:p>
    <w:p w14:paraId="1264D167"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commentRangeStart w:id="557"/>
      <w:r w:rsidRPr="00282115">
        <w:rPr>
          <w:rFonts w:ascii="Times New Roman" w:hAnsi="Times New Roman" w:cs="Times New Roman"/>
          <w:sz w:val="24"/>
          <w:szCs w:val="24"/>
        </w:rPr>
        <w:t>Primero se muestra la página principal con los módulos y funciones habilitadas a los cuales tiene acc</w:t>
      </w:r>
      <w:r w:rsidR="004C551E">
        <w:rPr>
          <w:rFonts w:ascii="Times New Roman" w:hAnsi="Times New Roman" w:cs="Times New Roman"/>
          <w:sz w:val="24"/>
          <w:szCs w:val="24"/>
        </w:rPr>
        <w:t>eso según su perfil de usuario.</w:t>
      </w:r>
      <w:commentRangeEnd w:id="557"/>
      <w:r w:rsidR="009C3F6C">
        <w:rPr>
          <w:rStyle w:val="Refdecomentario"/>
        </w:rPr>
        <w:commentReference w:id="557"/>
      </w:r>
    </w:p>
    <w:p w14:paraId="40C211EB" w14:textId="77777777" w:rsidR="00D52619" w:rsidRPr="00282115" w:rsidRDefault="00D52619"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7036325E" w14:textId="77777777" w:rsidR="00D95BC5" w:rsidRPr="004C551E" w:rsidRDefault="00D95BC5" w:rsidP="00E234AB">
      <w:pPr>
        <w:pStyle w:val="Prrafodelista"/>
        <w:numPr>
          <w:ilvl w:val="0"/>
          <w:numId w:val="27"/>
        </w:numPr>
        <w:autoSpaceDE w:val="0"/>
        <w:autoSpaceDN w:val="0"/>
        <w:adjustRightInd w:val="0"/>
        <w:spacing w:after="0" w:line="240" w:lineRule="auto"/>
        <w:ind w:left="1428"/>
        <w:jc w:val="both"/>
        <w:rPr>
          <w:rFonts w:ascii="Times New Roman" w:hAnsi="Times New Roman" w:cs="Times New Roman"/>
          <w:b/>
        </w:rPr>
      </w:pPr>
      <w:r w:rsidRPr="004C551E">
        <w:rPr>
          <w:rFonts w:ascii="Times New Roman" w:hAnsi="Times New Roman" w:cs="Times New Roman"/>
          <w:b/>
          <w:bCs/>
        </w:rPr>
        <w:t>Interacción.</w:t>
      </w:r>
    </w:p>
    <w:p w14:paraId="6A3743B8"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commentRangeStart w:id="558"/>
      <w:r w:rsidRPr="00282115">
        <w:rPr>
          <w:rFonts w:ascii="Times New Roman" w:hAnsi="Times New Roman" w:cs="Times New Roman"/>
          <w:sz w:val="24"/>
          <w:szCs w:val="24"/>
        </w:rPr>
        <w:t>La Interacción es el nivel a través del cual los usuarios interaccionan con los componentes de la interfaz y consta de la selección de objeto y de la ejecución de la acción.</w:t>
      </w:r>
      <w:commentRangeEnd w:id="558"/>
      <w:r w:rsidR="009C3F6C">
        <w:rPr>
          <w:rStyle w:val="Refdecomentario"/>
        </w:rPr>
        <w:commentReference w:id="558"/>
      </w:r>
    </w:p>
    <w:p w14:paraId="652DE88C"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p>
    <w:p w14:paraId="2D3F229F" w14:textId="77777777" w:rsidR="00D95BC5" w:rsidRPr="004C551E" w:rsidRDefault="00D95BC5" w:rsidP="00E234AB">
      <w:pPr>
        <w:pStyle w:val="Prrafodelista"/>
        <w:numPr>
          <w:ilvl w:val="0"/>
          <w:numId w:val="27"/>
        </w:numPr>
        <w:autoSpaceDE w:val="0"/>
        <w:autoSpaceDN w:val="0"/>
        <w:adjustRightInd w:val="0"/>
        <w:spacing w:after="0" w:line="240" w:lineRule="auto"/>
        <w:ind w:left="1428"/>
        <w:jc w:val="both"/>
        <w:rPr>
          <w:rFonts w:ascii="Times New Roman" w:hAnsi="Times New Roman" w:cs="Times New Roman"/>
          <w:b/>
        </w:rPr>
      </w:pPr>
      <w:r w:rsidRPr="004C551E">
        <w:rPr>
          <w:rFonts w:ascii="Times New Roman" w:hAnsi="Times New Roman" w:cs="Times New Roman"/>
          <w:b/>
          <w:bCs/>
        </w:rPr>
        <w:t>Selección.</w:t>
      </w:r>
    </w:p>
    <w:p w14:paraId="6A1FE67B"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 xml:space="preserve">La Selección de los objetos </w:t>
      </w:r>
      <w:r w:rsidR="001A1D66" w:rsidRPr="00282115">
        <w:rPr>
          <w:rFonts w:ascii="Times New Roman" w:hAnsi="Times New Roman" w:cs="Times New Roman"/>
          <w:sz w:val="24"/>
          <w:szCs w:val="24"/>
        </w:rPr>
        <w:t xml:space="preserve">en la aplicación web </w:t>
      </w:r>
      <w:r w:rsidRPr="00282115">
        <w:rPr>
          <w:rFonts w:ascii="Times New Roman" w:hAnsi="Times New Roman" w:cs="Times New Roman"/>
          <w:sz w:val="24"/>
          <w:szCs w:val="24"/>
        </w:rPr>
        <w:t>se hará posando el mouse sobre el componente. A su vez se podrá navegar entre controles utilizando o presionando la tecla TAB. Habrá varios tipos de indicaciones visuales de selección. Si un cuadro de texto se selecciona aparecerá un cursor que parpadeará dentro de él.</w:t>
      </w:r>
    </w:p>
    <w:p w14:paraId="64D9E9C7" w14:textId="77777777" w:rsidR="001A1D66" w:rsidRPr="00282115" w:rsidRDefault="001A1D66" w:rsidP="004C551E">
      <w:pPr>
        <w:pStyle w:val="Prrafodelista"/>
        <w:autoSpaceDE w:val="0"/>
        <w:autoSpaceDN w:val="0"/>
        <w:adjustRightInd w:val="0"/>
        <w:spacing w:after="0" w:line="360" w:lineRule="auto"/>
        <w:ind w:left="1428"/>
        <w:jc w:val="both"/>
        <w:rPr>
          <w:rFonts w:ascii="Times New Roman" w:hAnsi="Times New Roman" w:cs="Times New Roman"/>
          <w:sz w:val="24"/>
          <w:szCs w:val="24"/>
        </w:rPr>
      </w:pPr>
    </w:p>
    <w:p w14:paraId="16EA631E" w14:textId="77777777" w:rsidR="001A1D66" w:rsidRPr="00282115" w:rsidRDefault="001A1D66"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commentRangeStart w:id="559"/>
      <w:r w:rsidRPr="00282115">
        <w:rPr>
          <w:rFonts w:ascii="Times New Roman" w:hAnsi="Times New Roman" w:cs="Times New Roman"/>
          <w:sz w:val="24"/>
          <w:szCs w:val="24"/>
        </w:rPr>
        <w:t xml:space="preserve">En el caso de la </w:t>
      </w:r>
      <w:r w:rsidR="00110037" w:rsidRPr="00282115">
        <w:rPr>
          <w:rFonts w:ascii="Times New Roman" w:hAnsi="Times New Roman" w:cs="Times New Roman"/>
          <w:sz w:val="24"/>
          <w:szCs w:val="24"/>
        </w:rPr>
        <w:t>aplicación</w:t>
      </w:r>
      <w:r w:rsidRPr="00282115">
        <w:rPr>
          <w:rFonts w:ascii="Times New Roman" w:hAnsi="Times New Roman" w:cs="Times New Roman"/>
          <w:sz w:val="24"/>
          <w:szCs w:val="24"/>
        </w:rPr>
        <w:t xml:space="preserve"> móvil la selección se realizara al tocar el espacio del componente en la pantalla táctil, cada componente estará bien identificado además de tener fácil acceso a los mismos.</w:t>
      </w:r>
      <w:commentRangeEnd w:id="559"/>
      <w:r w:rsidR="009C3F6C">
        <w:rPr>
          <w:rStyle w:val="Refdecomentario"/>
        </w:rPr>
        <w:commentReference w:id="559"/>
      </w:r>
    </w:p>
    <w:p w14:paraId="38E937FC" w14:textId="77777777" w:rsidR="00D52619" w:rsidRPr="00282115" w:rsidRDefault="00D52619"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p>
    <w:p w14:paraId="6615A054" w14:textId="77777777" w:rsidR="00D95BC5" w:rsidRPr="004C551E" w:rsidRDefault="00D95BC5" w:rsidP="00E234AB">
      <w:pPr>
        <w:pStyle w:val="Prrafodelista"/>
        <w:numPr>
          <w:ilvl w:val="0"/>
          <w:numId w:val="27"/>
        </w:numPr>
        <w:autoSpaceDE w:val="0"/>
        <w:autoSpaceDN w:val="0"/>
        <w:adjustRightInd w:val="0"/>
        <w:spacing w:after="0" w:line="240" w:lineRule="auto"/>
        <w:ind w:left="1428"/>
        <w:jc w:val="both"/>
        <w:rPr>
          <w:rFonts w:ascii="Times New Roman" w:hAnsi="Times New Roman" w:cs="Times New Roman"/>
          <w:b/>
        </w:rPr>
      </w:pPr>
      <w:r w:rsidRPr="004C551E">
        <w:rPr>
          <w:rFonts w:ascii="Times New Roman" w:hAnsi="Times New Roman" w:cs="Times New Roman"/>
          <w:b/>
          <w:bCs/>
        </w:rPr>
        <w:t>Ejecución.</w:t>
      </w:r>
    </w:p>
    <w:p w14:paraId="66B491ED"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La Ejecución de las acciones se hará utilizando los botones. La manera en que éstas se realizan es transparente para el usuario, que sólo ve los resultados.</w:t>
      </w:r>
    </w:p>
    <w:p w14:paraId="384F2204" w14:textId="77777777" w:rsidR="00D95BC5" w:rsidRPr="00282115" w:rsidRDefault="00D95BC5"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p>
    <w:p w14:paraId="4ED8C307" w14:textId="77777777" w:rsidR="00D95BC5" w:rsidRPr="00282115" w:rsidRDefault="004C551E" w:rsidP="00E234AB">
      <w:pPr>
        <w:pStyle w:val="Prrafodelista"/>
        <w:autoSpaceDE w:val="0"/>
        <w:autoSpaceDN w:val="0"/>
        <w:adjustRightInd w:val="0"/>
        <w:spacing w:after="0" w:line="240" w:lineRule="auto"/>
        <w:ind w:left="1428"/>
        <w:jc w:val="both"/>
        <w:rPr>
          <w:rFonts w:ascii="Times New Roman" w:hAnsi="Times New Roman" w:cs="Times New Roman"/>
          <w:sz w:val="24"/>
          <w:szCs w:val="24"/>
        </w:rPr>
      </w:pPr>
      <w:r>
        <w:rPr>
          <w:rFonts w:ascii="Times New Roman" w:hAnsi="Times New Roman" w:cs="Times New Roman"/>
          <w:sz w:val="24"/>
          <w:szCs w:val="24"/>
        </w:rPr>
        <w:t>A continuación en la figura 33</w:t>
      </w:r>
      <w:r w:rsidR="00D95BC5" w:rsidRPr="00282115">
        <w:rPr>
          <w:rFonts w:ascii="Times New Roman" w:hAnsi="Times New Roman" w:cs="Times New Roman"/>
          <w:sz w:val="24"/>
          <w:szCs w:val="24"/>
        </w:rPr>
        <w:t>, se muestra la navegación entre las pantallas principales del sistema:</w:t>
      </w:r>
    </w:p>
    <w:p w14:paraId="6CBEB9A2" w14:textId="77777777" w:rsidR="00D95BC5" w:rsidRPr="00282115" w:rsidRDefault="00D95BC5" w:rsidP="009C13D3">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6BE470BD" w14:textId="77777777" w:rsidR="00D95BC5" w:rsidRPr="00282115" w:rsidRDefault="00C32082" w:rsidP="009C13D3">
      <w:pPr>
        <w:autoSpaceDE w:val="0"/>
        <w:autoSpaceDN w:val="0"/>
        <w:adjustRightInd w:val="0"/>
        <w:spacing w:after="0" w:line="360" w:lineRule="auto"/>
        <w:jc w:val="both"/>
        <w:rPr>
          <w:rFonts w:ascii="Times New Roman" w:hAnsi="Times New Roman" w:cs="Times New Roman"/>
          <w:sz w:val="24"/>
          <w:szCs w:val="24"/>
        </w:rPr>
      </w:pPr>
      <w:r w:rsidRPr="00282115">
        <w:rPr>
          <w:rFonts w:ascii="Times New Roman" w:hAnsi="Times New Roman" w:cs="Times New Roman"/>
          <w:noProof/>
          <w:sz w:val="24"/>
          <w:szCs w:val="24"/>
          <w:lang w:eastAsia="es-PE"/>
        </w:rPr>
        <mc:AlternateContent>
          <mc:Choice Requires="wps">
            <w:drawing>
              <wp:anchor distT="0" distB="0" distL="114300" distR="114300" simplePos="0" relativeHeight="251509760" behindDoc="0" locked="0" layoutInCell="1" allowOverlap="1" wp14:anchorId="5F3D2BDB" wp14:editId="48C84800">
                <wp:simplePos x="0" y="0"/>
                <wp:positionH relativeFrom="column">
                  <wp:posOffset>3355076</wp:posOffset>
                </wp:positionH>
                <wp:positionV relativeFrom="paragraph">
                  <wp:posOffset>1891665</wp:posOffset>
                </wp:positionV>
                <wp:extent cx="543464" cy="112143"/>
                <wp:effectExtent l="0" t="0" r="9525" b="2540"/>
                <wp:wrapNone/>
                <wp:docPr id="118" name="Rectangle 118"/>
                <wp:cNvGraphicFramePr/>
                <a:graphic xmlns:a="http://schemas.openxmlformats.org/drawingml/2006/main">
                  <a:graphicData uri="http://schemas.microsoft.com/office/word/2010/wordprocessingShape">
                    <wps:wsp>
                      <wps:cNvSpPr/>
                      <wps:spPr>
                        <a:xfrm>
                          <a:off x="0" y="0"/>
                          <a:ext cx="543464" cy="11214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5622DB" w14:textId="77777777" w:rsidR="00A604EC" w:rsidRDefault="00A604EC" w:rsidP="00C320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D2BDB" id="Rectangle 118" o:spid="_x0000_s1053" style="position:absolute;left:0;text-align:left;margin-left:264.2pt;margin-top:148.95pt;width:42.8pt;height:8.85pt;z-index:25150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KHeAIAAEAFAAAOAAAAZHJzL2Uyb0RvYy54bWysVFtP2zAUfp+0/2D5faQpAbaKFFUgpkkI&#10;KmDi2XXsNprj4x27Tbpfv2MnDYz1adqL7XO/fceXV11j2E6hr8GWPD+ZcKashKq265J/f7799Jkz&#10;H4SthAGrSr5Xnl/NP364bN1MTWEDplLIyIn1s9aVfBOCm2WZlxvVCH8CTlkSasBGBCJxnVUoWvLe&#10;mGw6mZxnLWDlEKTynrg3vZDPk3+tlQwPWnsVmCk55RbSielcxTObX4rZGoXb1HJIQ/xDFo2oLQUd&#10;Xd2IINgW679cNbVE8KDDiYQmA61rqVINVE0+eVfN00Y4lWqh5ng3tsn/P7fyfrdEVlc0u5xGZUVD&#10;Q3qktgm7NopFJrWodX5Gmk9uiQPl6Rnr7TQ28aZKWJfauh/bqrrAJDHPitPivOBMkijPp3lxGn1m&#10;r8YOffiqoGHxUXKk8KmZYnfnQ696UImxjI2nhdvamF4aOVlMsk8rvcLeqF77UWmqkBKZJq8JW+ra&#10;INsJQoWQUtlwPqRkLGlHM03OR8P8mKEJ+WA06EYzlTA3Gk6OGf4ZcbRIUcGG0bipLeAxB9WPMXKv&#10;f6i+rzmWH7pVl8Y6vYhJRtYKqj3NGqFfAu/kbU39vhM+LAUS6mk/aJPDAx3aQFtyGF6cbQB/HeNH&#10;fQIjSTlraYtK7n9uBSrOzDdLMP2SF0Vcu0QUZxdTIvCtZPVWYrfNNdBIcvoznEzPqB/M4akRmhda&#10;+EWMSiJhJcUuuQx4IK5Dv930ZUi1WCQ1WjUnwp19cjI6j42OeHruXgS6AXSB0HoPh40Ts3fY63Wj&#10;pYXFNoCuEzBf+zqMgNY0QXv4UuI/8JZOWq8f3/w3AAAA//8DAFBLAwQUAAYACAAAACEA3Fm/ouAA&#10;AAALAQAADwAAAGRycy9kb3ducmV2LnhtbEyPQU7DMBBF90jcwRokdtRJaNM2ZFIhUBdIlSoKB3Di&#10;IYmIx8F203B7zAqWo3n6//1yN5tBTOR8bxkhXSQgiBure24R3t/2dxsQPijWarBMCN/kYVddX5Wq&#10;0PbCrzSdQitiCPtCIXQhjIWUvunIKL+wI3H8fVhnVIina6V26hLDzSCzJMmlUT3Hhk6N9NRR83k6&#10;G4Sj/krXz+PeTaZ+mQ4H0xyd8Yi3N/PjA4hAc/iD4Vc/qkMVnWp7Zu3FgLDKNsuIImTb9RZEJPJ0&#10;GdfVCPfpKgdZlfL/huoHAAD//wMAUEsBAi0AFAAGAAgAAAAhALaDOJL+AAAA4QEAABMAAAAAAAAA&#10;AAAAAAAAAAAAAFtDb250ZW50X1R5cGVzXS54bWxQSwECLQAUAAYACAAAACEAOP0h/9YAAACUAQAA&#10;CwAAAAAAAAAAAAAAAAAvAQAAX3JlbHMvLnJlbHNQSwECLQAUAAYACAAAACEATmBSh3gCAABABQAA&#10;DgAAAAAAAAAAAAAAAAAuAgAAZHJzL2Uyb0RvYy54bWxQSwECLQAUAAYACAAAACEA3Fm/ouAAAAAL&#10;AQAADwAAAAAAAAAAAAAAAADSBAAAZHJzL2Rvd25yZXYueG1sUEsFBgAAAAAEAAQA8wAAAN8FAAAA&#10;AA==&#10;" fillcolor="white [3201]" stroked="f" strokeweight="2pt">
                <v:textbox>
                  <w:txbxContent>
                    <w:p w14:paraId="285622DB" w14:textId="77777777" w:rsidR="00A604EC" w:rsidRDefault="00A604EC" w:rsidP="00C32082">
                      <w:pPr>
                        <w:jc w:val="center"/>
                      </w:pPr>
                    </w:p>
                  </w:txbxContent>
                </v:textbox>
              </v:rect>
            </w:pict>
          </mc:Fallback>
        </mc:AlternateContent>
      </w:r>
      <w:r w:rsidRPr="00282115">
        <w:rPr>
          <w:rFonts w:ascii="Times New Roman" w:hAnsi="Times New Roman" w:cs="Times New Roman"/>
          <w:noProof/>
          <w:sz w:val="24"/>
          <w:szCs w:val="24"/>
          <w:lang w:eastAsia="es-PE"/>
        </w:rPr>
        <w:drawing>
          <wp:inline distT="0" distB="0" distL="0" distR="0" wp14:anchorId="467F00DD" wp14:editId="11510876">
            <wp:extent cx="5753818" cy="5115464"/>
            <wp:effectExtent l="0" t="0" r="0" b="0"/>
            <wp:docPr id="1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4611" cy="5116169"/>
                    </a:xfrm>
                    <a:prstGeom prst="rect">
                      <a:avLst/>
                    </a:prstGeom>
                    <a:noFill/>
                    <a:ln>
                      <a:noFill/>
                    </a:ln>
                  </pic:spPr>
                </pic:pic>
              </a:graphicData>
            </a:graphic>
          </wp:inline>
        </w:drawing>
      </w:r>
    </w:p>
    <w:p w14:paraId="35C5EA49" w14:textId="77777777" w:rsidR="004C551E" w:rsidRPr="003F25C9" w:rsidRDefault="004C551E" w:rsidP="003F25C9">
      <w:pPr>
        <w:autoSpaceDE w:val="0"/>
        <w:autoSpaceDN w:val="0"/>
        <w:adjustRightInd w:val="0"/>
        <w:spacing w:after="0" w:line="360" w:lineRule="auto"/>
        <w:jc w:val="center"/>
        <w:rPr>
          <w:rFonts w:ascii="Times New Roman" w:hAnsi="Times New Roman" w:cs="Times New Roman"/>
          <w:b/>
          <w:i/>
        </w:rPr>
      </w:pPr>
      <w:r w:rsidRPr="004C551E">
        <w:rPr>
          <w:rFonts w:ascii="Times New Roman" w:hAnsi="Times New Roman" w:cs="Times New Roman"/>
          <w:b/>
          <w:i/>
        </w:rPr>
        <w:t>Fig. 33</w:t>
      </w:r>
      <w:r w:rsidR="00D95BC5" w:rsidRPr="004C551E">
        <w:rPr>
          <w:rFonts w:ascii="Times New Roman" w:hAnsi="Times New Roman" w:cs="Times New Roman"/>
          <w:b/>
          <w:i/>
        </w:rPr>
        <w:t>: Navegación entre las Pa</w:t>
      </w:r>
      <w:r w:rsidR="003F25C9">
        <w:rPr>
          <w:rFonts w:ascii="Times New Roman" w:hAnsi="Times New Roman" w:cs="Times New Roman"/>
          <w:b/>
          <w:i/>
        </w:rPr>
        <w:t xml:space="preserve">ntallas Principales del </w:t>
      </w:r>
      <w:commentRangeStart w:id="560"/>
      <w:r w:rsidR="003F25C9">
        <w:rPr>
          <w:rFonts w:ascii="Times New Roman" w:hAnsi="Times New Roman" w:cs="Times New Roman"/>
          <w:b/>
          <w:i/>
        </w:rPr>
        <w:t>Sistema</w:t>
      </w:r>
      <w:commentRangeEnd w:id="560"/>
      <w:r w:rsidR="009C3F6C">
        <w:rPr>
          <w:rStyle w:val="Refdecomentario"/>
        </w:rPr>
        <w:commentReference w:id="560"/>
      </w:r>
    </w:p>
    <w:p w14:paraId="04B9D474" w14:textId="77777777" w:rsidR="00D95BC5" w:rsidRPr="00282115" w:rsidRDefault="00D95BC5" w:rsidP="003F25C9">
      <w:pPr>
        <w:spacing w:after="0" w:line="360" w:lineRule="auto"/>
        <w:rPr>
          <w:rFonts w:ascii="Times New Roman" w:hAnsi="Times New Roman" w:cs="Times New Roman"/>
          <w:sz w:val="24"/>
          <w:szCs w:val="24"/>
        </w:rPr>
      </w:pPr>
    </w:p>
    <w:p w14:paraId="68182920" w14:textId="77777777" w:rsidR="00D95BC5" w:rsidRPr="00BF53A3" w:rsidRDefault="00D95BC5" w:rsidP="00BF53A3">
      <w:pPr>
        <w:pStyle w:val="Ttulo1"/>
        <w:jc w:val="center"/>
        <w:rPr>
          <w:rFonts w:ascii="Times New Roman" w:hAnsi="Times New Roman" w:cs="Times New Roman"/>
          <w:b/>
          <w:color w:val="auto"/>
        </w:rPr>
      </w:pPr>
      <w:bookmarkStart w:id="561" w:name="_Toc412395589"/>
      <w:bookmarkStart w:id="562" w:name="_Toc412455143"/>
      <w:r w:rsidRPr="00BF53A3">
        <w:rPr>
          <w:rFonts w:ascii="Times New Roman" w:hAnsi="Times New Roman" w:cs="Times New Roman"/>
          <w:b/>
          <w:color w:val="auto"/>
        </w:rPr>
        <w:lastRenderedPageBreak/>
        <w:t>CAPITULO IV: CONSTRUCCIÓN Y PRUEBAS</w:t>
      </w:r>
      <w:bookmarkEnd w:id="561"/>
      <w:bookmarkEnd w:id="562"/>
    </w:p>
    <w:p w14:paraId="01EE994E" w14:textId="77777777" w:rsidR="00D95BC5" w:rsidRPr="00282115" w:rsidRDefault="00D95BC5" w:rsidP="009C13D3">
      <w:pPr>
        <w:spacing w:after="0" w:line="360" w:lineRule="auto"/>
        <w:jc w:val="both"/>
        <w:rPr>
          <w:rFonts w:ascii="Times New Roman" w:hAnsi="Times New Roman" w:cs="Times New Roman"/>
          <w:sz w:val="24"/>
          <w:szCs w:val="24"/>
        </w:rPr>
      </w:pPr>
    </w:p>
    <w:p w14:paraId="04024636" w14:textId="77777777" w:rsidR="00D95BC5" w:rsidRPr="00BF53A3" w:rsidRDefault="00D95BC5" w:rsidP="00E234AB">
      <w:pPr>
        <w:pStyle w:val="Ttulo2"/>
        <w:numPr>
          <w:ilvl w:val="0"/>
          <w:numId w:val="20"/>
        </w:numPr>
        <w:spacing w:line="240" w:lineRule="auto"/>
        <w:rPr>
          <w:rFonts w:ascii="Times New Roman" w:hAnsi="Times New Roman" w:cs="Times New Roman"/>
          <w:b/>
          <w:color w:val="auto"/>
          <w:sz w:val="24"/>
          <w:szCs w:val="24"/>
        </w:rPr>
      </w:pPr>
      <w:bookmarkStart w:id="563" w:name="_Toc412395590"/>
      <w:bookmarkStart w:id="564" w:name="_Toc412455144"/>
      <w:r w:rsidRPr="00BF53A3">
        <w:rPr>
          <w:rFonts w:ascii="Times New Roman" w:hAnsi="Times New Roman" w:cs="Times New Roman"/>
          <w:b/>
          <w:color w:val="auto"/>
          <w:sz w:val="24"/>
          <w:szCs w:val="24"/>
        </w:rPr>
        <w:t>CONSTRUCCIÓN Y PRUEBAS.</w:t>
      </w:r>
      <w:bookmarkEnd w:id="563"/>
      <w:bookmarkEnd w:id="564"/>
    </w:p>
    <w:p w14:paraId="664C4514" w14:textId="77777777" w:rsidR="00D95BC5" w:rsidRPr="00282115" w:rsidRDefault="00D95BC5" w:rsidP="00E234AB">
      <w:pPr>
        <w:autoSpaceDE w:val="0"/>
        <w:autoSpaceDN w:val="0"/>
        <w:adjustRightInd w:val="0"/>
        <w:spacing w:after="0" w:line="240" w:lineRule="auto"/>
        <w:jc w:val="both"/>
        <w:rPr>
          <w:rFonts w:ascii="Times New Roman" w:eastAsia="Times New Roman" w:hAnsi="Times New Roman" w:cs="Times New Roman"/>
          <w:sz w:val="24"/>
          <w:szCs w:val="24"/>
          <w:lang w:eastAsia="es-PE"/>
        </w:rPr>
      </w:pPr>
      <w:r w:rsidRPr="00282115">
        <w:rPr>
          <w:rFonts w:ascii="Times New Roman" w:hAnsi="Times New Roman" w:cs="Times New Roman"/>
          <w:sz w:val="24"/>
          <w:szCs w:val="24"/>
        </w:rPr>
        <w:t xml:space="preserve">En el presente capítulo se describe la fase de Construcción del Sistema, en él se define la Tecnología </w:t>
      </w:r>
      <w:r w:rsidRPr="00282115">
        <w:rPr>
          <w:rFonts w:ascii="Times New Roman" w:eastAsia="Times New Roman" w:hAnsi="Times New Roman" w:cs="Times New Roman"/>
          <w:sz w:val="24"/>
          <w:szCs w:val="24"/>
          <w:lang w:eastAsia="es-PE"/>
        </w:rPr>
        <w:t xml:space="preserve">por ejemplo el Framework de Desarrollo, Lenguaje de Programación, Sistema de Gestión de Base de Datos y la Herramienta de Modelado UML a utilizar en el desarrollo del sistema. </w:t>
      </w:r>
    </w:p>
    <w:p w14:paraId="17030AB4" w14:textId="77777777" w:rsidR="00D95BC5" w:rsidRPr="00282115" w:rsidRDefault="00D95BC5" w:rsidP="00E234AB">
      <w:pPr>
        <w:autoSpaceDE w:val="0"/>
        <w:autoSpaceDN w:val="0"/>
        <w:adjustRightInd w:val="0"/>
        <w:spacing w:after="0" w:line="240" w:lineRule="auto"/>
        <w:jc w:val="both"/>
        <w:rPr>
          <w:rFonts w:ascii="Times New Roman" w:eastAsia="Times New Roman" w:hAnsi="Times New Roman" w:cs="Times New Roman"/>
          <w:sz w:val="24"/>
          <w:szCs w:val="24"/>
          <w:lang w:eastAsia="es-PE"/>
        </w:rPr>
      </w:pPr>
    </w:p>
    <w:p w14:paraId="6ABE4739" w14:textId="77777777" w:rsidR="00D95BC5" w:rsidRDefault="00D95BC5" w:rsidP="00E234AB">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eastAsia="Times New Roman" w:hAnsi="Times New Roman" w:cs="Times New Roman"/>
          <w:sz w:val="24"/>
          <w:szCs w:val="24"/>
          <w:lang w:eastAsia="es-PE"/>
        </w:rPr>
        <w:t xml:space="preserve">Asimismo </w:t>
      </w:r>
      <w:r w:rsidR="001A1D66" w:rsidRPr="00282115">
        <w:rPr>
          <w:rFonts w:ascii="Times New Roman" w:eastAsia="Times New Roman" w:hAnsi="Times New Roman" w:cs="Times New Roman"/>
          <w:sz w:val="24"/>
          <w:szCs w:val="24"/>
          <w:lang w:eastAsia="es-PE"/>
        </w:rPr>
        <w:t xml:space="preserve">es </w:t>
      </w:r>
      <w:r w:rsidRPr="00282115">
        <w:rPr>
          <w:rFonts w:ascii="Times New Roman" w:eastAsia="Times New Roman" w:hAnsi="Times New Roman" w:cs="Times New Roman"/>
          <w:sz w:val="24"/>
          <w:szCs w:val="24"/>
          <w:lang w:eastAsia="es-PE"/>
        </w:rPr>
        <w:t xml:space="preserve">la fase de Pruebas </w:t>
      </w:r>
      <w:r w:rsidRPr="00282115">
        <w:rPr>
          <w:rFonts w:ascii="Times New Roman" w:hAnsi="Times New Roman" w:cs="Times New Roman"/>
          <w:sz w:val="24"/>
          <w:szCs w:val="24"/>
        </w:rPr>
        <w:t>con la que se comprueba el correcto funcionamiento del sistema</w:t>
      </w:r>
      <w:r w:rsidRPr="00282115">
        <w:rPr>
          <w:rFonts w:ascii="Times New Roman" w:eastAsia="Times New Roman" w:hAnsi="Times New Roman" w:cs="Times New Roman"/>
          <w:sz w:val="24"/>
          <w:szCs w:val="24"/>
          <w:lang w:eastAsia="es-PE"/>
        </w:rPr>
        <w:t xml:space="preserve"> en esta parte del proyecto se definen los Tipos de Prueba a realizar como las Pruebas Unitarias, Pruebas de Integración,  Pruebas de Caso de Uso, Prueba de Requerimiento y los Criterios de Aceptación y Rechazo del sistema.</w:t>
      </w:r>
      <w:r w:rsidRPr="00282115">
        <w:rPr>
          <w:rFonts w:ascii="Times New Roman" w:hAnsi="Times New Roman" w:cs="Times New Roman"/>
          <w:sz w:val="24"/>
          <w:szCs w:val="24"/>
        </w:rPr>
        <w:t xml:space="preserve">. </w:t>
      </w:r>
    </w:p>
    <w:p w14:paraId="119B5813" w14:textId="77777777" w:rsidR="00D95BC5" w:rsidRPr="00E340B4" w:rsidRDefault="00E340B4" w:rsidP="00E234AB">
      <w:pPr>
        <w:pStyle w:val="Ttulo3"/>
        <w:numPr>
          <w:ilvl w:val="1"/>
          <w:numId w:val="21"/>
        </w:numPr>
        <w:spacing w:line="240" w:lineRule="auto"/>
        <w:rPr>
          <w:rFonts w:ascii="Times New Roman" w:hAnsi="Times New Roman" w:cs="Times New Roman"/>
          <w:color w:val="auto"/>
          <w:sz w:val="24"/>
          <w:szCs w:val="24"/>
        </w:rPr>
      </w:pPr>
      <w:bookmarkStart w:id="565" w:name="_Toc412395591"/>
      <w:bookmarkStart w:id="566" w:name="_Toc412455145"/>
      <w:r>
        <w:rPr>
          <w:rFonts w:ascii="Times New Roman" w:hAnsi="Times New Roman" w:cs="Times New Roman"/>
          <w:color w:val="auto"/>
          <w:sz w:val="24"/>
          <w:szCs w:val="24"/>
        </w:rPr>
        <w:t>C</w:t>
      </w:r>
      <w:r w:rsidRPr="00E340B4">
        <w:rPr>
          <w:rFonts w:ascii="Times New Roman" w:hAnsi="Times New Roman" w:cs="Times New Roman"/>
          <w:color w:val="auto"/>
          <w:sz w:val="24"/>
          <w:szCs w:val="24"/>
        </w:rPr>
        <w:t>onstrucción.</w:t>
      </w:r>
      <w:bookmarkEnd w:id="565"/>
      <w:bookmarkEnd w:id="566"/>
    </w:p>
    <w:p w14:paraId="0F8E8C2D" w14:textId="77777777" w:rsidR="001A1D66" w:rsidRPr="00282115" w:rsidRDefault="00D95BC5" w:rsidP="00E234AB">
      <w:pPr>
        <w:pStyle w:val="NormalWeb"/>
        <w:ind w:left="360"/>
        <w:jc w:val="both"/>
      </w:pPr>
      <w:r w:rsidRPr="00282115">
        <w:t xml:space="preserve">En esta sección se presentan y justifican brevemente las tecnologías y </w:t>
      </w:r>
      <w:r w:rsidR="001A1D66" w:rsidRPr="00282115">
        <w:t xml:space="preserve">    </w:t>
      </w:r>
      <w:r w:rsidRPr="00282115">
        <w:t>herramientas que s</w:t>
      </w:r>
      <w:r w:rsidR="001A1D66" w:rsidRPr="00282115">
        <w:t xml:space="preserve">e usarán en el desarrollo del </w:t>
      </w:r>
      <w:r w:rsidR="001A1D66" w:rsidRPr="00282115">
        <w:rPr>
          <w:bCs/>
        </w:rPr>
        <w:t>Sistema Móvil para Consulta de Requisitorias PNP App Requisitorias 1.0</w:t>
      </w:r>
    </w:p>
    <w:p w14:paraId="6AA44175"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color w:val="FF0000"/>
          <w:sz w:val="24"/>
          <w:szCs w:val="24"/>
        </w:rPr>
      </w:pPr>
      <w:r w:rsidRPr="00282115">
        <w:rPr>
          <w:rFonts w:ascii="Times New Roman" w:hAnsi="Times New Roman" w:cs="Times New Roman"/>
          <w:color w:val="FF0000"/>
          <w:sz w:val="24"/>
          <w:szCs w:val="24"/>
        </w:rPr>
        <w:t>.</w:t>
      </w:r>
    </w:p>
    <w:p w14:paraId="3A701EAA" w14:textId="77777777" w:rsidR="00D95BC5" w:rsidRDefault="00D95BC5" w:rsidP="00E234AB">
      <w:pPr>
        <w:autoSpaceDE w:val="0"/>
        <w:autoSpaceDN w:val="0"/>
        <w:adjustRightInd w:val="0"/>
        <w:spacing w:after="0" w:line="240" w:lineRule="auto"/>
        <w:jc w:val="both"/>
        <w:rPr>
          <w:rFonts w:ascii="Times New Roman" w:hAnsi="Times New Roman" w:cs="Times New Roman"/>
          <w:color w:val="FF0000"/>
          <w:sz w:val="24"/>
          <w:szCs w:val="24"/>
        </w:rPr>
      </w:pPr>
    </w:p>
    <w:p w14:paraId="24264859" w14:textId="77777777" w:rsidR="00D95BC5" w:rsidRPr="004C551E" w:rsidRDefault="00D95BC5" w:rsidP="00E234AB">
      <w:pPr>
        <w:pStyle w:val="Prrafodelista"/>
        <w:numPr>
          <w:ilvl w:val="2"/>
          <w:numId w:val="21"/>
        </w:numPr>
        <w:autoSpaceDE w:val="0"/>
        <w:autoSpaceDN w:val="0"/>
        <w:adjustRightInd w:val="0"/>
        <w:spacing w:after="0" w:line="240" w:lineRule="auto"/>
        <w:jc w:val="both"/>
        <w:rPr>
          <w:rFonts w:ascii="Times New Roman" w:hAnsi="Times New Roman" w:cs="Times New Roman"/>
          <w:b/>
          <w:bCs/>
          <w:sz w:val="24"/>
          <w:szCs w:val="24"/>
        </w:rPr>
      </w:pPr>
      <w:r w:rsidRPr="004C551E">
        <w:rPr>
          <w:rFonts w:ascii="Times New Roman" w:hAnsi="Times New Roman" w:cs="Times New Roman"/>
          <w:b/>
          <w:bCs/>
          <w:sz w:val="24"/>
          <w:szCs w:val="24"/>
        </w:rPr>
        <w:t>Tecnología Utilizada.</w:t>
      </w:r>
    </w:p>
    <w:p w14:paraId="6BB24CA1" w14:textId="77777777" w:rsidR="00D95BC5" w:rsidRPr="004C551E" w:rsidRDefault="004C551E" w:rsidP="00E234A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5BC5" w:rsidRPr="004C551E">
        <w:rPr>
          <w:rFonts w:ascii="Times New Roman" w:hAnsi="Times New Roman" w:cs="Times New Roman"/>
          <w:sz w:val="24"/>
          <w:szCs w:val="24"/>
        </w:rPr>
        <w:t>Framework o Entorno de Desarrollo.</w:t>
      </w:r>
    </w:p>
    <w:p w14:paraId="3232B593" w14:textId="77777777" w:rsidR="00D95BC5" w:rsidRPr="00321137" w:rsidRDefault="00D95BC5" w:rsidP="00E234AB">
      <w:pPr>
        <w:pStyle w:val="Prrafodelista"/>
        <w:autoSpaceDE w:val="0"/>
        <w:autoSpaceDN w:val="0"/>
        <w:adjustRightInd w:val="0"/>
        <w:spacing w:after="0" w:line="240" w:lineRule="auto"/>
        <w:ind w:left="1080"/>
        <w:jc w:val="both"/>
        <w:rPr>
          <w:rFonts w:ascii="Times New Roman" w:hAnsi="Times New Roman" w:cs="Times New Roman"/>
          <w:sz w:val="24"/>
          <w:szCs w:val="24"/>
        </w:rPr>
      </w:pPr>
      <w:commentRangeStart w:id="567"/>
      <w:r w:rsidRPr="00321137">
        <w:rPr>
          <w:rFonts w:ascii="Times New Roman" w:hAnsi="Times New Roman" w:cs="Times New Roman"/>
          <w:sz w:val="24"/>
          <w:szCs w:val="24"/>
        </w:rPr>
        <w:t xml:space="preserve">Para el desarrollo </w:t>
      </w:r>
      <w:ins w:id="568" w:author="Edwin Huamaní" w:date="2015-02-23T04:45:00Z">
        <w:r w:rsidR="00CF5559">
          <w:rPr>
            <w:rFonts w:ascii="Times New Roman" w:hAnsi="Times New Roman" w:cs="Times New Roman"/>
            <w:sz w:val="24"/>
            <w:szCs w:val="24"/>
          </w:rPr>
          <w:t xml:space="preserve">web </w:t>
        </w:r>
      </w:ins>
      <w:r w:rsidRPr="00321137">
        <w:rPr>
          <w:rFonts w:ascii="Times New Roman" w:hAnsi="Times New Roman" w:cs="Times New Roman"/>
          <w:sz w:val="24"/>
          <w:szCs w:val="24"/>
        </w:rPr>
        <w:t xml:space="preserve">de este proyecto </w:t>
      </w:r>
      <w:commentRangeEnd w:id="567"/>
      <w:r w:rsidR="009C3F6C">
        <w:rPr>
          <w:rStyle w:val="Refdecomentario"/>
        </w:rPr>
        <w:commentReference w:id="567"/>
      </w:r>
      <w:r w:rsidRPr="00321137">
        <w:rPr>
          <w:rFonts w:ascii="Times New Roman" w:hAnsi="Times New Roman" w:cs="Times New Roman"/>
          <w:sz w:val="24"/>
          <w:szCs w:val="24"/>
        </w:rPr>
        <w:t>el Entorno de Desarrollo s</w:t>
      </w:r>
      <w:r w:rsidR="00321137" w:rsidRPr="00321137">
        <w:rPr>
          <w:rFonts w:ascii="Times New Roman" w:hAnsi="Times New Roman" w:cs="Times New Roman"/>
          <w:sz w:val="24"/>
          <w:szCs w:val="24"/>
        </w:rPr>
        <w:t>eleccionado es ASP.NET Versión 4.0</w:t>
      </w:r>
      <w:r w:rsidRPr="00321137">
        <w:rPr>
          <w:rFonts w:ascii="Times New Roman" w:hAnsi="Times New Roman" w:cs="Times New Roman"/>
          <w:sz w:val="24"/>
          <w:szCs w:val="24"/>
        </w:rPr>
        <w:t>, el cual nos permitirá construir un sitio web dinámico, aplicaciones web y servicios web XML. El código de las aplicaciones puede escribirse en cualquier lenguaje de programación compatible con el Common Language Runtime (CLR), entre ellos Microsoft Visual Basic, C#, JScript .NET y J#</w:t>
      </w:r>
      <w:sdt>
        <w:sdtPr>
          <w:rPr>
            <w:rFonts w:ascii="Times New Roman" w:hAnsi="Times New Roman" w:cs="Times New Roman"/>
            <w:sz w:val="24"/>
            <w:szCs w:val="24"/>
          </w:rPr>
          <w:id w:val="-1367904652"/>
          <w:citation/>
        </w:sdtPr>
        <w:sdtContent>
          <w:r w:rsidRPr="00321137">
            <w:rPr>
              <w:rFonts w:ascii="Times New Roman" w:hAnsi="Times New Roman" w:cs="Times New Roman"/>
              <w:sz w:val="24"/>
              <w:szCs w:val="24"/>
            </w:rPr>
            <w:fldChar w:fldCharType="begin"/>
          </w:r>
          <w:r w:rsidRPr="00321137">
            <w:rPr>
              <w:rFonts w:ascii="Times New Roman" w:hAnsi="Times New Roman" w:cs="Times New Roman"/>
              <w:sz w:val="24"/>
              <w:szCs w:val="24"/>
            </w:rPr>
            <w:instrText xml:space="preserve">CITATION Ceballos01 \p 9 \l 10250 </w:instrText>
          </w:r>
          <w:r w:rsidRPr="00321137">
            <w:rPr>
              <w:rFonts w:ascii="Times New Roman" w:hAnsi="Times New Roman" w:cs="Times New Roman"/>
              <w:sz w:val="24"/>
              <w:szCs w:val="24"/>
            </w:rPr>
            <w:fldChar w:fldCharType="separate"/>
          </w:r>
          <w:r w:rsidRPr="00321137">
            <w:rPr>
              <w:rFonts w:ascii="Times New Roman" w:hAnsi="Times New Roman" w:cs="Times New Roman"/>
              <w:noProof/>
              <w:sz w:val="24"/>
              <w:szCs w:val="24"/>
            </w:rPr>
            <w:t xml:space="preserve"> (Ceballos Villach, 2008, pág. 9)</w:t>
          </w:r>
          <w:r w:rsidRPr="00321137">
            <w:rPr>
              <w:rFonts w:ascii="Times New Roman" w:hAnsi="Times New Roman" w:cs="Times New Roman"/>
              <w:sz w:val="24"/>
              <w:szCs w:val="24"/>
            </w:rPr>
            <w:fldChar w:fldCharType="end"/>
          </w:r>
        </w:sdtContent>
      </w:sdt>
      <w:r w:rsidRPr="00321137">
        <w:rPr>
          <w:rFonts w:ascii="Times New Roman" w:hAnsi="Times New Roman" w:cs="Times New Roman"/>
          <w:sz w:val="24"/>
          <w:szCs w:val="24"/>
        </w:rPr>
        <w:t xml:space="preserve">. </w:t>
      </w:r>
    </w:p>
    <w:p w14:paraId="5E6C9042" w14:textId="77777777" w:rsidR="00D95BC5" w:rsidRPr="00282115" w:rsidRDefault="00D95BC5" w:rsidP="00E234AB">
      <w:pPr>
        <w:pStyle w:val="Prrafodelista"/>
        <w:autoSpaceDE w:val="0"/>
        <w:autoSpaceDN w:val="0"/>
        <w:adjustRightInd w:val="0"/>
        <w:spacing w:after="0" w:line="240" w:lineRule="auto"/>
        <w:ind w:left="0"/>
        <w:jc w:val="both"/>
        <w:rPr>
          <w:rFonts w:ascii="Times New Roman" w:hAnsi="Times New Roman" w:cs="Times New Roman"/>
          <w:color w:val="FF0000"/>
          <w:sz w:val="24"/>
          <w:szCs w:val="24"/>
        </w:rPr>
      </w:pPr>
    </w:p>
    <w:p w14:paraId="05E7153D" w14:textId="77777777" w:rsidR="00644533" w:rsidRDefault="00D95BC5" w:rsidP="00E234AB">
      <w:pPr>
        <w:autoSpaceDE w:val="0"/>
        <w:autoSpaceDN w:val="0"/>
        <w:adjustRightInd w:val="0"/>
        <w:spacing w:after="0" w:line="240" w:lineRule="auto"/>
        <w:ind w:left="1080"/>
        <w:jc w:val="both"/>
        <w:rPr>
          <w:rFonts w:ascii="Times New Roman" w:hAnsi="Times New Roman" w:cs="Times New Roman"/>
          <w:sz w:val="24"/>
          <w:szCs w:val="24"/>
        </w:rPr>
      </w:pPr>
      <w:r w:rsidRPr="00644533">
        <w:rPr>
          <w:rFonts w:ascii="Times New Roman" w:hAnsi="Times New Roman" w:cs="Times New Roman"/>
          <w:sz w:val="24"/>
          <w:szCs w:val="24"/>
        </w:rPr>
        <w:t>Lenguaje de programación.</w:t>
      </w:r>
    </w:p>
    <w:p w14:paraId="0D266FCC" w14:textId="68D19A68" w:rsidR="00D95BC5" w:rsidRDefault="00321137" w:rsidP="00E234AB">
      <w:pPr>
        <w:autoSpaceDE w:val="0"/>
        <w:autoSpaceDN w:val="0"/>
        <w:adjustRightInd w:val="0"/>
        <w:spacing w:after="0" w:line="240" w:lineRule="auto"/>
        <w:ind w:left="1080"/>
        <w:jc w:val="both"/>
        <w:rPr>
          <w:rFonts w:ascii="Times New Roman" w:hAnsi="Times New Roman" w:cs="Times New Roman"/>
          <w:sz w:val="24"/>
          <w:szCs w:val="24"/>
        </w:rPr>
      </w:pPr>
      <w:r w:rsidRPr="004C551E">
        <w:rPr>
          <w:rFonts w:ascii="Times New Roman" w:hAnsi="Times New Roman" w:cs="Times New Roman"/>
          <w:sz w:val="24"/>
          <w:szCs w:val="24"/>
        </w:rPr>
        <w:t xml:space="preserve">El lenguaje de programación utilizado para la </w:t>
      </w:r>
      <w:r w:rsidR="00644533">
        <w:rPr>
          <w:rFonts w:ascii="Times New Roman" w:hAnsi="Times New Roman" w:cs="Times New Roman"/>
          <w:sz w:val="24"/>
          <w:szCs w:val="24"/>
        </w:rPr>
        <w:t xml:space="preserve">aplicación web fue </w:t>
      </w:r>
      <w:r w:rsidR="00B1071F">
        <w:rPr>
          <w:rFonts w:ascii="Times New Roman" w:hAnsi="Times New Roman" w:cs="Times New Roman"/>
          <w:sz w:val="24"/>
          <w:szCs w:val="24"/>
        </w:rPr>
        <w:t>el C#      con visual basic 2012</w:t>
      </w:r>
    </w:p>
    <w:p w14:paraId="169BA626" w14:textId="0CE9468A" w:rsidR="00644533" w:rsidRPr="004C551E" w:rsidRDefault="00644533" w:rsidP="00B1071F">
      <w:pPr>
        <w:autoSpaceDE w:val="0"/>
        <w:autoSpaceDN w:val="0"/>
        <w:adjustRightInd w:val="0"/>
        <w:spacing w:after="0" w:line="24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Para el caso de la aplicación  móvil se utilizó </w:t>
      </w:r>
      <w:commentRangeStart w:id="569"/>
      <w:del w:id="570" w:author="Edwin Huamaní" w:date="2015-02-23T04:45:00Z">
        <w:r w:rsidDel="00CF5559">
          <w:rPr>
            <w:rFonts w:ascii="Times New Roman" w:hAnsi="Times New Roman" w:cs="Times New Roman"/>
            <w:sz w:val="24"/>
            <w:szCs w:val="24"/>
          </w:rPr>
          <w:delText xml:space="preserve">android </w:delText>
        </w:r>
      </w:del>
      <w:commentRangeEnd w:id="569"/>
      <w:ins w:id="571" w:author="Edwin Huamaní" w:date="2015-02-23T04:45:00Z">
        <w:r w:rsidR="00CF5559">
          <w:rPr>
            <w:rFonts w:ascii="Times New Roman" w:hAnsi="Times New Roman" w:cs="Times New Roman"/>
            <w:sz w:val="24"/>
            <w:szCs w:val="24"/>
          </w:rPr>
          <w:t xml:space="preserve">Java </w:t>
        </w:r>
      </w:ins>
      <w:r w:rsidR="009C3F6C">
        <w:rPr>
          <w:rStyle w:val="Refdecomentario"/>
        </w:rPr>
        <w:commentReference w:id="569"/>
      </w:r>
      <w:r>
        <w:rPr>
          <w:rFonts w:ascii="Times New Roman" w:hAnsi="Times New Roman" w:cs="Times New Roman"/>
          <w:sz w:val="24"/>
          <w:szCs w:val="24"/>
        </w:rPr>
        <w:t xml:space="preserve">con </w:t>
      </w:r>
      <w:ins w:id="572" w:author="Edwin Huamaní" w:date="2015-02-23T04:45:00Z">
        <w:r w:rsidR="00CF5559">
          <w:rPr>
            <w:rFonts w:ascii="Times New Roman" w:hAnsi="Times New Roman" w:cs="Times New Roman"/>
            <w:sz w:val="24"/>
            <w:szCs w:val="24"/>
          </w:rPr>
          <w:t xml:space="preserve">IDE </w:t>
        </w:r>
      </w:ins>
      <w:commentRangeStart w:id="573"/>
      <w:r>
        <w:rPr>
          <w:rFonts w:ascii="Times New Roman" w:hAnsi="Times New Roman" w:cs="Times New Roman"/>
          <w:sz w:val="24"/>
          <w:szCs w:val="24"/>
        </w:rPr>
        <w:t xml:space="preserve">Eclipse </w:t>
      </w:r>
      <w:del w:id="574" w:author="Edwin Huamaní" w:date="2015-02-23T04:45:00Z">
        <w:r w:rsidDel="00CF5559">
          <w:rPr>
            <w:rFonts w:ascii="Times New Roman" w:hAnsi="Times New Roman" w:cs="Times New Roman"/>
            <w:sz w:val="24"/>
            <w:szCs w:val="24"/>
          </w:rPr>
          <w:delText>Juno</w:delText>
        </w:r>
        <w:commentRangeEnd w:id="573"/>
        <w:r w:rsidR="009C3F6C" w:rsidDel="00CF5559">
          <w:rPr>
            <w:rStyle w:val="Refdecomentario"/>
          </w:rPr>
          <w:commentReference w:id="573"/>
        </w:r>
      </w:del>
      <w:ins w:id="575" w:author="Edwin Huamaní" w:date="2015-02-23T04:45:00Z">
        <w:r w:rsidR="00CF5559">
          <w:rPr>
            <w:rFonts w:ascii="Times New Roman" w:hAnsi="Times New Roman" w:cs="Times New Roman"/>
            <w:sz w:val="24"/>
            <w:szCs w:val="24"/>
          </w:rPr>
          <w:t>June</w:t>
        </w:r>
      </w:ins>
    </w:p>
    <w:p w14:paraId="6C41CCC1" w14:textId="77777777" w:rsidR="00D95BC5" w:rsidRDefault="00D95BC5" w:rsidP="00E234AB">
      <w:pPr>
        <w:autoSpaceDE w:val="0"/>
        <w:autoSpaceDN w:val="0"/>
        <w:adjustRightInd w:val="0"/>
        <w:spacing w:after="0" w:line="240" w:lineRule="auto"/>
        <w:ind w:left="1068"/>
        <w:jc w:val="both"/>
        <w:rPr>
          <w:rFonts w:ascii="Times New Roman" w:hAnsi="Times New Roman" w:cs="Times New Roman"/>
          <w:color w:val="FF0000"/>
          <w:sz w:val="24"/>
          <w:szCs w:val="24"/>
        </w:rPr>
      </w:pPr>
    </w:p>
    <w:p w14:paraId="5DF0DCE4" w14:textId="77777777" w:rsidR="00E234AB" w:rsidRPr="00282115" w:rsidRDefault="00E234AB" w:rsidP="00E234AB">
      <w:pPr>
        <w:autoSpaceDE w:val="0"/>
        <w:autoSpaceDN w:val="0"/>
        <w:adjustRightInd w:val="0"/>
        <w:spacing w:after="0" w:line="240" w:lineRule="auto"/>
        <w:ind w:left="1068"/>
        <w:jc w:val="both"/>
        <w:rPr>
          <w:rFonts w:ascii="Times New Roman" w:hAnsi="Times New Roman" w:cs="Times New Roman"/>
          <w:color w:val="FF0000"/>
          <w:sz w:val="24"/>
          <w:szCs w:val="24"/>
        </w:rPr>
      </w:pPr>
    </w:p>
    <w:p w14:paraId="3358F6DC" w14:textId="77777777" w:rsidR="00D95BC5" w:rsidRDefault="00D95BC5" w:rsidP="00E234AB">
      <w:pPr>
        <w:pStyle w:val="Prrafodelista"/>
        <w:numPr>
          <w:ilvl w:val="2"/>
          <w:numId w:val="21"/>
        </w:numPr>
        <w:autoSpaceDE w:val="0"/>
        <w:autoSpaceDN w:val="0"/>
        <w:adjustRightInd w:val="0"/>
        <w:spacing w:after="0" w:line="240" w:lineRule="auto"/>
        <w:jc w:val="both"/>
        <w:rPr>
          <w:rFonts w:ascii="Times New Roman" w:hAnsi="Times New Roman" w:cs="Times New Roman"/>
          <w:bCs/>
        </w:rPr>
      </w:pPr>
      <w:r w:rsidRPr="00471929">
        <w:rPr>
          <w:rFonts w:ascii="Times New Roman" w:hAnsi="Times New Roman" w:cs="Times New Roman"/>
          <w:b/>
          <w:bCs/>
        </w:rPr>
        <w:t>Sistema de Gestión de Base de Datos: Microsoft SQL Server 2008</w:t>
      </w:r>
      <w:r w:rsidRPr="00471929">
        <w:rPr>
          <w:rFonts w:ascii="Times New Roman" w:hAnsi="Times New Roman" w:cs="Times New Roman"/>
          <w:bCs/>
        </w:rPr>
        <w:t>.</w:t>
      </w:r>
    </w:p>
    <w:p w14:paraId="4D3E40B0" w14:textId="77777777" w:rsidR="00D95BC5" w:rsidRPr="00282115" w:rsidRDefault="00D95BC5" w:rsidP="00E234AB">
      <w:pPr>
        <w:autoSpaceDE w:val="0"/>
        <w:autoSpaceDN w:val="0"/>
        <w:adjustRightInd w:val="0"/>
        <w:spacing w:after="0" w:line="240" w:lineRule="auto"/>
        <w:ind w:left="993"/>
        <w:jc w:val="both"/>
        <w:rPr>
          <w:rFonts w:ascii="Times New Roman" w:hAnsi="Times New Roman" w:cs="Times New Roman"/>
          <w:sz w:val="24"/>
          <w:szCs w:val="24"/>
          <w:shd w:val="clear" w:color="auto" w:fill="FFFFFF"/>
        </w:rPr>
      </w:pPr>
      <w:r w:rsidRPr="00282115">
        <w:rPr>
          <w:rFonts w:ascii="Times New Roman" w:hAnsi="Times New Roman" w:cs="Times New Roman"/>
          <w:sz w:val="24"/>
          <w:szCs w:val="24"/>
          <w:shd w:val="clear" w:color="auto" w:fill="FFFFFF"/>
        </w:rPr>
        <w:t>Un</w:t>
      </w:r>
      <w:r w:rsidRPr="00282115">
        <w:rPr>
          <w:rStyle w:val="apple-converted-space"/>
          <w:rFonts w:ascii="Times New Roman" w:hAnsi="Times New Roman" w:cs="Times New Roman"/>
          <w:sz w:val="24"/>
          <w:szCs w:val="24"/>
          <w:shd w:val="clear" w:color="auto" w:fill="FFFFFF"/>
        </w:rPr>
        <w:t> </w:t>
      </w:r>
      <w:r w:rsidRPr="00282115">
        <w:rPr>
          <w:rFonts w:ascii="Times New Roman" w:hAnsi="Times New Roman" w:cs="Times New Roman"/>
          <w:bCs/>
          <w:sz w:val="24"/>
          <w:szCs w:val="24"/>
          <w:shd w:val="clear" w:color="auto" w:fill="FFFFFF"/>
        </w:rPr>
        <w:t>Sistema de Gestión de Bases de Datos</w:t>
      </w:r>
      <w:r w:rsidRPr="00282115">
        <w:rPr>
          <w:rStyle w:val="apple-converted-space"/>
          <w:rFonts w:ascii="Times New Roman" w:hAnsi="Times New Roman" w:cs="Times New Roman"/>
          <w:sz w:val="24"/>
          <w:szCs w:val="24"/>
          <w:shd w:val="clear" w:color="auto" w:fill="FFFFFF"/>
        </w:rPr>
        <w:t> </w:t>
      </w:r>
      <w:r w:rsidRPr="00282115">
        <w:rPr>
          <w:rFonts w:ascii="Times New Roman" w:hAnsi="Times New Roman" w:cs="Times New Roman"/>
          <w:sz w:val="24"/>
          <w:szCs w:val="24"/>
          <w:shd w:val="clear" w:color="auto" w:fill="FFFFFF"/>
        </w:rPr>
        <w:t>(</w:t>
      </w:r>
      <w:r w:rsidRPr="00282115">
        <w:rPr>
          <w:rFonts w:ascii="Times New Roman" w:hAnsi="Times New Roman" w:cs="Times New Roman"/>
          <w:bCs/>
          <w:sz w:val="24"/>
          <w:szCs w:val="24"/>
          <w:shd w:val="clear" w:color="auto" w:fill="FFFFFF"/>
        </w:rPr>
        <w:t>SGBD</w:t>
      </w:r>
      <w:r w:rsidRPr="00282115">
        <w:rPr>
          <w:rFonts w:ascii="Times New Roman" w:hAnsi="Times New Roman" w:cs="Times New Roman"/>
          <w:sz w:val="24"/>
          <w:szCs w:val="24"/>
          <w:shd w:val="clear" w:color="auto" w:fill="FFFFFF"/>
        </w:rPr>
        <w:t>) es un conjunto de programas que permiten el almacenamiento, modificación y extracción de la información en una</w:t>
      </w:r>
      <w:r w:rsidRPr="00282115">
        <w:rPr>
          <w:rStyle w:val="apple-converted-space"/>
          <w:rFonts w:ascii="Times New Roman" w:hAnsi="Times New Roman" w:cs="Times New Roman"/>
          <w:sz w:val="24"/>
          <w:szCs w:val="24"/>
          <w:shd w:val="clear" w:color="auto" w:fill="FFFFFF"/>
        </w:rPr>
        <w:t> </w:t>
      </w:r>
      <w:r w:rsidRPr="00282115">
        <w:rPr>
          <w:rFonts w:ascii="Times New Roman" w:hAnsi="Times New Roman" w:cs="Times New Roman"/>
          <w:sz w:val="24"/>
          <w:szCs w:val="24"/>
          <w:shd w:val="clear" w:color="auto" w:fill="FFFFFF"/>
        </w:rPr>
        <w:t xml:space="preserve">base de datos, además de proporcionar herramientas para añadir, borrar, modificar y analizar los datos. Los SGBD también proporcionan métodos para mantener la integridad de los datos, para administrar el acceso de usuarios a los datos y para recuperar </w:t>
      </w:r>
      <w:r w:rsidRPr="00282115">
        <w:rPr>
          <w:rFonts w:ascii="Times New Roman" w:hAnsi="Times New Roman" w:cs="Times New Roman"/>
          <w:sz w:val="24"/>
          <w:szCs w:val="24"/>
          <w:shd w:val="clear" w:color="auto" w:fill="FFFFFF"/>
        </w:rPr>
        <w:lastRenderedPageBreak/>
        <w:t>la información si el sistema se corrompe</w:t>
      </w:r>
      <w:sdt>
        <w:sdtPr>
          <w:rPr>
            <w:rFonts w:ascii="Times New Roman" w:hAnsi="Times New Roman" w:cs="Times New Roman"/>
            <w:sz w:val="24"/>
            <w:szCs w:val="24"/>
            <w:shd w:val="clear" w:color="auto" w:fill="FFFFFF"/>
          </w:rPr>
          <w:id w:val="672224564"/>
          <w:citation/>
        </w:sdtPr>
        <w:sdtContent>
          <w:r w:rsidRPr="00282115">
            <w:rPr>
              <w:rFonts w:ascii="Times New Roman" w:hAnsi="Times New Roman" w:cs="Times New Roman"/>
              <w:sz w:val="24"/>
              <w:szCs w:val="24"/>
              <w:shd w:val="clear" w:color="auto" w:fill="FFFFFF"/>
            </w:rPr>
            <w:fldChar w:fldCharType="begin"/>
          </w:r>
          <w:r w:rsidRPr="00282115">
            <w:rPr>
              <w:rFonts w:ascii="Times New Roman" w:hAnsi="Times New Roman" w:cs="Times New Roman"/>
              <w:sz w:val="24"/>
              <w:szCs w:val="24"/>
              <w:shd w:val="clear" w:color="auto" w:fill="FFFFFF"/>
            </w:rPr>
            <w:instrText xml:space="preserve">CITATION Sabana01 \p 36 \l 10250 </w:instrText>
          </w:r>
          <w:r w:rsidRPr="00282115">
            <w:rPr>
              <w:rFonts w:ascii="Times New Roman" w:hAnsi="Times New Roman" w:cs="Times New Roman"/>
              <w:sz w:val="24"/>
              <w:szCs w:val="24"/>
              <w:shd w:val="clear" w:color="auto" w:fill="FFFFFF"/>
            </w:rPr>
            <w:fldChar w:fldCharType="separate"/>
          </w:r>
          <w:r w:rsidRPr="00282115">
            <w:rPr>
              <w:rFonts w:ascii="Times New Roman" w:hAnsi="Times New Roman" w:cs="Times New Roman"/>
              <w:noProof/>
              <w:sz w:val="24"/>
              <w:szCs w:val="24"/>
              <w:shd w:val="clear" w:color="auto" w:fill="FFFFFF"/>
            </w:rPr>
            <w:t xml:space="preserve"> (Sabana Mendoza, 2008, pág. 36)</w:t>
          </w:r>
          <w:r w:rsidRPr="00282115">
            <w:rPr>
              <w:rFonts w:ascii="Times New Roman" w:hAnsi="Times New Roman" w:cs="Times New Roman"/>
              <w:sz w:val="24"/>
              <w:szCs w:val="24"/>
              <w:shd w:val="clear" w:color="auto" w:fill="FFFFFF"/>
            </w:rPr>
            <w:fldChar w:fldCharType="end"/>
          </w:r>
        </w:sdtContent>
      </w:sdt>
      <w:r w:rsidRPr="00282115">
        <w:rPr>
          <w:rFonts w:ascii="Times New Roman" w:hAnsi="Times New Roman" w:cs="Times New Roman"/>
          <w:sz w:val="24"/>
          <w:szCs w:val="24"/>
          <w:shd w:val="clear" w:color="auto" w:fill="FFFFFF"/>
        </w:rPr>
        <w:t xml:space="preserve">. </w:t>
      </w:r>
    </w:p>
    <w:p w14:paraId="684481DE" w14:textId="77777777" w:rsidR="00D95BC5" w:rsidRPr="00282115" w:rsidRDefault="00D95BC5" w:rsidP="009C13D3">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27370B00" w14:textId="77777777" w:rsidR="00D95BC5" w:rsidRPr="00282115" w:rsidRDefault="00D95BC5" w:rsidP="00E234AB">
      <w:pPr>
        <w:autoSpaceDE w:val="0"/>
        <w:autoSpaceDN w:val="0"/>
        <w:adjustRightInd w:val="0"/>
        <w:spacing w:after="0" w:line="240" w:lineRule="auto"/>
        <w:ind w:left="993"/>
        <w:jc w:val="both"/>
        <w:rPr>
          <w:rFonts w:ascii="Times New Roman" w:hAnsi="Times New Roman" w:cs="Times New Roman"/>
          <w:sz w:val="24"/>
          <w:szCs w:val="24"/>
          <w:shd w:val="clear" w:color="auto" w:fill="FFFFFF"/>
        </w:rPr>
      </w:pPr>
      <w:r w:rsidRPr="00282115">
        <w:rPr>
          <w:rFonts w:ascii="Times New Roman" w:hAnsi="Times New Roman" w:cs="Times New Roman"/>
          <w:sz w:val="24"/>
          <w:szCs w:val="24"/>
          <w:shd w:val="clear" w:color="auto" w:fill="FFFFFF"/>
        </w:rPr>
        <w:t>Para el caso de nuestro proyecto el Sistema de Gestión de Base de Datos elegido es Microsoft SQL Server 2008 basado en el modelo relacional. Sus lenguajes para consultas son</w:t>
      </w:r>
      <w:r w:rsidRPr="00282115">
        <w:rPr>
          <w:rFonts w:ascii="Times New Roman" w:hAnsi="Times New Roman" w:cs="Times New Roman"/>
          <w:sz w:val="24"/>
          <w:szCs w:val="24"/>
        </w:rPr>
        <w:t> </w:t>
      </w:r>
      <w:r w:rsidRPr="00282115">
        <w:rPr>
          <w:rFonts w:ascii="Times New Roman" w:hAnsi="Times New Roman" w:cs="Times New Roman"/>
          <w:sz w:val="24"/>
          <w:szCs w:val="24"/>
          <w:shd w:val="clear" w:color="auto" w:fill="FFFFFF"/>
        </w:rPr>
        <w:t>T-SQL</w:t>
      </w:r>
      <w:r w:rsidRPr="00282115">
        <w:rPr>
          <w:rFonts w:ascii="Times New Roman" w:hAnsi="Times New Roman" w:cs="Times New Roman"/>
          <w:sz w:val="24"/>
          <w:szCs w:val="24"/>
        </w:rPr>
        <w:t> </w:t>
      </w:r>
      <w:r w:rsidRPr="00282115">
        <w:rPr>
          <w:rFonts w:ascii="Times New Roman" w:hAnsi="Times New Roman" w:cs="Times New Roman"/>
          <w:sz w:val="24"/>
          <w:szCs w:val="24"/>
          <w:shd w:val="clear" w:color="auto" w:fill="FFFFFF"/>
        </w:rPr>
        <w:t>y</w:t>
      </w:r>
      <w:r w:rsidRPr="00282115">
        <w:rPr>
          <w:rFonts w:ascii="Times New Roman" w:hAnsi="Times New Roman" w:cs="Times New Roman"/>
          <w:sz w:val="24"/>
          <w:szCs w:val="24"/>
        </w:rPr>
        <w:t> </w:t>
      </w:r>
      <w:r w:rsidRPr="00282115">
        <w:rPr>
          <w:rFonts w:ascii="Times New Roman" w:hAnsi="Times New Roman" w:cs="Times New Roman"/>
          <w:sz w:val="24"/>
          <w:szCs w:val="24"/>
          <w:shd w:val="clear" w:color="auto" w:fill="FFFFFF"/>
        </w:rPr>
        <w:t>ANSI SQL que son lenguajes para realizar búsquedas, alterar y definir bases de datos relacionales utilizando sentencias declarativas</w:t>
      </w:r>
      <w:sdt>
        <w:sdtPr>
          <w:rPr>
            <w:rFonts w:ascii="Times New Roman" w:hAnsi="Times New Roman" w:cs="Times New Roman"/>
            <w:sz w:val="24"/>
            <w:szCs w:val="24"/>
            <w:shd w:val="clear" w:color="auto" w:fill="FFFFFF"/>
          </w:rPr>
          <w:id w:val="-1356419184"/>
          <w:citation/>
        </w:sdtPr>
        <w:sdtContent>
          <w:r w:rsidRPr="00282115">
            <w:rPr>
              <w:rFonts w:ascii="Times New Roman" w:hAnsi="Times New Roman" w:cs="Times New Roman"/>
              <w:sz w:val="24"/>
              <w:szCs w:val="24"/>
              <w:shd w:val="clear" w:color="auto" w:fill="FFFFFF"/>
            </w:rPr>
            <w:fldChar w:fldCharType="begin"/>
          </w:r>
          <w:r w:rsidRPr="00282115">
            <w:rPr>
              <w:rFonts w:ascii="Times New Roman" w:hAnsi="Times New Roman" w:cs="Times New Roman"/>
              <w:sz w:val="24"/>
              <w:szCs w:val="24"/>
              <w:shd w:val="clear" w:color="auto" w:fill="FFFFFF"/>
            </w:rPr>
            <w:instrText xml:space="preserve">CITATION Sabana01 \p 193 \l 10250 </w:instrText>
          </w:r>
          <w:r w:rsidRPr="00282115">
            <w:rPr>
              <w:rFonts w:ascii="Times New Roman" w:hAnsi="Times New Roman" w:cs="Times New Roman"/>
              <w:sz w:val="24"/>
              <w:szCs w:val="24"/>
              <w:shd w:val="clear" w:color="auto" w:fill="FFFFFF"/>
            </w:rPr>
            <w:fldChar w:fldCharType="separate"/>
          </w:r>
          <w:r w:rsidRPr="00282115">
            <w:rPr>
              <w:rFonts w:ascii="Times New Roman" w:hAnsi="Times New Roman" w:cs="Times New Roman"/>
              <w:noProof/>
              <w:sz w:val="24"/>
              <w:szCs w:val="24"/>
              <w:shd w:val="clear" w:color="auto" w:fill="FFFFFF"/>
            </w:rPr>
            <w:t xml:space="preserve"> (Sabana Mendoza, 2008, pág. 193)</w:t>
          </w:r>
          <w:r w:rsidRPr="00282115">
            <w:rPr>
              <w:rFonts w:ascii="Times New Roman" w:hAnsi="Times New Roman" w:cs="Times New Roman"/>
              <w:sz w:val="24"/>
              <w:szCs w:val="24"/>
              <w:shd w:val="clear" w:color="auto" w:fill="FFFFFF"/>
            </w:rPr>
            <w:fldChar w:fldCharType="end"/>
          </w:r>
        </w:sdtContent>
      </w:sdt>
      <w:r w:rsidRPr="00282115">
        <w:rPr>
          <w:rFonts w:ascii="Times New Roman" w:hAnsi="Times New Roman" w:cs="Times New Roman"/>
          <w:sz w:val="24"/>
          <w:szCs w:val="24"/>
          <w:shd w:val="clear" w:color="auto" w:fill="FFFFFF"/>
        </w:rPr>
        <w:t>. L</w:t>
      </w:r>
      <w:r w:rsidRPr="00282115">
        <w:rPr>
          <w:rFonts w:ascii="Times New Roman" w:hAnsi="Times New Roman" w:cs="Times New Roman"/>
          <w:sz w:val="24"/>
          <w:szCs w:val="24"/>
        </w:rPr>
        <w:t>as ventajas por la que se optó por utilizar Microsoft SQL Server 2008 son:</w:t>
      </w:r>
    </w:p>
    <w:p w14:paraId="05ADC151"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75DDEA62" w14:textId="77777777" w:rsidR="00D95BC5" w:rsidRPr="00282115" w:rsidRDefault="00D95BC5" w:rsidP="00E234AB">
      <w:pPr>
        <w:pStyle w:val="Prrafodelista"/>
        <w:numPr>
          <w:ilvl w:val="0"/>
          <w:numId w:val="12"/>
        </w:numPr>
        <w:autoSpaceDE w:val="0"/>
        <w:autoSpaceDN w:val="0"/>
        <w:adjustRightInd w:val="0"/>
        <w:spacing w:after="0" w:line="240" w:lineRule="auto"/>
        <w:ind w:left="1841" w:hanging="425"/>
        <w:jc w:val="both"/>
        <w:rPr>
          <w:rFonts w:ascii="Times New Roman" w:hAnsi="Times New Roman" w:cs="Times New Roman"/>
          <w:sz w:val="24"/>
          <w:szCs w:val="24"/>
        </w:rPr>
      </w:pPr>
      <w:r w:rsidRPr="00282115">
        <w:rPr>
          <w:rFonts w:ascii="Times New Roman" w:hAnsi="Times New Roman" w:cs="Times New Roman"/>
          <w:sz w:val="24"/>
          <w:szCs w:val="24"/>
        </w:rPr>
        <w:t>Soporte de transacciones y procedimientos almacenados.</w:t>
      </w:r>
    </w:p>
    <w:p w14:paraId="5D75A703" w14:textId="77777777" w:rsidR="00D95BC5" w:rsidRPr="00282115" w:rsidRDefault="00D95BC5" w:rsidP="00E234AB">
      <w:pPr>
        <w:pStyle w:val="Prrafodelista"/>
        <w:numPr>
          <w:ilvl w:val="0"/>
          <w:numId w:val="12"/>
        </w:numPr>
        <w:autoSpaceDE w:val="0"/>
        <w:autoSpaceDN w:val="0"/>
        <w:adjustRightInd w:val="0"/>
        <w:spacing w:after="0" w:line="240" w:lineRule="auto"/>
        <w:ind w:left="1841" w:hanging="425"/>
        <w:jc w:val="both"/>
        <w:rPr>
          <w:rFonts w:ascii="Times New Roman" w:hAnsi="Times New Roman" w:cs="Times New Roman"/>
          <w:sz w:val="24"/>
          <w:szCs w:val="24"/>
        </w:rPr>
      </w:pPr>
      <w:r w:rsidRPr="00282115">
        <w:rPr>
          <w:rFonts w:ascii="Times New Roman" w:hAnsi="Times New Roman" w:cs="Times New Roman"/>
          <w:sz w:val="24"/>
          <w:szCs w:val="24"/>
        </w:rPr>
        <w:t>Incluye también un entorno gráfico de administración, que permite el uso de comandos DDL (Lenguaje de Definición de Datos) y DML (Lenguaje de Manipulación de Datos) gráficamente.</w:t>
      </w:r>
    </w:p>
    <w:p w14:paraId="05951036" w14:textId="77777777" w:rsidR="00D95BC5" w:rsidRPr="00282115" w:rsidRDefault="00D95BC5" w:rsidP="00E234AB">
      <w:pPr>
        <w:pStyle w:val="Prrafodelista"/>
        <w:numPr>
          <w:ilvl w:val="0"/>
          <w:numId w:val="12"/>
        </w:numPr>
        <w:autoSpaceDE w:val="0"/>
        <w:autoSpaceDN w:val="0"/>
        <w:adjustRightInd w:val="0"/>
        <w:spacing w:after="0" w:line="240" w:lineRule="auto"/>
        <w:ind w:left="1841" w:hanging="425"/>
        <w:jc w:val="both"/>
        <w:rPr>
          <w:rFonts w:ascii="Times New Roman" w:hAnsi="Times New Roman" w:cs="Times New Roman"/>
          <w:sz w:val="24"/>
          <w:szCs w:val="24"/>
        </w:rPr>
      </w:pPr>
      <w:r w:rsidRPr="00282115">
        <w:rPr>
          <w:rFonts w:ascii="Times New Roman" w:hAnsi="Times New Roman" w:cs="Times New Roman"/>
          <w:sz w:val="24"/>
          <w:szCs w:val="24"/>
        </w:rPr>
        <w:t>Permite trabajar en modo cliente - servidor, donde la información y datos se alojan en el servidor y los terminales o clientes de la red sólo acceden a la información.</w:t>
      </w:r>
    </w:p>
    <w:p w14:paraId="429B8D3B" w14:textId="77777777" w:rsidR="00D95BC5" w:rsidRDefault="00D95BC5" w:rsidP="00E234AB">
      <w:pPr>
        <w:pStyle w:val="Prrafodelista"/>
        <w:numPr>
          <w:ilvl w:val="0"/>
          <w:numId w:val="12"/>
        </w:numPr>
        <w:autoSpaceDE w:val="0"/>
        <w:autoSpaceDN w:val="0"/>
        <w:adjustRightInd w:val="0"/>
        <w:spacing w:after="0" w:line="240" w:lineRule="auto"/>
        <w:ind w:left="1841" w:hanging="425"/>
        <w:jc w:val="both"/>
        <w:rPr>
          <w:rFonts w:ascii="Times New Roman" w:hAnsi="Times New Roman" w:cs="Times New Roman"/>
          <w:sz w:val="24"/>
          <w:szCs w:val="24"/>
        </w:rPr>
      </w:pPr>
      <w:r w:rsidRPr="00282115">
        <w:rPr>
          <w:rFonts w:ascii="Times New Roman" w:hAnsi="Times New Roman" w:cs="Times New Roman"/>
          <w:sz w:val="24"/>
          <w:szCs w:val="24"/>
        </w:rPr>
        <w:t>Administra información de otros servidores de datos.</w:t>
      </w:r>
    </w:p>
    <w:p w14:paraId="6485F150" w14:textId="77777777" w:rsidR="00A819B7" w:rsidRDefault="00A819B7" w:rsidP="00E234AB">
      <w:pPr>
        <w:pStyle w:val="Prrafodelista"/>
        <w:autoSpaceDE w:val="0"/>
        <w:autoSpaceDN w:val="0"/>
        <w:adjustRightInd w:val="0"/>
        <w:spacing w:after="0" w:line="240" w:lineRule="auto"/>
        <w:ind w:left="1841"/>
        <w:jc w:val="both"/>
        <w:rPr>
          <w:rFonts w:ascii="Times New Roman" w:hAnsi="Times New Roman" w:cs="Times New Roman"/>
          <w:sz w:val="24"/>
          <w:szCs w:val="24"/>
        </w:rPr>
      </w:pPr>
    </w:p>
    <w:p w14:paraId="018784F3" w14:textId="77777777" w:rsidR="00A819B7" w:rsidRPr="00282115" w:rsidRDefault="00A819B7" w:rsidP="00A819B7">
      <w:pPr>
        <w:pStyle w:val="Prrafodelista"/>
        <w:autoSpaceDE w:val="0"/>
        <w:autoSpaceDN w:val="0"/>
        <w:adjustRightInd w:val="0"/>
        <w:spacing w:after="0" w:line="360" w:lineRule="auto"/>
        <w:ind w:left="0"/>
        <w:jc w:val="both"/>
        <w:rPr>
          <w:rFonts w:ascii="Times New Roman" w:hAnsi="Times New Roman" w:cs="Times New Roman"/>
          <w:sz w:val="24"/>
          <w:szCs w:val="24"/>
        </w:rPr>
      </w:pPr>
    </w:p>
    <w:p w14:paraId="47040D8F" w14:textId="77777777" w:rsidR="00D95BC5" w:rsidRDefault="00D95BC5" w:rsidP="00E234AB">
      <w:pPr>
        <w:pStyle w:val="Prrafodelista"/>
        <w:numPr>
          <w:ilvl w:val="2"/>
          <w:numId w:val="21"/>
        </w:numPr>
        <w:autoSpaceDE w:val="0"/>
        <w:autoSpaceDN w:val="0"/>
        <w:adjustRightInd w:val="0"/>
        <w:spacing w:after="0" w:line="240" w:lineRule="auto"/>
        <w:ind w:left="1417" w:hanging="709"/>
        <w:jc w:val="both"/>
        <w:rPr>
          <w:rFonts w:ascii="Times New Roman" w:hAnsi="Times New Roman" w:cs="Times New Roman"/>
          <w:b/>
        </w:rPr>
      </w:pPr>
      <w:r w:rsidRPr="00471929">
        <w:rPr>
          <w:rFonts w:ascii="Times New Roman" w:hAnsi="Times New Roman" w:cs="Times New Roman"/>
          <w:b/>
        </w:rPr>
        <w:t>Modelado UML: IBM Rational Rose.</w:t>
      </w:r>
    </w:p>
    <w:p w14:paraId="0188F208" w14:textId="77777777" w:rsidR="00471929" w:rsidRPr="00471929" w:rsidRDefault="00471929" w:rsidP="00E234AB">
      <w:pPr>
        <w:pStyle w:val="Prrafodelista"/>
        <w:autoSpaceDE w:val="0"/>
        <w:autoSpaceDN w:val="0"/>
        <w:adjustRightInd w:val="0"/>
        <w:spacing w:after="0" w:line="240" w:lineRule="auto"/>
        <w:ind w:left="1417"/>
        <w:jc w:val="both"/>
        <w:rPr>
          <w:rFonts w:ascii="Times New Roman" w:hAnsi="Times New Roman" w:cs="Times New Roman"/>
          <w:b/>
        </w:rPr>
      </w:pPr>
    </w:p>
    <w:p w14:paraId="7DB9DBFE" w14:textId="77777777" w:rsidR="00D95BC5" w:rsidRPr="00282115" w:rsidRDefault="00D95BC5" w:rsidP="00E234AB">
      <w:pPr>
        <w:autoSpaceDE w:val="0"/>
        <w:autoSpaceDN w:val="0"/>
        <w:adjustRightInd w:val="0"/>
        <w:spacing w:after="0" w:line="240" w:lineRule="auto"/>
        <w:ind w:left="1417"/>
        <w:jc w:val="both"/>
        <w:rPr>
          <w:rFonts w:ascii="Times New Roman" w:hAnsi="Times New Roman" w:cs="Times New Roman"/>
          <w:sz w:val="24"/>
          <w:szCs w:val="24"/>
        </w:rPr>
      </w:pPr>
      <w:r w:rsidRPr="00282115">
        <w:rPr>
          <w:rFonts w:ascii="Times New Roman" w:hAnsi="Times New Roman" w:cs="Times New Roman"/>
          <w:sz w:val="24"/>
          <w:szCs w:val="24"/>
        </w:rPr>
        <w:t>Para el desarrollo del modelado UML del sistema se utilizó IBM Rational Rose que es un software basado en el lenguaje de modelado unificado (UML) que se utiliza para el despliegue, diseño, construcción, pruebas y administración de proyectos en el proceso desarrollo de software y base de datos</w:t>
      </w:r>
      <w:sdt>
        <w:sdtPr>
          <w:rPr>
            <w:rFonts w:ascii="Times New Roman" w:hAnsi="Times New Roman" w:cs="Times New Roman"/>
            <w:sz w:val="24"/>
            <w:szCs w:val="24"/>
          </w:rPr>
          <w:id w:val="636221180"/>
          <w:citation/>
        </w:sdtPr>
        <w:sdtContent>
          <w:r w:rsidRPr="00282115">
            <w:rPr>
              <w:rFonts w:ascii="Times New Roman" w:hAnsi="Times New Roman" w:cs="Times New Roman"/>
              <w:sz w:val="24"/>
              <w:szCs w:val="24"/>
            </w:rPr>
            <w:fldChar w:fldCharType="begin"/>
          </w:r>
          <w:r w:rsidRPr="00282115">
            <w:rPr>
              <w:rFonts w:ascii="Times New Roman" w:hAnsi="Times New Roman" w:cs="Times New Roman"/>
              <w:sz w:val="24"/>
              <w:szCs w:val="24"/>
            </w:rPr>
            <w:instrText xml:space="preserve"> CITATION IBM01 \l 10250 </w:instrText>
          </w:r>
          <w:r w:rsidRPr="00282115">
            <w:rPr>
              <w:rFonts w:ascii="Times New Roman" w:hAnsi="Times New Roman" w:cs="Times New Roman"/>
              <w:sz w:val="24"/>
              <w:szCs w:val="24"/>
            </w:rPr>
            <w:fldChar w:fldCharType="separate"/>
          </w:r>
          <w:r w:rsidRPr="00282115">
            <w:rPr>
              <w:rFonts w:ascii="Times New Roman" w:hAnsi="Times New Roman" w:cs="Times New Roman"/>
              <w:noProof/>
              <w:sz w:val="24"/>
              <w:szCs w:val="24"/>
            </w:rPr>
            <w:t xml:space="preserve"> (IBM, 2014)</w:t>
          </w:r>
          <w:r w:rsidRPr="00282115">
            <w:rPr>
              <w:rFonts w:ascii="Times New Roman" w:hAnsi="Times New Roman" w:cs="Times New Roman"/>
              <w:sz w:val="24"/>
              <w:szCs w:val="24"/>
            </w:rPr>
            <w:fldChar w:fldCharType="end"/>
          </w:r>
        </w:sdtContent>
      </w:sdt>
      <w:r w:rsidRPr="00282115">
        <w:rPr>
          <w:rFonts w:ascii="Times New Roman" w:hAnsi="Times New Roman" w:cs="Times New Roman"/>
          <w:sz w:val="24"/>
          <w:szCs w:val="24"/>
        </w:rPr>
        <w:t>.</w:t>
      </w:r>
    </w:p>
    <w:p w14:paraId="5E399D3A" w14:textId="77777777" w:rsidR="00D95BC5" w:rsidRPr="00282115" w:rsidRDefault="00D95BC5" w:rsidP="00E234AB">
      <w:pPr>
        <w:autoSpaceDE w:val="0"/>
        <w:autoSpaceDN w:val="0"/>
        <w:adjustRightInd w:val="0"/>
        <w:spacing w:after="0" w:line="240" w:lineRule="auto"/>
        <w:ind w:left="1417"/>
        <w:jc w:val="both"/>
        <w:rPr>
          <w:rFonts w:ascii="Times New Roman" w:hAnsi="Times New Roman" w:cs="Times New Roman"/>
          <w:sz w:val="24"/>
          <w:szCs w:val="24"/>
        </w:rPr>
      </w:pPr>
    </w:p>
    <w:p w14:paraId="6351AC7C" w14:textId="77777777" w:rsidR="00D95BC5" w:rsidRPr="00282115" w:rsidRDefault="00D95BC5" w:rsidP="00E234AB">
      <w:pPr>
        <w:autoSpaceDE w:val="0"/>
        <w:autoSpaceDN w:val="0"/>
        <w:adjustRightInd w:val="0"/>
        <w:spacing w:after="0" w:line="240" w:lineRule="auto"/>
        <w:ind w:left="1417"/>
        <w:jc w:val="both"/>
        <w:rPr>
          <w:rFonts w:ascii="Times New Roman" w:hAnsi="Times New Roman" w:cs="Times New Roman"/>
          <w:sz w:val="24"/>
          <w:szCs w:val="24"/>
        </w:rPr>
      </w:pPr>
      <w:r w:rsidRPr="00282115">
        <w:rPr>
          <w:rFonts w:ascii="Times New Roman" w:hAnsi="Times New Roman" w:cs="Times New Roman"/>
          <w:sz w:val="24"/>
          <w:szCs w:val="24"/>
        </w:rPr>
        <w:t>Dentro de las ventajas más importantes por la que se optó por utilizar IBM Rational Rose se tiene:</w:t>
      </w:r>
    </w:p>
    <w:p w14:paraId="4F52F8E6" w14:textId="77777777" w:rsidR="00D95BC5" w:rsidRPr="00282115" w:rsidRDefault="00D95BC5" w:rsidP="00E234AB">
      <w:pPr>
        <w:autoSpaceDE w:val="0"/>
        <w:autoSpaceDN w:val="0"/>
        <w:adjustRightInd w:val="0"/>
        <w:spacing w:after="0" w:line="240" w:lineRule="auto"/>
        <w:ind w:left="1417"/>
        <w:jc w:val="both"/>
        <w:rPr>
          <w:rFonts w:ascii="Times New Roman" w:hAnsi="Times New Roman" w:cs="Times New Roman"/>
          <w:sz w:val="24"/>
          <w:szCs w:val="24"/>
        </w:rPr>
      </w:pPr>
    </w:p>
    <w:p w14:paraId="3D235FF4" w14:textId="77777777" w:rsidR="00D95BC5" w:rsidRPr="00282115" w:rsidRDefault="00D95BC5" w:rsidP="00E234AB">
      <w:pPr>
        <w:pStyle w:val="Prrafodelista"/>
        <w:numPr>
          <w:ilvl w:val="3"/>
          <w:numId w:val="13"/>
        </w:numPr>
        <w:autoSpaceDE w:val="0"/>
        <w:autoSpaceDN w:val="0"/>
        <w:adjustRightInd w:val="0"/>
        <w:spacing w:after="0" w:line="240" w:lineRule="auto"/>
        <w:ind w:left="1417" w:hanging="284"/>
        <w:jc w:val="both"/>
        <w:rPr>
          <w:rFonts w:ascii="Times New Roman" w:hAnsi="Times New Roman" w:cs="Times New Roman"/>
          <w:sz w:val="24"/>
          <w:szCs w:val="24"/>
        </w:rPr>
      </w:pPr>
      <w:r w:rsidRPr="00282115">
        <w:rPr>
          <w:rFonts w:ascii="Times New Roman" w:hAnsi="Times New Roman" w:cs="Times New Roman"/>
          <w:sz w:val="24"/>
          <w:szCs w:val="24"/>
        </w:rPr>
        <w:t>Genera modelos visuales en lenguaje UML de arquitecturas de software y bases de datos.</w:t>
      </w:r>
    </w:p>
    <w:p w14:paraId="1124E9A9" w14:textId="77777777" w:rsidR="00D95BC5" w:rsidRDefault="00D95BC5" w:rsidP="00E234AB">
      <w:pPr>
        <w:pStyle w:val="Prrafodelista"/>
        <w:numPr>
          <w:ilvl w:val="3"/>
          <w:numId w:val="13"/>
        </w:numPr>
        <w:autoSpaceDE w:val="0"/>
        <w:autoSpaceDN w:val="0"/>
        <w:adjustRightInd w:val="0"/>
        <w:spacing w:after="0" w:line="240" w:lineRule="auto"/>
        <w:ind w:left="1417" w:hanging="284"/>
        <w:jc w:val="both"/>
        <w:rPr>
          <w:rFonts w:ascii="Times New Roman" w:hAnsi="Times New Roman" w:cs="Times New Roman"/>
          <w:sz w:val="24"/>
          <w:szCs w:val="24"/>
        </w:rPr>
      </w:pPr>
      <w:r w:rsidRPr="00282115">
        <w:rPr>
          <w:rFonts w:ascii="Times New Roman" w:hAnsi="Times New Roman" w:cs="Times New Roman"/>
          <w:sz w:val="24"/>
          <w:szCs w:val="24"/>
        </w:rPr>
        <w:t>Contiene herramientas web y XML para el modelado de aplicaciones web.</w:t>
      </w:r>
    </w:p>
    <w:p w14:paraId="0FB86EDA" w14:textId="77777777" w:rsidR="00E234AB" w:rsidRDefault="00E234AB" w:rsidP="00E234AB">
      <w:pPr>
        <w:autoSpaceDE w:val="0"/>
        <w:autoSpaceDN w:val="0"/>
        <w:adjustRightInd w:val="0"/>
        <w:spacing w:after="0" w:line="240" w:lineRule="auto"/>
        <w:jc w:val="both"/>
        <w:rPr>
          <w:rFonts w:ascii="Times New Roman" w:hAnsi="Times New Roman" w:cs="Times New Roman"/>
          <w:sz w:val="24"/>
          <w:szCs w:val="24"/>
        </w:rPr>
      </w:pPr>
    </w:p>
    <w:p w14:paraId="19AE5CED" w14:textId="77777777" w:rsidR="00E234AB" w:rsidRDefault="00E234AB" w:rsidP="00E234AB">
      <w:pPr>
        <w:autoSpaceDE w:val="0"/>
        <w:autoSpaceDN w:val="0"/>
        <w:adjustRightInd w:val="0"/>
        <w:spacing w:after="0" w:line="240" w:lineRule="auto"/>
        <w:jc w:val="both"/>
        <w:rPr>
          <w:rFonts w:ascii="Times New Roman" w:hAnsi="Times New Roman" w:cs="Times New Roman"/>
          <w:sz w:val="24"/>
          <w:szCs w:val="24"/>
        </w:rPr>
      </w:pPr>
    </w:p>
    <w:p w14:paraId="512F9CD4" w14:textId="77777777" w:rsidR="00E234AB" w:rsidRDefault="00E234AB" w:rsidP="00E234AB">
      <w:pPr>
        <w:autoSpaceDE w:val="0"/>
        <w:autoSpaceDN w:val="0"/>
        <w:adjustRightInd w:val="0"/>
        <w:spacing w:after="0" w:line="240" w:lineRule="auto"/>
        <w:jc w:val="both"/>
        <w:rPr>
          <w:rFonts w:ascii="Times New Roman" w:hAnsi="Times New Roman" w:cs="Times New Roman"/>
          <w:sz w:val="24"/>
          <w:szCs w:val="24"/>
        </w:rPr>
      </w:pPr>
    </w:p>
    <w:p w14:paraId="4ED6272F" w14:textId="77777777" w:rsidR="00E83546" w:rsidRPr="00E234AB" w:rsidRDefault="00E83546" w:rsidP="00E234AB">
      <w:pPr>
        <w:autoSpaceDE w:val="0"/>
        <w:autoSpaceDN w:val="0"/>
        <w:adjustRightInd w:val="0"/>
        <w:spacing w:after="0" w:line="240" w:lineRule="auto"/>
        <w:jc w:val="both"/>
        <w:rPr>
          <w:rFonts w:ascii="Times New Roman" w:hAnsi="Times New Roman" w:cs="Times New Roman"/>
          <w:sz w:val="24"/>
          <w:szCs w:val="24"/>
        </w:rPr>
      </w:pPr>
    </w:p>
    <w:p w14:paraId="5024BFF3" w14:textId="77777777" w:rsidR="00D95BC5" w:rsidRDefault="008643EF" w:rsidP="00E234AB">
      <w:pPr>
        <w:pStyle w:val="Ttulo3"/>
        <w:numPr>
          <w:ilvl w:val="1"/>
          <w:numId w:val="21"/>
        </w:numPr>
        <w:spacing w:line="240" w:lineRule="auto"/>
        <w:rPr>
          <w:rFonts w:ascii="Times New Roman" w:hAnsi="Times New Roman" w:cs="Times New Roman"/>
          <w:color w:val="auto"/>
          <w:sz w:val="24"/>
          <w:szCs w:val="24"/>
        </w:rPr>
      </w:pPr>
      <w:bookmarkStart w:id="576" w:name="_Toc412395592"/>
      <w:bookmarkStart w:id="577" w:name="_Toc412455146"/>
      <w:r>
        <w:rPr>
          <w:rFonts w:ascii="Times New Roman" w:hAnsi="Times New Roman" w:cs="Times New Roman"/>
          <w:color w:val="auto"/>
          <w:sz w:val="24"/>
          <w:szCs w:val="24"/>
        </w:rPr>
        <w:lastRenderedPageBreak/>
        <w:t>Pruebas</w:t>
      </w:r>
      <w:r w:rsidR="00E340B4" w:rsidRPr="00E340B4">
        <w:rPr>
          <w:rFonts w:ascii="Times New Roman" w:hAnsi="Times New Roman" w:cs="Times New Roman"/>
          <w:color w:val="auto"/>
          <w:sz w:val="24"/>
          <w:szCs w:val="24"/>
        </w:rPr>
        <w:t>.</w:t>
      </w:r>
      <w:bookmarkEnd w:id="576"/>
      <w:bookmarkEnd w:id="577"/>
    </w:p>
    <w:p w14:paraId="2CE4B907" w14:textId="77777777" w:rsidR="00471929" w:rsidRPr="00471929" w:rsidRDefault="00471929" w:rsidP="00E234AB">
      <w:pPr>
        <w:pStyle w:val="Prrafodelista"/>
        <w:spacing w:line="240" w:lineRule="auto"/>
      </w:pPr>
    </w:p>
    <w:p w14:paraId="5D9AFCA9" w14:textId="77777777" w:rsidR="00D95BC5" w:rsidRPr="00282115" w:rsidRDefault="00D95BC5" w:rsidP="00E234AB">
      <w:pPr>
        <w:autoSpaceDE w:val="0"/>
        <w:autoSpaceDN w:val="0"/>
        <w:adjustRightInd w:val="0"/>
        <w:spacing w:after="0" w:line="240" w:lineRule="auto"/>
        <w:ind w:left="360"/>
        <w:jc w:val="both"/>
        <w:rPr>
          <w:rFonts w:ascii="Times New Roman" w:hAnsi="Times New Roman" w:cs="Times New Roman"/>
          <w:sz w:val="24"/>
          <w:szCs w:val="24"/>
        </w:rPr>
      </w:pPr>
      <w:r w:rsidRPr="00282115">
        <w:rPr>
          <w:rFonts w:ascii="Times New Roman" w:hAnsi="Times New Roman" w:cs="Times New Roman"/>
          <w:sz w:val="24"/>
          <w:szCs w:val="24"/>
        </w:rPr>
        <w:t>En esta parte del proyecto se detallan las pruebas que se harán para comprobar</w:t>
      </w:r>
      <w:r w:rsidR="00C56FD3" w:rsidRPr="00282115">
        <w:rPr>
          <w:rFonts w:ascii="Times New Roman" w:hAnsi="Times New Roman" w:cs="Times New Roman"/>
          <w:sz w:val="24"/>
          <w:szCs w:val="24"/>
        </w:rPr>
        <w:t xml:space="preserve"> el correcto funcionamiento del </w:t>
      </w:r>
      <w:r w:rsidR="00C56FD3" w:rsidRPr="00282115">
        <w:rPr>
          <w:rFonts w:ascii="Times New Roman" w:hAnsi="Times New Roman" w:cs="Times New Roman"/>
          <w:bCs/>
          <w:sz w:val="24"/>
          <w:szCs w:val="24"/>
        </w:rPr>
        <w:t xml:space="preserve">Sistema Móvil para Consulta de Requisitorias </w:t>
      </w:r>
      <w:r w:rsidR="00C56FD3" w:rsidRPr="00282115">
        <w:rPr>
          <w:rFonts w:ascii="Times New Roman" w:eastAsia="Times New Roman" w:hAnsi="Times New Roman" w:cs="Times New Roman"/>
          <w:bCs/>
          <w:sz w:val="24"/>
          <w:szCs w:val="24"/>
          <w:lang w:eastAsia="es-PE"/>
        </w:rPr>
        <w:t>PNP App Requisitorias 1.0</w:t>
      </w:r>
      <w:r w:rsidRPr="00282115">
        <w:rPr>
          <w:rFonts w:ascii="Times New Roman" w:hAnsi="Times New Roman" w:cs="Times New Roman"/>
          <w:sz w:val="24"/>
          <w:szCs w:val="24"/>
        </w:rPr>
        <w:t>, con la finalidad de controlar la calidad del producto final, por ello se presenta una visión general del plan de pruebas que se siguió durante y luego de la construcción del  sistema.</w:t>
      </w:r>
    </w:p>
    <w:p w14:paraId="1DDBC54D" w14:textId="77777777" w:rsidR="00D95BC5" w:rsidRPr="00282115" w:rsidRDefault="00D95BC5" w:rsidP="00E234AB">
      <w:pPr>
        <w:autoSpaceDE w:val="0"/>
        <w:autoSpaceDN w:val="0"/>
        <w:adjustRightInd w:val="0"/>
        <w:spacing w:after="0" w:line="240" w:lineRule="auto"/>
        <w:ind w:left="360"/>
        <w:jc w:val="both"/>
        <w:rPr>
          <w:rFonts w:ascii="Times New Roman" w:hAnsi="Times New Roman" w:cs="Times New Roman"/>
          <w:sz w:val="24"/>
          <w:szCs w:val="24"/>
        </w:rPr>
      </w:pPr>
      <w:r w:rsidRPr="00282115">
        <w:rPr>
          <w:rFonts w:ascii="Times New Roman" w:hAnsi="Times New Roman" w:cs="Times New Roman"/>
          <w:sz w:val="24"/>
          <w:szCs w:val="24"/>
        </w:rPr>
        <w:t xml:space="preserve"> </w:t>
      </w:r>
    </w:p>
    <w:p w14:paraId="132CCFA6" w14:textId="77777777" w:rsidR="00D95BC5" w:rsidRPr="00282115" w:rsidRDefault="00D95BC5" w:rsidP="00E234AB">
      <w:pPr>
        <w:autoSpaceDE w:val="0"/>
        <w:autoSpaceDN w:val="0"/>
        <w:adjustRightInd w:val="0"/>
        <w:spacing w:after="0" w:line="240" w:lineRule="auto"/>
        <w:ind w:left="360"/>
        <w:jc w:val="both"/>
        <w:rPr>
          <w:rFonts w:ascii="Times New Roman" w:hAnsi="Times New Roman" w:cs="Times New Roman"/>
          <w:sz w:val="24"/>
          <w:szCs w:val="24"/>
        </w:rPr>
      </w:pPr>
      <w:r w:rsidRPr="00282115">
        <w:rPr>
          <w:rFonts w:ascii="Times New Roman" w:hAnsi="Times New Roman" w:cs="Times New Roman"/>
          <w:sz w:val="24"/>
          <w:szCs w:val="24"/>
        </w:rPr>
        <w:t>El propósito del Plan de Pruebas es el de establecer y documentar la planificación de las pruebas en el sistema, así como definir la estrategia a utilizar para su ejecución. Las pruebas permitirán verificar el cumplimiento de todo lo especificado en el Documento de Especificación de Requisitos de Software.</w:t>
      </w:r>
    </w:p>
    <w:p w14:paraId="3926E161" w14:textId="77777777" w:rsidR="00D95BC5" w:rsidRPr="00282115" w:rsidRDefault="00D95BC5" w:rsidP="00E234AB">
      <w:pPr>
        <w:autoSpaceDE w:val="0"/>
        <w:autoSpaceDN w:val="0"/>
        <w:adjustRightInd w:val="0"/>
        <w:spacing w:after="0" w:line="240" w:lineRule="auto"/>
        <w:ind w:left="360"/>
        <w:jc w:val="both"/>
        <w:rPr>
          <w:rFonts w:ascii="Times New Roman" w:hAnsi="Times New Roman" w:cs="Times New Roman"/>
          <w:sz w:val="24"/>
          <w:szCs w:val="24"/>
        </w:rPr>
      </w:pPr>
    </w:p>
    <w:p w14:paraId="23A12A6B" w14:textId="77777777" w:rsidR="00D95BC5" w:rsidRPr="00282115" w:rsidRDefault="00D95BC5" w:rsidP="00E234AB">
      <w:pPr>
        <w:autoSpaceDE w:val="0"/>
        <w:autoSpaceDN w:val="0"/>
        <w:adjustRightInd w:val="0"/>
        <w:spacing w:after="0" w:line="240" w:lineRule="auto"/>
        <w:ind w:left="360"/>
        <w:jc w:val="both"/>
        <w:rPr>
          <w:rFonts w:ascii="Times New Roman" w:hAnsi="Times New Roman" w:cs="Times New Roman"/>
          <w:sz w:val="24"/>
          <w:szCs w:val="24"/>
        </w:rPr>
      </w:pPr>
      <w:r w:rsidRPr="00282115">
        <w:rPr>
          <w:rFonts w:ascii="Times New Roman" w:hAnsi="Times New Roman" w:cs="Times New Roman"/>
          <w:sz w:val="24"/>
          <w:szCs w:val="24"/>
        </w:rPr>
        <w:t>Existen distintos tipos de pruebas para cada necesidad de verificación, las pruebas a utilizar en el sistema fueron los siguientes:</w:t>
      </w:r>
    </w:p>
    <w:p w14:paraId="78E51F16" w14:textId="77777777" w:rsidR="00D95BC5" w:rsidRPr="00282115" w:rsidRDefault="00D95BC5" w:rsidP="00E234AB">
      <w:pPr>
        <w:autoSpaceDE w:val="0"/>
        <w:autoSpaceDN w:val="0"/>
        <w:adjustRightInd w:val="0"/>
        <w:spacing w:after="0" w:line="240" w:lineRule="auto"/>
        <w:ind w:left="360"/>
        <w:jc w:val="both"/>
        <w:rPr>
          <w:rFonts w:ascii="Times New Roman" w:hAnsi="Times New Roman" w:cs="Times New Roman"/>
          <w:sz w:val="24"/>
          <w:szCs w:val="24"/>
        </w:rPr>
      </w:pPr>
    </w:p>
    <w:p w14:paraId="08E6957E"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1101B80D" w14:textId="77777777" w:rsidR="00D95BC5" w:rsidRPr="00471929" w:rsidRDefault="00D95BC5" w:rsidP="00E234AB">
      <w:pPr>
        <w:pStyle w:val="Prrafodelista"/>
        <w:numPr>
          <w:ilvl w:val="2"/>
          <w:numId w:val="21"/>
        </w:numPr>
        <w:autoSpaceDE w:val="0"/>
        <w:autoSpaceDN w:val="0"/>
        <w:adjustRightInd w:val="0"/>
        <w:spacing w:after="0" w:line="240" w:lineRule="auto"/>
        <w:jc w:val="both"/>
        <w:rPr>
          <w:rFonts w:ascii="Times New Roman" w:hAnsi="Times New Roman" w:cs="Times New Roman"/>
          <w:b/>
          <w:bCs/>
        </w:rPr>
      </w:pPr>
      <w:r w:rsidRPr="00471929">
        <w:rPr>
          <w:rFonts w:ascii="Times New Roman" w:hAnsi="Times New Roman" w:cs="Times New Roman"/>
          <w:b/>
          <w:bCs/>
        </w:rPr>
        <w:t>Pruebas Unitarias.</w:t>
      </w:r>
    </w:p>
    <w:p w14:paraId="09FE83D2" w14:textId="77777777" w:rsidR="00D95BC5" w:rsidRPr="00282115" w:rsidRDefault="00D95BC5" w:rsidP="00E234AB">
      <w:pPr>
        <w:autoSpaceDE w:val="0"/>
        <w:autoSpaceDN w:val="0"/>
        <w:adjustRightInd w:val="0"/>
        <w:spacing w:after="0" w:line="240" w:lineRule="auto"/>
        <w:ind w:left="993"/>
        <w:jc w:val="both"/>
        <w:rPr>
          <w:rFonts w:ascii="Times New Roman" w:hAnsi="Times New Roman" w:cs="Times New Roman"/>
          <w:sz w:val="24"/>
          <w:szCs w:val="24"/>
        </w:rPr>
      </w:pPr>
      <w:r w:rsidRPr="00282115">
        <w:rPr>
          <w:rFonts w:ascii="Times New Roman" w:hAnsi="Times New Roman" w:cs="Times New Roman"/>
          <w:sz w:val="24"/>
          <w:szCs w:val="24"/>
        </w:rPr>
        <w:t xml:space="preserve">Las pruebas unitarias tienen por objetivo demostrar que las funcionalidades del sistema (Casos de Uso) operan de forma correcta e independiente una de otra. </w:t>
      </w:r>
    </w:p>
    <w:p w14:paraId="0413D281" w14:textId="77777777" w:rsidR="00D95BC5" w:rsidRPr="00282115" w:rsidRDefault="00D95BC5" w:rsidP="00E234AB">
      <w:pPr>
        <w:autoSpaceDE w:val="0"/>
        <w:autoSpaceDN w:val="0"/>
        <w:adjustRightInd w:val="0"/>
        <w:spacing w:after="0" w:line="240" w:lineRule="auto"/>
        <w:ind w:left="993"/>
        <w:jc w:val="both"/>
        <w:rPr>
          <w:rFonts w:ascii="Times New Roman" w:hAnsi="Times New Roman" w:cs="Times New Roman"/>
          <w:sz w:val="24"/>
          <w:szCs w:val="24"/>
        </w:rPr>
      </w:pPr>
    </w:p>
    <w:p w14:paraId="077F4FB8" w14:textId="7F2A54BB" w:rsidR="00D95BC5" w:rsidRPr="00282115" w:rsidRDefault="00D95BC5" w:rsidP="00E234AB">
      <w:pPr>
        <w:autoSpaceDE w:val="0"/>
        <w:autoSpaceDN w:val="0"/>
        <w:adjustRightInd w:val="0"/>
        <w:spacing w:after="0" w:line="240" w:lineRule="auto"/>
        <w:ind w:left="993"/>
        <w:jc w:val="both"/>
        <w:rPr>
          <w:rFonts w:ascii="Times New Roman" w:hAnsi="Times New Roman" w:cs="Times New Roman"/>
          <w:sz w:val="24"/>
          <w:szCs w:val="24"/>
        </w:rPr>
      </w:pPr>
      <w:r w:rsidRPr="00282115">
        <w:rPr>
          <w:rFonts w:ascii="Times New Roman" w:hAnsi="Times New Roman" w:cs="Times New Roman"/>
          <w:sz w:val="24"/>
          <w:szCs w:val="24"/>
        </w:rPr>
        <w:t xml:space="preserve">Estas pruebas </w:t>
      </w:r>
      <w:r w:rsidR="009D55CB" w:rsidRPr="00282115">
        <w:rPr>
          <w:rFonts w:ascii="Times New Roman" w:hAnsi="Times New Roman" w:cs="Times New Roman"/>
          <w:sz w:val="24"/>
          <w:szCs w:val="24"/>
        </w:rPr>
        <w:t xml:space="preserve">de la parte web </w:t>
      </w:r>
      <w:r w:rsidRPr="00282115">
        <w:rPr>
          <w:rFonts w:ascii="Times New Roman" w:hAnsi="Times New Roman" w:cs="Times New Roman"/>
          <w:sz w:val="24"/>
          <w:szCs w:val="24"/>
        </w:rPr>
        <w:t xml:space="preserve">fueron realizadas con la ayuda del </w:t>
      </w:r>
      <w:r w:rsidR="009D55CB" w:rsidRPr="00282115">
        <w:rPr>
          <w:rFonts w:ascii="Times New Roman" w:hAnsi="Times New Roman" w:cs="Times New Roman"/>
          <w:sz w:val="24"/>
          <w:szCs w:val="24"/>
        </w:rPr>
        <w:t xml:space="preserve">IDE </w:t>
      </w:r>
      <w:commentRangeStart w:id="578"/>
      <w:r w:rsidR="009D55CB" w:rsidRPr="00282115">
        <w:rPr>
          <w:rFonts w:ascii="Times New Roman" w:hAnsi="Times New Roman" w:cs="Times New Roman"/>
          <w:sz w:val="24"/>
          <w:szCs w:val="24"/>
        </w:rPr>
        <w:t xml:space="preserve">Microsoft Visual Studio </w:t>
      </w:r>
      <w:del w:id="579" w:author="Edwin Huamaní" w:date="2015-02-23T04:45:00Z">
        <w:r w:rsidR="009D55CB" w:rsidRPr="00282115" w:rsidDel="00CF5559">
          <w:rPr>
            <w:rFonts w:ascii="Times New Roman" w:hAnsi="Times New Roman" w:cs="Times New Roman"/>
            <w:sz w:val="24"/>
            <w:szCs w:val="24"/>
          </w:rPr>
          <w:delText>2012</w:delText>
        </w:r>
        <w:r w:rsidRPr="00282115" w:rsidDel="00CF5559">
          <w:rPr>
            <w:rFonts w:ascii="Times New Roman" w:hAnsi="Times New Roman" w:cs="Times New Roman"/>
            <w:sz w:val="24"/>
            <w:szCs w:val="24"/>
          </w:rPr>
          <w:delText xml:space="preserve"> </w:delText>
        </w:r>
      </w:del>
      <w:commentRangeEnd w:id="578"/>
      <w:ins w:id="580" w:author="Edwin Huamaní" w:date="2015-02-23T04:45:00Z">
        <w:r w:rsidR="00CF5559" w:rsidRPr="00282115">
          <w:rPr>
            <w:rFonts w:ascii="Times New Roman" w:hAnsi="Times New Roman" w:cs="Times New Roman"/>
            <w:sz w:val="24"/>
            <w:szCs w:val="24"/>
          </w:rPr>
          <w:t>201</w:t>
        </w:r>
      </w:ins>
      <w:r w:rsidR="00B1071F">
        <w:rPr>
          <w:rFonts w:ascii="Times New Roman" w:hAnsi="Times New Roman" w:cs="Times New Roman"/>
          <w:sz w:val="24"/>
          <w:szCs w:val="24"/>
        </w:rPr>
        <w:t>2</w:t>
      </w:r>
      <w:ins w:id="581" w:author="Edwin Huamaní" w:date="2015-02-23T04:45:00Z">
        <w:r w:rsidR="00CF5559" w:rsidRPr="00282115">
          <w:rPr>
            <w:rFonts w:ascii="Times New Roman" w:hAnsi="Times New Roman" w:cs="Times New Roman"/>
            <w:sz w:val="24"/>
            <w:szCs w:val="24"/>
          </w:rPr>
          <w:t xml:space="preserve"> </w:t>
        </w:r>
      </w:ins>
      <w:r w:rsidR="00165032">
        <w:rPr>
          <w:rStyle w:val="Refdecomentario"/>
        </w:rPr>
        <w:commentReference w:id="578"/>
      </w:r>
      <w:r w:rsidRPr="00282115">
        <w:rPr>
          <w:rFonts w:ascii="Times New Roman" w:hAnsi="Times New Roman" w:cs="Times New Roman"/>
          <w:sz w:val="24"/>
          <w:szCs w:val="24"/>
        </w:rPr>
        <w:t>para probar la validación de los campos de los formularios web y métodos de la aplicación</w:t>
      </w:r>
      <w:r w:rsidR="009D55CB" w:rsidRPr="00282115">
        <w:rPr>
          <w:rFonts w:ascii="Times New Roman" w:hAnsi="Times New Roman" w:cs="Times New Roman"/>
          <w:sz w:val="24"/>
          <w:szCs w:val="24"/>
        </w:rPr>
        <w:t xml:space="preserve">. Para la aplicación móvil con </w:t>
      </w:r>
      <w:commentRangeStart w:id="582"/>
      <w:del w:id="583" w:author="Edwin Huamaní" w:date="2015-02-23T04:46:00Z">
        <w:r w:rsidR="009D55CB" w:rsidRPr="00282115" w:rsidDel="00CF5559">
          <w:rPr>
            <w:rFonts w:ascii="Times New Roman" w:hAnsi="Times New Roman" w:cs="Times New Roman"/>
            <w:sz w:val="24"/>
            <w:szCs w:val="24"/>
          </w:rPr>
          <w:delText xml:space="preserve">ayuda </w:delText>
        </w:r>
        <w:commentRangeEnd w:id="582"/>
        <w:r w:rsidR="00165032" w:rsidDel="00CF5559">
          <w:rPr>
            <w:rStyle w:val="Refdecomentario"/>
          </w:rPr>
          <w:commentReference w:id="582"/>
        </w:r>
        <w:r w:rsidR="009D55CB" w:rsidRPr="00282115" w:rsidDel="00CF5559">
          <w:rPr>
            <w:rFonts w:ascii="Times New Roman" w:hAnsi="Times New Roman" w:cs="Times New Roman"/>
            <w:sz w:val="24"/>
            <w:szCs w:val="24"/>
          </w:rPr>
          <w:delText>de</w:delText>
        </w:r>
      </w:del>
      <w:ins w:id="584" w:author="Edwin Huamaní" w:date="2015-02-23T04:46:00Z">
        <w:r w:rsidR="00CF5559">
          <w:rPr>
            <w:rFonts w:ascii="Times New Roman" w:hAnsi="Times New Roman" w:cs="Times New Roman"/>
            <w:sz w:val="24"/>
            <w:szCs w:val="24"/>
          </w:rPr>
          <w:t>IDE</w:t>
        </w:r>
      </w:ins>
      <w:r w:rsidR="009D55CB" w:rsidRPr="00282115">
        <w:rPr>
          <w:rFonts w:ascii="Times New Roman" w:hAnsi="Times New Roman" w:cs="Times New Roman"/>
          <w:sz w:val="24"/>
          <w:szCs w:val="24"/>
        </w:rPr>
        <w:t xml:space="preserve"> Eclipse Jun</w:t>
      </w:r>
      <w:ins w:id="585" w:author="Edwin Huamaní" w:date="2015-02-23T04:46:00Z">
        <w:r w:rsidR="00CF5559">
          <w:rPr>
            <w:rFonts w:ascii="Times New Roman" w:hAnsi="Times New Roman" w:cs="Times New Roman"/>
            <w:sz w:val="24"/>
            <w:szCs w:val="24"/>
          </w:rPr>
          <w:t>e</w:t>
        </w:r>
      </w:ins>
      <w:del w:id="586" w:author="Edwin Huamaní" w:date="2015-02-23T04:46:00Z">
        <w:r w:rsidR="009D55CB" w:rsidRPr="00282115" w:rsidDel="00CF5559">
          <w:rPr>
            <w:rFonts w:ascii="Times New Roman" w:hAnsi="Times New Roman" w:cs="Times New Roman"/>
            <w:sz w:val="24"/>
            <w:szCs w:val="24"/>
          </w:rPr>
          <w:delText>o</w:delText>
        </w:r>
      </w:del>
      <w:r w:rsidR="009D55CB" w:rsidRPr="00282115">
        <w:rPr>
          <w:rFonts w:ascii="Times New Roman" w:hAnsi="Times New Roman" w:cs="Times New Roman"/>
          <w:sz w:val="24"/>
          <w:szCs w:val="24"/>
        </w:rPr>
        <w:t xml:space="preserve"> y su emulador</w:t>
      </w:r>
      <w:r w:rsidRPr="00282115">
        <w:rPr>
          <w:rFonts w:ascii="Times New Roman" w:hAnsi="Times New Roman" w:cs="Times New Roman"/>
          <w:sz w:val="24"/>
          <w:szCs w:val="24"/>
        </w:rPr>
        <w:t xml:space="preserve">. </w:t>
      </w:r>
      <w:commentRangeStart w:id="587"/>
      <w:r w:rsidRPr="00282115">
        <w:rPr>
          <w:rFonts w:ascii="Times New Roman" w:hAnsi="Times New Roman" w:cs="Times New Roman"/>
          <w:sz w:val="24"/>
          <w:szCs w:val="24"/>
        </w:rPr>
        <w:t>Las pruebas unitarias se realizaron por cada caso de uso</w:t>
      </w:r>
      <w:commentRangeEnd w:id="587"/>
      <w:r w:rsidR="00165032">
        <w:rPr>
          <w:rStyle w:val="Refdecomentario"/>
        </w:rPr>
        <w:commentReference w:id="587"/>
      </w:r>
      <w:r w:rsidRPr="00282115">
        <w:rPr>
          <w:rFonts w:ascii="Times New Roman" w:hAnsi="Times New Roman" w:cs="Times New Roman"/>
          <w:sz w:val="24"/>
          <w:szCs w:val="24"/>
        </w:rPr>
        <w:t>.</w:t>
      </w:r>
    </w:p>
    <w:p w14:paraId="3A2209CE" w14:textId="77777777" w:rsidR="00D95BC5" w:rsidRPr="00282115" w:rsidRDefault="00D95BC5" w:rsidP="00E234AB">
      <w:pPr>
        <w:spacing w:after="0" w:line="240" w:lineRule="auto"/>
        <w:jc w:val="both"/>
        <w:rPr>
          <w:rFonts w:ascii="Times New Roman" w:hAnsi="Times New Roman" w:cs="Times New Roman"/>
          <w:sz w:val="24"/>
          <w:szCs w:val="24"/>
        </w:rPr>
      </w:pPr>
    </w:p>
    <w:p w14:paraId="46DEF402" w14:textId="77777777" w:rsidR="00D95BC5" w:rsidRPr="00282115" w:rsidRDefault="00D95BC5" w:rsidP="00E234AB">
      <w:pPr>
        <w:spacing w:after="0" w:line="240" w:lineRule="auto"/>
        <w:jc w:val="both"/>
        <w:rPr>
          <w:rFonts w:ascii="Times New Roman" w:hAnsi="Times New Roman" w:cs="Times New Roman"/>
          <w:sz w:val="24"/>
          <w:szCs w:val="24"/>
        </w:rPr>
      </w:pPr>
    </w:p>
    <w:p w14:paraId="7243D833" w14:textId="77777777" w:rsidR="00D95BC5" w:rsidRPr="00282115" w:rsidRDefault="00D95BC5" w:rsidP="00E234AB">
      <w:pPr>
        <w:pStyle w:val="Prrafodelista"/>
        <w:numPr>
          <w:ilvl w:val="2"/>
          <w:numId w:val="21"/>
        </w:numPr>
        <w:autoSpaceDE w:val="0"/>
        <w:autoSpaceDN w:val="0"/>
        <w:adjustRightInd w:val="0"/>
        <w:spacing w:after="0" w:line="240" w:lineRule="auto"/>
        <w:ind w:left="1428"/>
        <w:jc w:val="both"/>
        <w:rPr>
          <w:rFonts w:ascii="Times New Roman" w:hAnsi="Times New Roman" w:cs="Times New Roman"/>
          <w:bCs/>
          <w:sz w:val="24"/>
          <w:szCs w:val="24"/>
        </w:rPr>
      </w:pPr>
      <w:r w:rsidRPr="00471929">
        <w:rPr>
          <w:rFonts w:ascii="Times New Roman" w:hAnsi="Times New Roman" w:cs="Times New Roman"/>
          <w:b/>
          <w:bCs/>
        </w:rPr>
        <w:t>Pruebas de Integración</w:t>
      </w:r>
      <w:r w:rsidRPr="00282115">
        <w:rPr>
          <w:rFonts w:ascii="Times New Roman" w:hAnsi="Times New Roman" w:cs="Times New Roman"/>
          <w:bCs/>
          <w:sz w:val="24"/>
          <w:szCs w:val="24"/>
        </w:rPr>
        <w:t>.</w:t>
      </w:r>
    </w:p>
    <w:p w14:paraId="2FCA16D0" w14:textId="77777777" w:rsidR="00D95BC5" w:rsidRPr="00282115" w:rsidRDefault="00D95BC5" w:rsidP="00E234AB">
      <w:pPr>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 xml:space="preserve">Las pruebas de integración cubren varias funcionalidades del sistema (Casos de Uso), el objetivo de este tipo de pruebas es la combinación de las distintas partes del sistema que se probaron independientemente para comprobar si funcionan correctamente en conjunto. </w:t>
      </w:r>
    </w:p>
    <w:p w14:paraId="76D9EDD2" w14:textId="77777777" w:rsidR="00D95BC5" w:rsidRPr="00282115" w:rsidRDefault="00D95BC5" w:rsidP="00E234AB">
      <w:pPr>
        <w:autoSpaceDE w:val="0"/>
        <w:autoSpaceDN w:val="0"/>
        <w:adjustRightInd w:val="0"/>
        <w:spacing w:after="0" w:line="240" w:lineRule="auto"/>
        <w:ind w:left="1428"/>
        <w:jc w:val="both"/>
        <w:rPr>
          <w:rFonts w:ascii="Times New Roman" w:hAnsi="Times New Roman" w:cs="Times New Roman"/>
          <w:sz w:val="24"/>
          <w:szCs w:val="24"/>
        </w:rPr>
      </w:pPr>
    </w:p>
    <w:p w14:paraId="21857D56" w14:textId="77777777" w:rsidR="00D95BC5" w:rsidRDefault="00D95BC5" w:rsidP="00E234AB">
      <w:pPr>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 xml:space="preserve">Se realizó de manera implícita al realizar las pruebas del caso de uso. Estas pruebas se abordarán de la siguiente manera: El </w:t>
      </w:r>
      <w:commentRangeStart w:id="588"/>
      <w:r w:rsidRPr="00282115">
        <w:rPr>
          <w:rFonts w:ascii="Times New Roman" w:hAnsi="Times New Roman" w:cs="Times New Roman"/>
          <w:sz w:val="24"/>
          <w:szCs w:val="24"/>
        </w:rPr>
        <w:t xml:space="preserve">Tester </w:t>
      </w:r>
      <w:commentRangeEnd w:id="588"/>
      <w:r w:rsidR="00165032">
        <w:rPr>
          <w:rStyle w:val="Refdecomentario"/>
        </w:rPr>
        <w:commentReference w:id="588"/>
      </w:r>
      <w:r w:rsidRPr="00282115">
        <w:rPr>
          <w:rFonts w:ascii="Times New Roman" w:hAnsi="Times New Roman" w:cs="Times New Roman"/>
          <w:sz w:val="24"/>
          <w:szCs w:val="24"/>
        </w:rPr>
        <w:t>una vez terminada la implementación de los componentes se encarga de verificar que la interacción entre ellos sea correcta haciendo seguimiento a nivel de código (DEBUG) de los diferentes resultados entre cada componente</w:t>
      </w:r>
    </w:p>
    <w:p w14:paraId="08AA23B3" w14:textId="77777777" w:rsidR="00E83546" w:rsidRPr="00282115" w:rsidRDefault="00E83546" w:rsidP="00E234AB">
      <w:pPr>
        <w:autoSpaceDE w:val="0"/>
        <w:autoSpaceDN w:val="0"/>
        <w:adjustRightInd w:val="0"/>
        <w:spacing w:after="0" w:line="240" w:lineRule="auto"/>
        <w:ind w:left="1428"/>
        <w:jc w:val="both"/>
        <w:rPr>
          <w:rFonts w:ascii="Times New Roman" w:hAnsi="Times New Roman" w:cs="Times New Roman"/>
          <w:sz w:val="24"/>
          <w:szCs w:val="24"/>
        </w:rPr>
      </w:pPr>
    </w:p>
    <w:p w14:paraId="19262363" w14:textId="77777777" w:rsidR="00D95BC5" w:rsidRPr="00471929" w:rsidRDefault="00D95BC5" w:rsidP="00E234AB">
      <w:pPr>
        <w:autoSpaceDE w:val="0"/>
        <w:autoSpaceDN w:val="0"/>
        <w:adjustRightInd w:val="0"/>
        <w:spacing w:after="0" w:line="240" w:lineRule="auto"/>
        <w:ind w:left="1428"/>
        <w:jc w:val="both"/>
        <w:rPr>
          <w:rFonts w:ascii="Times New Roman" w:hAnsi="Times New Roman" w:cs="Times New Roman"/>
          <w:b/>
        </w:rPr>
      </w:pPr>
    </w:p>
    <w:p w14:paraId="672849F4" w14:textId="77777777" w:rsidR="00D95BC5" w:rsidRPr="00471929" w:rsidRDefault="00D95BC5" w:rsidP="00E234AB">
      <w:pPr>
        <w:pStyle w:val="Prrafodelista"/>
        <w:numPr>
          <w:ilvl w:val="2"/>
          <w:numId w:val="21"/>
        </w:numPr>
        <w:autoSpaceDE w:val="0"/>
        <w:autoSpaceDN w:val="0"/>
        <w:adjustRightInd w:val="0"/>
        <w:spacing w:after="0" w:line="240" w:lineRule="auto"/>
        <w:ind w:left="1428" w:hanging="709"/>
        <w:jc w:val="both"/>
        <w:rPr>
          <w:rFonts w:ascii="Times New Roman" w:hAnsi="Times New Roman" w:cs="Times New Roman"/>
          <w:b/>
          <w:bCs/>
        </w:rPr>
      </w:pPr>
      <w:r w:rsidRPr="00471929">
        <w:rPr>
          <w:rFonts w:ascii="Times New Roman" w:hAnsi="Times New Roman" w:cs="Times New Roman"/>
          <w:b/>
          <w:bCs/>
        </w:rPr>
        <w:lastRenderedPageBreak/>
        <w:t>Pruebas de Caso de Uso.</w:t>
      </w:r>
    </w:p>
    <w:p w14:paraId="0FAA104D" w14:textId="77777777" w:rsidR="00D95BC5" w:rsidRPr="00282115" w:rsidRDefault="00D95BC5" w:rsidP="00E234AB">
      <w:pPr>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 xml:space="preserve">Se verificará la correcta implementación de los flujos básicos y alternativos de todos los casos de uso del sistema, lo realizará el </w:t>
      </w:r>
      <w:commentRangeStart w:id="589"/>
      <w:r w:rsidRPr="00282115">
        <w:rPr>
          <w:rFonts w:ascii="Times New Roman" w:hAnsi="Times New Roman" w:cs="Times New Roman"/>
          <w:sz w:val="24"/>
          <w:szCs w:val="24"/>
        </w:rPr>
        <w:t xml:space="preserve">Tester </w:t>
      </w:r>
      <w:commentRangeEnd w:id="589"/>
      <w:r w:rsidR="00165032">
        <w:rPr>
          <w:rStyle w:val="Refdecomentario"/>
        </w:rPr>
        <w:commentReference w:id="589"/>
      </w:r>
      <w:r w:rsidRPr="00282115">
        <w:rPr>
          <w:rFonts w:ascii="Times New Roman" w:hAnsi="Times New Roman" w:cs="Times New Roman"/>
          <w:sz w:val="24"/>
          <w:szCs w:val="24"/>
        </w:rPr>
        <w:t>utilizando las interfaces del sistema e ingresará una serie de parámetros que se encuentran especificados en la misma prueba.</w:t>
      </w:r>
    </w:p>
    <w:p w14:paraId="0A401AB7" w14:textId="77777777" w:rsidR="00D95BC5" w:rsidRPr="00282115" w:rsidRDefault="00D95BC5" w:rsidP="00E234AB">
      <w:pPr>
        <w:autoSpaceDE w:val="0"/>
        <w:autoSpaceDN w:val="0"/>
        <w:adjustRightInd w:val="0"/>
        <w:spacing w:after="0" w:line="240" w:lineRule="auto"/>
        <w:ind w:left="1428"/>
        <w:jc w:val="both"/>
        <w:rPr>
          <w:rFonts w:ascii="Times New Roman" w:hAnsi="Times New Roman" w:cs="Times New Roman"/>
          <w:sz w:val="24"/>
          <w:szCs w:val="24"/>
        </w:rPr>
      </w:pPr>
    </w:p>
    <w:p w14:paraId="584D8F8F" w14:textId="77777777" w:rsidR="00D95BC5" w:rsidRPr="00282115" w:rsidRDefault="00D95BC5" w:rsidP="00E234AB">
      <w:pPr>
        <w:autoSpaceDE w:val="0"/>
        <w:autoSpaceDN w:val="0"/>
        <w:adjustRightInd w:val="0"/>
        <w:spacing w:after="0" w:line="240" w:lineRule="auto"/>
        <w:ind w:left="1428"/>
        <w:jc w:val="both"/>
        <w:rPr>
          <w:rFonts w:ascii="Times New Roman" w:hAnsi="Times New Roman" w:cs="Times New Roman"/>
          <w:sz w:val="24"/>
          <w:szCs w:val="24"/>
        </w:rPr>
      </w:pPr>
    </w:p>
    <w:p w14:paraId="328939D1" w14:textId="77777777" w:rsidR="00D95BC5" w:rsidRPr="00471929" w:rsidRDefault="00D95BC5" w:rsidP="00E234AB">
      <w:pPr>
        <w:pStyle w:val="Prrafodelista"/>
        <w:numPr>
          <w:ilvl w:val="2"/>
          <w:numId w:val="21"/>
        </w:numPr>
        <w:autoSpaceDE w:val="0"/>
        <w:autoSpaceDN w:val="0"/>
        <w:adjustRightInd w:val="0"/>
        <w:spacing w:after="0" w:line="240" w:lineRule="auto"/>
        <w:ind w:left="1428"/>
        <w:jc w:val="both"/>
        <w:rPr>
          <w:rFonts w:ascii="Times New Roman" w:hAnsi="Times New Roman" w:cs="Times New Roman"/>
          <w:b/>
          <w:bCs/>
        </w:rPr>
      </w:pPr>
      <w:r w:rsidRPr="00471929">
        <w:rPr>
          <w:rFonts w:ascii="Times New Roman" w:hAnsi="Times New Roman" w:cs="Times New Roman"/>
          <w:b/>
          <w:bCs/>
        </w:rPr>
        <w:t>Prueba de requerimiento.</w:t>
      </w:r>
    </w:p>
    <w:p w14:paraId="557BCABC" w14:textId="77777777" w:rsidR="00D95BC5" w:rsidRPr="00282115" w:rsidRDefault="00D95BC5" w:rsidP="00E234AB">
      <w:pPr>
        <w:autoSpaceDE w:val="0"/>
        <w:autoSpaceDN w:val="0"/>
        <w:adjustRightInd w:val="0"/>
        <w:spacing w:after="0" w:line="240" w:lineRule="auto"/>
        <w:ind w:left="1428"/>
        <w:jc w:val="both"/>
        <w:rPr>
          <w:rFonts w:ascii="Times New Roman" w:hAnsi="Times New Roman" w:cs="Times New Roman"/>
          <w:sz w:val="24"/>
          <w:szCs w:val="24"/>
        </w:rPr>
      </w:pPr>
      <w:r w:rsidRPr="00282115">
        <w:rPr>
          <w:rFonts w:ascii="Times New Roman" w:hAnsi="Times New Roman" w:cs="Times New Roman"/>
          <w:sz w:val="24"/>
          <w:szCs w:val="24"/>
        </w:rPr>
        <w:t xml:space="preserve">Esta prueba contará con la intervención del </w:t>
      </w:r>
      <w:commentRangeStart w:id="590"/>
      <w:r w:rsidRPr="00282115">
        <w:rPr>
          <w:rFonts w:ascii="Times New Roman" w:hAnsi="Times New Roman" w:cs="Times New Roman"/>
          <w:sz w:val="24"/>
          <w:szCs w:val="24"/>
        </w:rPr>
        <w:t xml:space="preserve">Tester </w:t>
      </w:r>
      <w:commentRangeEnd w:id="590"/>
      <w:r w:rsidR="00165032">
        <w:rPr>
          <w:rStyle w:val="Refdecomentario"/>
        </w:rPr>
        <w:commentReference w:id="590"/>
      </w:r>
      <w:r w:rsidRPr="00282115">
        <w:rPr>
          <w:rFonts w:ascii="Times New Roman" w:hAnsi="Times New Roman" w:cs="Times New Roman"/>
          <w:sz w:val="24"/>
          <w:szCs w:val="24"/>
        </w:rPr>
        <w:t>y/o usuario el objetivo de estas pruebas es buscar discrepancias entre los requerimientos y la ejecución del software. Las pruebas de requerimiento fueron realizadas basándose en los requerimientos iniciales y determinando si se habían cumplido cada uno de los requerimientos</w:t>
      </w:r>
    </w:p>
    <w:p w14:paraId="091D76E7" w14:textId="77777777" w:rsidR="00D95BC5" w:rsidRDefault="00D95BC5" w:rsidP="00E234AB">
      <w:pPr>
        <w:autoSpaceDE w:val="0"/>
        <w:autoSpaceDN w:val="0"/>
        <w:adjustRightInd w:val="0"/>
        <w:spacing w:after="0" w:line="240" w:lineRule="auto"/>
        <w:rPr>
          <w:rFonts w:ascii="Times New Roman" w:hAnsi="Times New Roman" w:cs="Times New Roman"/>
          <w:color w:val="FF0000"/>
          <w:sz w:val="24"/>
          <w:szCs w:val="24"/>
        </w:rPr>
      </w:pPr>
    </w:p>
    <w:p w14:paraId="4A671EE9" w14:textId="77777777" w:rsidR="00A819B7" w:rsidRDefault="00A819B7" w:rsidP="009C13D3">
      <w:pPr>
        <w:autoSpaceDE w:val="0"/>
        <w:autoSpaceDN w:val="0"/>
        <w:adjustRightInd w:val="0"/>
        <w:spacing w:after="0" w:line="360" w:lineRule="auto"/>
        <w:rPr>
          <w:rFonts w:ascii="Times New Roman" w:hAnsi="Times New Roman" w:cs="Times New Roman"/>
          <w:color w:val="FF0000"/>
          <w:sz w:val="24"/>
          <w:szCs w:val="24"/>
        </w:rPr>
      </w:pPr>
    </w:p>
    <w:p w14:paraId="5DE9EE63" w14:textId="77777777" w:rsidR="00817AB0" w:rsidRDefault="00817AB0" w:rsidP="009C13D3">
      <w:pPr>
        <w:autoSpaceDE w:val="0"/>
        <w:autoSpaceDN w:val="0"/>
        <w:adjustRightInd w:val="0"/>
        <w:spacing w:after="0" w:line="360" w:lineRule="auto"/>
        <w:rPr>
          <w:rFonts w:ascii="Times New Roman" w:hAnsi="Times New Roman" w:cs="Times New Roman"/>
          <w:color w:val="FF0000"/>
          <w:sz w:val="24"/>
          <w:szCs w:val="24"/>
        </w:rPr>
      </w:pPr>
    </w:p>
    <w:p w14:paraId="726B3071" w14:textId="77777777" w:rsidR="00817AB0" w:rsidRPr="00282115" w:rsidRDefault="00817AB0" w:rsidP="009C13D3">
      <w:pPr>
        <w:autoSpaceDE w:val="0"/>
        <w:autoSpaceDN w:val="0"/>
        <w:adjustRightInd w:val="0"/>
        <w:spacing w:after="0" w:line="360" w:lineRule="auto"/>
        <w:rPr>
          <w:rFonts w:ascii="Times New Roman" w:hAnsi="Times New Roman" w:cs="Times New Roman"/>
          <w:color w:val="FF0000"/>
          <w:sz w:val="24"/>
          <w:szCs w:val="24"/>
        </w:rPr>
      </w:pPr>
    </w:p>
    <w:tbl>
      <w:tblPr>
        <w:tblW w:w="8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071"/>
        <w:gridCol w:w="5837"/>
        <w:gridCol w:w="931"/>
        <w:gridCol w:w="870"/>
      </w:tblGrid>
      <w:tr w:rsidR="00D95BC5" w:rsidRPr="00282115" w14:paraId="5DE2240A" w14:textId="77777777" w:rsidTr="00D95BC5">
        <w:trPr>
          <w:trHeight w:val="310"/>
          <w:jc w:val="center"/>
        </w:trPr>
        <w:tc>
          <w:tcPr>
            <w:tcW w:w="690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119A3D0"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CHECKLIST DE LA PRUEBA DE REQUERIMIENTO DE REQUISITOS FUNCIONALES</w:t>
            </w:r>
          </w:p>
        </w:tc>
        <w:tc>
          <w:tcPr>
            <w:tcW w:w="180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FAE543A"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Cumplió con el requerimiento</w:t>
            </w:r>
          </w:p>
        </w:tc>
      </w:tr>
      <w:tr w:rsidR="00D95BC5" w:rsidRPr="00282115" w14:paraId="5D3B69B2" w14:textId="77777777" w:rsidTr="00D95BC5">
        <w:trPr>
          <w:trHeight w:val="310"/>
          <w:jc w:val="center"/>
        </w:trPr>
        <w:tc>
          <w:tcPr>
            <w:tcW w:w="107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8D6DEC"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NRO</w:t>
            </w:r>
          </w:p>
        </w:tc>
        <w:tc>
          <w:tcPr>
            <w:tcW w:w="583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7BECBDB"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DESCRIPCIÓN</w:t>
            </w:r>
          </w:p>
        </w:tc>
        <w:tc>
          <w:tcPr>
            <w:tcW w:w="9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9F513A"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 xml:space="preserve">SI </w:t>
            </w:r>
          </w:p>
        </w:tc>
        <w:tc>
          <w:tcPr>
            <w:tcW w:w="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3FBC82E"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NO</w:t>
            </w:r>
          </w:p>
        </w:tc>
      </w:tr>
      <w:tr w:rsidR="00B303FD" w:rsidRPr="00282115" w14:paraId="2E466B9D"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4B52BB76" w14:textId="77777777" w:rsidR="00B303FD" w:rsidRPr="00471929" w:rsidRDefault="00B303FD" w:rsidP="009C13D3">
            <w:pPr>
              <w:spacing w:line="480" w:lineRule="auto"/>
              <w:jc w:val="center"/>
              <w:rPr>
                <w:rFonts w:ascii="Times New Roman" w:hAnsi="Times New Roman" w:cs="Times New Roman"/>
                <w:b/>
                <w:sz w:val="24"/>
                <w:szCs w:val="24"/>
              </w:rPr>
            </w:pPr>
            <w:r w:rsidRPr="00471929">
              <w:rPr>
                <w:rFonts w:ascii="Times New Roman" w:eastAsia="Arial" w:hAnsi="Times New Roman" w:cs="Times New Roman"/>
                <w:b/>
                <w:sz w:val="24"/>
                <w:szCs w:val="24"/>
              </w:rPr>
              <w:t xml:space="preserve"> </w:t>
            </w:r>
          </w:p>
        </w:tc>
        <w:tc>
          <w:tcPr>
            <w:tcW w:w="5837" w:type="dxa"/>
            <w:tcBorders>
              <w:top w:val="single" w:sz="4" w:space="0" w:color="auto"/>
              <w:left w:val="single" w:sz="4" w:space="0" w:color="auto"/>
              <w:bottom w:val="single" w:sz="4" w:space="0" w:color="auto"/>
              <w:right w:val="single" w:sz="4" w:space="0" w:color="auto"/>
            </w:tcBorders>
          </w:tcPr>
          <w:p w14:paraId="3FEE89FD" w14:textId="77777777" w:rsidR="00B303FD" w:rsidRPr="00471929" w:rsidRDefault="00B303FD" w:rsidP="009C13D3">
            <w:pPr>
              <w:spacing w:line="480" w:lineRule="auto"/>
              <w:jc w:val="both"/>
              <w:rPr>
                <w:rFonts w:ascii="Times New Roman" w:hAnsi="Times New Roman" w:cs="Times New Roman"/>
                <w:b/>
                <w:sz w:val="24"/>
                <w:szCs w:val="24"/>
              </w:rPr>
            </w:pPr>
            <w:r w:rsidRPr="00471929">
              <w:rPr>
                <w:rFonts w:ascii="Times New Roman" w:eastAsia="Arial" w:hAnsi="Times New Roman" w:cs="Times New Roman"/>
                <w:b/>
                <w:sz w:val="24"/>
                <w:szCs w:val="24"/>
              </w:rPr>
              <w:t>MODULO SEGURIDAD</w:t>
            </w:r>
          </w:p>
        </w:tc>
        <w:tc>
          <w:tcPr>
            <w:tcW w:w="931" w:type="dxa"/>
            <w:tcBorders>
              <w:top w:val="single" w:sz="4" w:space="0" w:color="auto"/>
              <w:left w:val="single" w:sz="4" w:space="0" w:color="auto"/>
              <w:bottom w:val="single" w:sz="4" w:space="0" w:color="auto"/>
              <w:right w:val="single" w:sz="4" w:space="0" w:color="auto"/>
            </w:tcBorders>
            <w:vAlign w:val="center"/>
          </w:tcPr>
          <w:p w14:paraId="3D308CDF"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p>
        </w:tc>
        <w:tc>
          <w:tcPr>
            <w:tcW w:w="870" w:type="dxa"/>
            <w:tcBorders>
              <w:top w:val="single" w:sz="4" w:space="0" w:color="auto"/>
              <w:left w:val="single" w:sz="4" w:space="0" w:color="auto"/>
              <w:bottom w:val="single" w:sz="4" w:space="0" w:color="auto"/>
              <w:right w:val="single" w:sz="4" w:space="0" w:color="auto"/>
            </w:tcBorders>
            <w:vAlign w:val="center"/>
          </w:tcPr>
          <w:p w14:paraId="0A991850"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p>
        </w:tc>
      </w:tr>
      <w:tr w:rsidR="00B303FD" w:rsidRPr="00282115" w14:paraId="197CD765"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5E9B2280" w14:textId="77777777" w:rsidR="00B303FD" w:rsidRPr="00471929" w:rsidRDefault="00B303FD" w:rsidP="009C13D3">
            <w:pPr>
              <w:spacing w:line="480" w:lineRule="auto"/>
              <w:jc w:val="center"/>
              <w:rPr>
                <w:rFonts w:ascii="Times New Roman" w:hAnsi="Times New Roman" w:cs="Times New Roman"/>
                <w:b/>
                <w:sz w:val="24"/>
                <w:szCs w:val="24"/>
              </w:rPr>
            </w:pPr>
            <w:r w:rsidRPr="00471929">
              <w:rPr>
                <w:rFonts w:ascii="Times New Roman" w:eastAsia="Arial" w:hAnsi="Times New Roman" w:cs="Times New Roman"/>
                <w:b/>
                <w:sz w:val="24"/>
                <w:szCs w:val="24"/>
              </w:rPr>
              <w:t>RF01</w:t>
            </w:r>
          </w:p>
        </w:tc>
        <w:tc>
          <w:tcPr>
            <w:tcW w:w="5837" w:type="dxa"/>
            <w:tcBorders>
              <w:top w:val="single" w:sz="4" w:space="0" w:color="auto"/>
              <w:left w:val="single" w:sz="4" w:space="0" w:color="auto"/>
              <w:bottom w:val="single" w:sz="4" w:space="0" w:color="auto"/>
              <w:right w:val="single" w:sz="4" w:space="0" w:color="auto"/>
            </w:tcBorders>
          </w:tcPr>
          <w:p w14:paraId="008778BF" w14:textId="77777777" w:rsidR="00B303FD" w:rsidRPr="00282115" w:rsidRDefault="00B303FD" w:rsidP="009C13D3">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 permitir la validación de usuario.</w:t>
            </w:r>
          </w:p>
        </w:tc>
        <w:tc>
          <w:tcPr>
            <w:tcW w:w="931" w:type="dxa"/>
            <w:tcBorders>
              <w:top w:val="single" w:sz="4" w:space="0" w:color="auto"/>
              <w:left w:val="single" w:sz="4" w:space="0" w:color="auto"/>
              <w:bottom w:val="single" w:sz="4" w:space="0" w:color="auto"/>
              <w:right w:val="single" w:sz="4" w:space="0" w:color="auto"/>
            </w:tcBorders>
            <w:vAlign w:val="center"/>
          </w:tcPr>
          <w:p w14:paraId="682FEE9B"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r w:rsidRPr="00282115">
              <w:rPr>
                <w:rFonts w:ascii="Times New Roman" w:eastAsia="Arial Unicode MS" w:hAnsi="Times New Roman" w:cs="Times New Roman"/>
                <w:color w:val="auto"/>
                <w:sz w:val="24"/>
                <w:szCs w:val="24"/>
                <w:lang w:val="es-ES" w:eastAsia="es-PE"/>
              </w:rPr>
              <w:t>X</w:t>
            </w:r>
          </w:p>
        </w:tc>
        <w:tc>
          <w:tcPr>
            <w:tcW w:w="870" w:type="dxa"/>
            <w:tcBorders>
              <w:top w:val="single" w:sz="4" w:space="0" w:color="auto"/>
              <w:left w:val="single" w:sz="4" w:space="0" w:color="auto"/>
              <w:bottom w:val="single" w:sz="4" w:space="0" w:color="auto"/>
              <w:right w:val="single" w:sz="4" w:space="0" w:color="auto"/>
            </w:tcBorders>
            <w:vAlign w:val="center"/>
          </w:tcPr>
          <w:p w14:paraId="11E1AB7F"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p>
        </w:tc>
      </w:tr>
      <w:tr w:rsidR="00B303FD" w:rsidRPr="00282115" w14:paraId="7106675F"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655FF044" w14:textId="77777777" w:rsidR="00B303FD" w:rsidRPr="00471929" w:rsidRDefault="00B303FD" w:rsidP="009C13D3">
            <w:pPr>
              <w:spacing w:line="480" w:lineRule="auto"/>
              <w:jc w:val="center"/>
              <w:rPr>
                <w:rFonts w:ascii="Times New Roman" w:hAnsi="Times New Roman" w:cs="Times New Roman"/>
                <w:b/>
                <w:sz w:val="24"/>
                <w:szCs w:val="24"/>
              </w:rPr>
            </w:pPr>
            <w:r w:rsidRPr="00471929">
              <w:rPr>
                <w:rFonts w:ascii="Times New Roman" w:eastAsia="Arial" w:hAnsi="Times New Roman" w:cs="Times New Roman"/>
                <w:b/>
                <w:sz w:val="24"/>
                <w:szCs w:val="24"/>
              </w:rPr>
              <w:t>RF02</w:t>
            </w:r>
          </w:p>
        </w:tc>
        <w:tc>
          <w:tcPr>
            <w:tcW w:w="5837" w:type="dxa"/>
            <w:tcBorders>
              <w:top w:val="single" w:sz="4" w:space="0" w:color="auto"/>
              <w:left w:val="single" w:sz="4" w:space="0" w:color="auto"/>
              <w:bottom w:val="single" w:sz="4" w:space="0" w:color="auto"/>
              <w:right w:val="single" w:sz="4" w:space="0" w:color="auto"/>
            </w:tcBorders>
          </w:tcPr>
          <w:p w14:paraId="2C9151D9" w14:textId="77777777" w:rsidR="00B303FD" w:rsidRPr="00282115" w:rsidRDefault="00B303FD" w:rsidP="009C13D3">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 permitir el manejo de perfiles para el ingreso a las funcionalidades del sistema.</w:t>
            </w:r>
          </w:p>
        </w:tc>
        <w:tc>
          <w:tcPr>
            <w:tcW w:w="931" w:type="dxa"/>
            <w:tcBorders>
              <w:top w:val="single" w:sz="4" w:space="0" w:color="auto"/>
              <w:left w:val="single" w:sz="4" w:space="0" w:color="auto"/>
              <w:bottom w:val="single" w:sz="4" w:space="0" w:color="auto"/>
              <w:right w:val="single" w:sz="4" w:space="0" w:color="auto"/>
            </w:tcBorders>
            <w:vAlign w:val="center"/>
          </w:tcPr>
          <w:p w14:paraId="5DFDAFF2"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r w:rsidRPr="00282115">
              <w:rPr>
                <w:rFonts w:ascii="Times New Roman" w:eastAsia="Arial Unicode MS" w:hAnsi="Times New Roman" w:cs="Times New Roman"/>
                <w:color w:val="auto"/>
                <w:sz w:val="24"/>
                <w:szCs w:val="24"/>
                <w:lang w:val="es-ES" w:eastAsia="es-PE"/>
              </w:rPr>
              <w:t>X</w:t>
            </w:r>
          </w:p>
        </w:tc>
        <w:tc>
          <w:tcPr>
            <w:tcW w:w="870" w:type="dxa"/>
            <w:tcBorders>
              <w:top w:val="single" w:sz="4" w:space="0" w:color="auto"/>
              <w:left w:val="single" w:sz="4" w:space="0" w:color="auto"/>
              <w:bottom w:val="single" w:sz="4" w:space="0" w:color="auto"/>
              <w:right w:val="single" w:sz="4" w:space="0" w:color="auto"/>
            </w:tcBorders>
            <w:vAlign w:val="center"/>
          </w:tcPr>
          <w:p w14:paraId="6853C701"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p>
        </w:tc>
      </w:tr>
      <w:tr w:rsidR="00B303FD" w:rsidRPr="00282115" w14:paraId="4D8CA95F"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1DB8AAF0" w14:textId="77777777" w:rsidR="00B303FD" w:rsidRPr="00471929" w:rsidRDefault="00B303FD" w:rsidP="009C13D3">
            <w:pPr>
              <w:spacing w:line="480" w:lineRule="auto"/>
              <w:jc w:val="center"/>
              <w:rPr>
                <w:rFonts w:ascii="Times New Roman" w:hAnsi="Times New Roman" w:cs="Times New Roman"/>
                <w:b/>
                <w:sz w:val="24"/>
                <w:szCs w:val="24"/>
              </w:rPr>
            </w:pPr>
            <w:r w:rsidRPr="00471929">
              <w:rPr>
                <w:rFonts w:ascii="Times New Roman" w:eastAsia="Arial" w:hAnsi="Times New Roman" w:cs="Times New Roman"/>
                <w:b/>
                <w:sz w:val="24"/>
                <w:szCs w:val="24"/>
              </w:rPr>
              <w:t>RF03</w:t>
            </w:r>
          </w:p>
        </w:tc>
        <w:tc>
          <w:tcPr>
            <w:tcW w:w="5837" w:type="dxa"/>
            <w:tcBorders>
              <w:top w:val="single" w:sz="4" w:space="0" w:color="auto"/>
              <w:left w:val="single" w:sz="4" w:space="0" w:color="auto"/>
              <w:bottom w:val="single" w:sz="4" w:space="0" w:color="auto"/>
              <w:right w:val="single" w:sz="4" w:space="0" w:color="auto"/>
            </w:tcBorders>
          </w:tcPr>
          <w:p w14:paraId="508283BE" w14:textId="77777777" w:rsidR="00B303FD" w:rsidRPr="00282115" w:rsidRDefault="00B303FD" w:rsidP="009C13D3">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 permitir el Mantenimiento de Usuarios, debe incluir los datos básicos de estos, como son: nombre, dirección, DNI, password, correo electrónico etc.</w:t>
            </w:r>
          </w:p>
        </w:tc>
        <w:tc>
          <w:tcPr>
            <w:tcW w:w="931" w:type="dxa"/>
            <w:tcBorders>
              <w:top w:val="single" w:sz="4" w:space="0" w:color="auto"/>
              <w:left w:val="single" w:sz="4" w:space="0" w:color="auto"/>
              <w:bottom w:val="single" w:sz="4" w:space="0" w:color="auto"/>
              <w:right w:val="single" w:sz="4" w:space="0" w:color="auto"/>
            </w:tcBorders>
            <w:vAlign w:val="center"/>
          </w:tcPr>
          <w:p w14:paraId="3A04DF99"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r w:rsidRPr="00282115">
              <w:rPr>
                <w:rFonts w:ascii="Times New Roman" w:eastAsia="Arial Unicode MS" w:hAnsi="Times New Roman" w:cs="Times New Roman"/>
                <w:color w:val="auto"/>
                <w:sz w:val="24"/>
                <w:szCs w:val="24"/>
                <w:lang w:val="es-ES" w:eastAsia="es-PE"/>
              </w:rPr>
              <w:t>X</w:t>
            </w:r>
          </w:p>
        </w:tc>
        <w:tc>
          <w:tcPr>
            <w:tcW w:w="870" w:type="dxa"/>
            <w:tcBorders>
              <w:top w:val="single" w:sz="4" w:space="0" w:color="auto"/>
              <w:left w:val="single" w:sz="4" w:space="0" w:color="auto"/>
              <w:bottom w:val="single" w:sz="4" w:space="0" w:color="auto"/>
              <w:right w:val="single" w:sz="4" w:space="0" w:color="auto"/>
            </w:tcBorders>
            <w:vAlign w:val="center"/>
          </w:tcPr>
          <w:p w14:paraId="6802C6AC"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p>
        </w:tc>
      </w:tr>
      <w:tr w:rsidR="00B303FD" w:rsidRPr="00282115" w14:paraId="26F53D88"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17926D1E" w14:textId="457CC04C" w:rsidR="00B303FD" w:rsidRPr="00471929" w:rsidRDefault="00817AB0" w:rsidP="009C13D3">
            <w:pPr>
              <w:spacing w:line="480" w:lineRule="auto"/>
              <w:jc w:val="center"/>
              <w:rPr>
                <w:rFonts w:ascii="Times New Roman" w:hAnsi="Times New Roman" w:cs="Times New Roman"/>
                <w:b/>
                <w:sz w:val="24"/>
                <w:szCs w:val="24"/>
              </w:rPr>
            </w:pPr>
            <w:r>
              <w:rPr>
                <w:rFonts w:ascii="Times New Roman" w:eastAsia="Arial" w:hAnsi="Times New Roman" w:cs="Times New Roman"/>
                <w:b/>
                <w:sz w:val="24"/>
                <w:szCs w:val="24"/>
              </w:rPr>
              <w:t>RF04</w:t>
            </w:r>
          </w:p>
        </w:tc>
        <w:tc>
          <w:tcPr>
            <w:tcW w:w="5837" w:type="dxa"/>
            <w:tcBorders>
              <w:top w:val="single" w:sz="4" w:space="0" w:color="auto"/>
              <w:left w:val="single" w:sz="4" w:space="0" w:color="auto"/>
              <w:bottom w:val="single" w:sz="4" w:space="0" w:color="auto"/>
              <w:right w:val="single" w:sz="4" w:space="0" w:color="auto"/>
            </w:tcBorders>
          </w:tcPr>
          <w:p w14:paraId="6770C8C0" w14:textId="77777777" w:rsidR="00B303FD" w:rsidRPr="00282115" w:rsidRDefault="00B303FD" w:rsidP="009C13D3">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deberá permitir el cambio de contraseña</w:t>
            </w:r>
          </w:p>
        </w:tc>
        <w:tc>
          <w:tcPr>
            <w:tcW w:w="931" w:type="dxa"/>
            <w:tcBorders>
              <w:top w:val="single" w:sz="4" w:space="0" w:color="auto"/>
              <w:left w:val="single" w:sz="4" w:space="0" w:color="auto"/>
              <w:bottom w:val="single" w:sz="4" w:space="0" w:color="auto"/>
              <w:right w:val="single" w:sz="4" w:space="0" w:color="auto"/>
            </w:tcBorders>
            <w:vAlign w:val="center"/>
          </w:tcPr>
          <w:p w14:paraId="6CD25812" w14:textId="77777777" w:rsidR="00B303FD" w:rsidRPr="00282115" w:rsidRDefault="00CF5559" w:rsidP="009C13D3">
            <w:pPr>
              <w:pStyle w:val="Ayuda"/>
              <w:jc w:val="center"/>
              <w:rPr>
                <w:rFonts w:ascii="Times New Roman" w:eastAsia="Arial Unicode MS" w:hAnsi="Times New Roman" w:cs="Times New Roman"/>
                <w:color w:val="auto"/>
                <w:sz w:val="24"/>
                <w:szCs w:val="24"/>
                <w:lang w:val="es-ES" w:eastAsia="es-PE"/>
              </w:rPr>
            </w:pPr>
            <w:ins w:id="591" w:author="Edwin Huamaní" w:date="2015-02-23T04:46:00Z">
              <w:r>
                <w:rPr>
                  <w:rFonts w:ascii="Times New Roman" w:eastAsia="Arial Unicode MS" w:hAnsi="Times New Roman" w:cs="Times New Roman"/>
                  <w:color w:val="auto"/>
                  <w:sz w:val="24"/>
                  <w:szCs w:val="24"/>
                  <w:lang w:val="es-ES" w:eastAsia="es-PE"/>
                </w:rPr>
                <w:t>x</w:t>
              </w:r>
            </w:ins>
          </w:p>
        </w:tc>
        <w:tc>
          <w:tcPr>
            <w:tcW w:w="870" w:type="dxa"/>
            <w:tcBorders>
              <w:top w:val="single" w:sz="4" w:space="0" w:color="auto"/>
              <w:left w:val="single" w:sz="4" w:space="0" w:color="auto"/>
              <w:bottom w:val="single" w:sz="4" w:space="0" w:color="auto"/>
              <w:right w:val="single" w:sz="4" w:space="0" w:color="auto"/>
            </w:tcBorders>
            <w:vAlign w:val="center"/>
          </w:tcPr>
          <w:p w14:paraId="5C89A113"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commentRangeStart w:id="592"/>
            <w:del w:id="593" w:author="Edwin Huamaní" w:date="2015-02-23T04:46:00Z">
              <w:r w:rsidRPr="00282115" w:rsidDel="00CF5559">
                <w:rPr>
                  <w:rFonts w:ascii="Times New Roman" w:eastAsia="Arial Unicode MS" w:hAnsi="Times New Roman" w:cs="Times New Roman"/>
                  <w:color w:val="auto"/>
                  <w:sz w:val="24"/>
                  <w:szCs w:val="24"/>
                  <w:lang w:val="es-ES" w:eastAsia="es-PE"/>
                </w:rPr>
                <w:delText>X</w:delText>
              </w:r>
              <w:commentRangeEnd w:id="592"/>
              <w:r w:rsidR="00165032" w:rsidDel="00CF5559">
                <w:rPr>
                  <w:rStyle w:val="Refdecomentario"/>
                  <w:rFonts w:asciiTheme="minorHAnsi" w:eastAsiaTheme="minorHAnsi" w:hAnsiTheme="minorHAnsi" w:cstheme="minorBidi"/>
                  <w:color w:val="auto"/>
                  <w:lang w:val="es-PE"/>
                </w:rPr>
                <w:commentReference w:id="592"/>
              </w:r>
            </w:del>
          </w:p>
        </w:tc>
      </w:tr>
      <w:tr w:rsidR="00B303FD" w:rsidRPr="00282115" w14:paraId="380CC6B0"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294645E7" w14:textId="77777777" w:rsidR="00B303FD" w:rsidRPr="00471929" w:rsidRDefault="00B303FD" w:rsidP="009C13D3">
            <w:pPr>
              <w:spacing w:line="480" w:lineRule="auto"/>
              <w:jc w:val="center"/>
              <w:rPr>
                <w:rFonts w:ascii="Times New Roman" w:hAnsi="Times New Roman" w:cs="Times New Roman"/>
                <w:b/>
                <w:sz w:val="24"/>
                <w:szCs w:val="24"/>
              </w:rPr>
            </w:pPr>
            <w:r w:rsidRPr="00471929">
              <w:rPr>
                <w:rFonts w:ascii="Times New Roman" w:eastAsia="Arial" w:hAnsi="Times New Roman" w:cs="Times New Roman"/>
                <w:b/>
                <w:sz w:val="24"/>
                <w:szCs w:val="24"/>
              </w:rPr>
              <w:lastRenderedPageBreak/>
              <w:t xml:space="preserve"> </w:t>
            </w:r>
          </w:p>
        </w:tc>
        <w:tc>
          <w:tcPr>
            <w:tcW w:w="5837" w:type="dxa"/>
            <w:tcBorders>
              <w:top w:val="single" w:sz="4" w:space="0" w:color="auto"/>
              <w:left w:val="single" w:sz="4" w:space="0" w:color="auto"/>
              <w:bottom w:val="single" w:sz="4" w:space="0" w:color="auto"/>
              <w:right w:val="single" w:sz="4" w:space="0" w:color="auto"/>
            </w:tcBorders>
          </w:tcPr>
          <w:p w14:paraId="07F46AF0" w14:textId="77777777" w:rsidR="00B303FD" w:rsidRPr="00471929" w:rsidRDefault="00B303FD" w:rsidP="009C13D3">
            <w:pPr>
              <w:spacing w:line="480" w:lineRule="auto"/>
              <w:jc w:val="both"/>
              <w:rPr>
                <w:rFonts w:ascii="Times New Roman" w:hAnsi="Times New Roman" w:cs="Times New Roman"/>
                <w:b/>
                <w:sz w:val="24"/>
                <w:szCs w:val="24"/>
              </w:rPr>
            </w:pPr>
            <w:r w:rsidRPr="00471929">
              <w:rPr>
                <w:rFonts w:ascii="Times New Roman" w:eastAsia="Arial" w:hAnsi="Times New Roman" w:cs="Times New Roman"/>
                <w:b/>
                <w:sz w:val="24"/>
                <w:szCs w:val="24"/>
              </w:rPr>
              <w:t>MODULO CONSULTAS</w:t>
            </w:r>
          </w:p>
        </w:tc>
        <w:tc>
          <w:tcPr>
            <w:tcW w:w="931" w:type="dxa"/>
            <w:tcBorders>
              <w:top w:val="single" w:sz="4" w:space="0" w:color="auto"/>
              <w:left w:val="single" w:sz="4" w:space="0" w:color="auto"/>
              <w:bottom w:val="single" w:sz="4" w:space="0" w:color="auto"/>
              <w:right w:val="single" w:sz="4" w:space="0" w:color="auto"/>
            </w:tcBorders>
            <w:vAlign w:val="center"/>
          </w:tcPr>
          <w:p w14:paraId="46B73F9F"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p>
        </w:tc>
        <w:tc>
          <w:tcPr>
            <w:tcW w:w="870" w:type="dxa"/>
            <w:tcBorders>
              <w:top w:val="single" w:sz="4" w:space="0" w:color="auto"/>
              <w:left w:val="single" w:sz="4" w:space="0" w:color="auto"/>
              <w:bottom w:val="single" w:sz="4" w:space="0" w:color="auto"/>
              <w:right w:val="single" w:sz="4" w:space="0" w:color="auto"/>
            </w:tcBorders>
            <w:vAlign w:val="center"/>
          </w:tcPr>
          <w:p w14:paraId="7F1086B5"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p>
        </w:tc>
      </w:tr>
      <w:tr w:rsidR="00B303FD" w:rsidRPr="00282115" w14:paraId="7881C180"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5D2F2E5E" w14:textId="53480573" w:rsidR="00B303FD" w:rsidRPr="00471929" w:rsidRDefault="00DB4B52" w:rsidP="009C13D3">
            <w:pPr>
              <w:spacing w:line="480" w:lineRule="auto"/>
              <w:jc w:val="center"/>
              <w:rPr>
                <w:rFonts w:ascii="Times New Roman" w:hAnsi="Times New Roman" w:cs="Times New Roman"/>
                <w:b/>
                <w:sz w:val="24"/>
                <w:szCs w:val="24"/>
              </w:rPr>
            </w:pPr>
            <w:r>
              <w:rPr>
                <w:rFonts w:ascii="Times New Roman" w:eastAsia="Arial" w:hAnsi="Times New Roman" w:cs="Times New Roman"/>
                <w:b/>
                <w:sz w:val="24"/>
                <w:szCs w:val="24"/>
              </w:rPr>
              <w:t>RF05</w:t>
            </w:r>
          </w:p>
        </w:tc>
        <w:tc>
          <w:tcPr>
            <w:tcW w:w="5837" w:type="dxa"/>
            <w:tcBorders>
              <w:top w:val="single" w:sz="4" w:space="0" w:color="auto"/>
              <w:left w:val="single" w:sz="4" w:space="0" w:color="auto"/>
              <w:bottom w:val="single" w:sz="4" w:space="0" w:color="auto"/>
              <w:right w:val="single" w:sz="4" w:space="0" w:color="auto"/>
            </w:tcBorders>
          </w:tcPr>
          <w:p w14:paraId="7612C395" w14:textId="77777777" w:rsidR="00B303FD" w:rsidRPr="00282115" w:rsidRDefault="00B303FD" w:rsidP="009C13D3">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 xml:space="preserve">El Sistema nos </w:t>
            </w:r>
            <w:r w:rsidR="00110037" w:rsidRPr="00282115">
              <w:rPr>
                <w:rFonts w:ascii="Times New Roman" w:eastAsia="Arial" w:hAnsi="Times New Roman" w:cs="Times New Roman"/>
                <w:sz w:val="24"/>
                <w:szCs w:val="24"/>
              </w:rPr>
              <w:t>permitirá</w:t>
            </w:r>
            <w:r w:rsidRPr="00282115">
              <w:rPr>
                <w:rFonts w:ascii="Times New Roman" w:eastAsia="Arial" w:hAnsi="Times New Roman" w:cs="Times New Roman"/>
                <w:sz w:val="24"/>
                <w:szCs w:val="24"/>
              </w:rPr>
              <w:t xml:space="preserve"> realizar las consultas por DNI, Nombres o Apellidos o imagen de código de barras</w:t>
            </w:r>
          </w:p>
        </w:tc>
        <w:tc>
          <w:tcPr>
            <w:tcW w:w="931" w:type="dxa"/>
            <w:tcBorders>
              <w:top w:val="single" w:sz="4" w:space="0" w:color="auto"/>
              <w:left w:val="single" w:sz="4" w:space="0" w:color="auto"/>
              <w:bottom w:val="single" w:sz="4" w:space="0" w:color="auto"/>
              <w:right w:val="single" w:sz="4" w:space="0" w:color="auto"/>
            </w:tcBorders>
            <w:vAlign w:val="center"/>
          </w:tcPr>
          <w:p w14:paraId="48E61980"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PE" w:eastAsia="es-PE"/>
              </w:rPr>
            </w:pPr>
            <w:r w:rsidRPr="00282115">
              <w:rPr>
                <w:rFonts w:ascii="Times New Roman" w:eastAsia="Arial Unicode MS" w:hAnsi="Times New Roman" w:cs="Times New Roman"/>
                <w:color w:val="auto"/>
                <w:sz w:val="24"/>
                <w:szCs w:val="24"/>
                <w:lang w:val="es-PE" w:eastAsia="es-PE"/>
              </w:rPr>
              <w:t>x</w:t>
            </w:r>
          </w:p>
        </w:tc>
        <w:tc>
          <w:tcPr>
            <w:tcW w:w="870" w:type="dxa"/>
            <w:tcBorders>
              <w:top w:val="single" w:sz="4" w:space="0" w:color="auto"/>
              <w:left w:val="single" w:sz="4" w:space="0" w:color="auto"/>
              <w:bottom w:val="single" w:sz="4" w:space="0" w:color="auto"/>
              <w:right w:val="single" w:sz="4" w:space="0" w:color="auto"/>
            </w:tcBorders>
            <w:vAlign w:val="center"/>
          </w:tcPr>
          <w:p w14:paraId="3E6D0C68" w14:textId="77777777" w:rsidR="00B303FD" w:rsidRPr="00282115" w:rsidRDefault="00B303FD" w:rsidP="009C13D3">
            <w:pPr>
              <w:pStyle w:val="Ayuda"/>
              <w:jc w:val="center"/>
              <w:rPr>
                <w:rFonts w:ascii="Times New Roman" w:eastAsia="Arial Unicode MS" w:hAnsi="Times New Roman" w:cs="Times New Roman"/>
                <w:color w:val="auto"/>
                <w:sz w:val="24"/>
                <w:szCs w:val="24"/>
                <w:lang w:val="es-ES" w:eastAsia="es-PE"/>
              </w:rPr>
            </w:pPr>
          </w:p>
        </w:tc>
      </w:tr>
      <w:tr w:rsidR="00DB4B52" w:rsidRPr="00282115" w14:paraId="328244E1"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7AD8021B" w14:textId="4107E14C" w:rsidR="00DB4B52" w:rsidRDefault="00DB4B52" w:rsidP="00DB4B52">
            <w:pPr>
              <w:spacing w:line="480" w:lineRule="auto"/>
              <w:jc w:val="center"/>
              <w:rPr>
                <w:rFonts w:ascii="Times New Roman" w:eastAsia="Arial" w:hAnsi="Times New Roman" w:cs="Times New Roman"/>
                <w:b/>
                <w:sz w:val="24"/>
                <w:szCs w:val="24"/>
              </w:rPr>
            </w:pPr>
            <w:r>
              <w:rPr>
                <w:rFonts w:ascii="Times New Roman" w:eastAsia="Arial" w:hAnsi="Times New Roman" w:cs="Times New Roman"/>
                <w:b/>
                <w:sz w:val="24"/>
                <w:szCs w:val="24"/>
              </w:rPr>
              <w:t>RF06</w:t>
            </w:r>
          </w:p>
        </w:tc>
        <w:tc>
          <w:tcPr>
            <w:tcW w:w="5837" w:type="dxa"/>
            <w:tcBorders>
              <w:top w:val="single" w:sz="4" w:space="0" w:color="auto"/>
              <w:left w:val="single" w:sz="4" w:space="0" w:color="auto"/>
              <w:bottom w:val="single" w:sz="4" w:space="0" w:color="auto"/>
              <w:right w:val="single" w:sz="4" w:space="0" w:color="auto"/>
            </w:tcBorders>
          </w:tcPr>
          <w:p w14:paraId="4BD5C975" w14:textId="4F36E59D" w:rsidR="00DB4B52" w:rsidRPr="00282115" w:rsidRDefault="00DB4B52" w:rsidP="00DB4B52">
            <w:pPr>
              <w:spacing w:line="480" w:lineRule="auto"/>
              <w:jc w:val="both"/>
              <w:rPr>
                <w:rFonts w:ascii="Times New Roman" w:eastAsia="Arial" w:hAnsi="Times New Roman" w:cs="Times New Roman"/>
                <w:sz w:val="24"/>
                <w:szCs w:val="24"/>
              </w:rPr>
            </w:pPr>
            <w:r w:rsidRPr="00282115">
              <w:rPr>
                <w:rFonts w:ascii="Times New Roman" w:eastAsia="Arial" w:hAnsi="Times New Roman" w:cs="Times New Roman"/>
                <w:sz w:val="24"/>
                <w:szCs w:val="24"/>
              </w:rPr>
              <w:t xml:space="preserve">El Sistema nos permitirá realizar las consultas </w:t>
            </w:r>
            <w:r>
              <w:rPr>
                <w:rFonts w:ascii="Times New Roman" w:eastAsia="Arial" w:hAnsi="Times New Roman" w:cs="Times New Roman"/>
                <w:sz w:val="24"/>
                <w:szCs w:val="24"/>
              </w:rPr>
              <w:t>por escáner de Código de Barra</w:t>
            </w:r>
          </w:p>
        </w:tc>
        <w:tc>
          <w:tcPr>
            <w:tcW w:w="931" w:type="dxa"/>
            <w:tcBorders>
              <w:top w:val="single" w:sz="4" w:space="0" w:color="auto"/>
              <w:left w:val="single" w:sz="4" w:space="0" w:color="auto"/>
              <w:bottom w:val="single" w:sz="4" w:space="0" w:color="auto"/>
              <w:right w:val="single" w:sz="4" w:space="0" w:color="auto"/>
            </w:tcBorders>
            <w:vAlign w:val="center"/>
          </w:tcPr>
          <w:p w14:paraId="639E6CE3" w14:textId="1C720483" w:rsidR="00DB4B52" w:rsidRPr="00282115" w:rsidRDefault="00DB4B52" w:rsidP="00DB4B52">
            <w:pPr>
              <w:pStyle w:val="Ayuda"/>
              <w:jc w:val="center"/>
              <w:rPr>
                <w:rFonts w:ascii="Times New Roman" w:eastAsia="Arial Unicode MS" w:hAnsi="Times New Roman" w:cs="Times New Roman"/>
                <w:color w:val="auto"/>
                <w:sz w:val="24"/>
                <w:szCs w:val="24"/>
                <w:lang w:val="es-PE" w:eastAsia="es-PE"/>
              </w:rPr>
            </w:pPr>
            <w:r w:rsidRPr="00282115">
              <w:rPr>
                <w:rFonts w:ascii="Times New Roman" w:eastAsia="Arial Unicode MS" w:hAnsi="Times New Roman" w:cs="Times New Roman"/>
                <w:color w:val="auto"/>
                <w:sz w:val="24"/>
                <w:szCs w:val="24"/>
                <w:lang w:val="es-PE" w:eastAsia="es-PE"/>
              </w:rPr>
              <w:t>x</w:t>
            </w:r>
          </w:p>
        </w:tc>
        <w:tc>
          <w:tcPr>
            <w:tcW w:w="870" w:type="dxa"/>
            <w:tcBorders>
              <w:top w:val="single" w:sz="4" w:space="0" w:color="auto"/>
              <w:left w:val="single" w:sz="4" w:space="0" w:color="auto"/>
              <w:bottom w:val="single" w:sz="4" w:space="0" w:color="auto"/>
              <w:right w:val="single" w:sz="4" w:space="0" w:color="auto"/>
            </w:tcBorders>
            <w:vAlign w:val="center"/>
          </w:tcPr>
          <w:p w14:paraId="4FC42312" w14:textId="77777777" w:rsidR="00DB4B52" w:rsidRPr="00282115" w:rsidRDefault="00DB4B52" w:rsidP="00DB4B52">
            <w:pPr>
              <w:pStyle w:val="Ayuda"/>
              <w:jc w:val="center"/>
              <w:rPr>
                <w:rFonts w:ascii="Times New Roman" w:eastAsia="Arial Unicode MS" w:hAnsi="Times New Roman" w:cs="Times New Roman"/>
                <w:color w:val="auto"/>
                <w:sz w:val="24"/>
                <w:szCs w:val="24"/>
                <w:lang w:val="es-ES" w:eastAsia="es-PE"/>
              </w:rPr>
            </w:pPr>
          </w:p>
        </w:tc>
      </w:tr>
      <w:tr w:rsidR="00DB4B52" w:rsidRPr="00282115" w14:paraId="597F4309"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24E955E5" w14:textId="498C335D" w:rsidR="00DB4B52" w:rsidRPr="00471929" w:rsidRDefault="00DB4B52" w:rsidP="00DB4B52">
            <w:pPr>
              <w:spacing w:line="480" w:lineRule="auto"/>
              <w:jc w:val="center"/>
              <w:rPr>
                <w:rFonts w:ascii="Times New Roman" w:hAnsi="Times New Roman" w:cs="Times New Roman"/>
                <w:b/>
                <w:sz w:val="24"/>
                <w:szCs w:val="24"/>
              </w:rPr>
            </w:pPr>
            <w:r>
              <w:rPr>
                <w:rFonts w:ascii="Times New Roman" w:eastAsia="Arial" w:hAnsi="Times New Roman" w:cs="Times New Roman"/>
                <w:b/>
                <w:sz w:val="24"/>
                <w:szCs w:val="24"/>
              </w:rPr>
              <w:t>RF07</w:t>
            </w:r>
          </w:p>
        </w:tc>
        <w:tc>
          <w:tcPr>
            <w:tcW w:w="5837" w:type="dxa"/>
            <w:tcBorders>
              <w:top w:val="single" w:sz="4" w:space="0" w:color="auto"/>
              <w:left w:val="single" w:sz="4" w:space="0" w:color="auto"/>
              <w:bottom w:val="single" w:sz="4" w:space="0" w:color="auto"/>
              <w:right w:val="single" w:sz="4" w:space="0" w:color="auto"/>
            </w:tcBorders>
          </w:tcPr>
          <w:p w14:paraId="2690F88D" w14:textId="77777777" w:rsidR="00DB4B52" w:rsidRPr="00282115" w:rsidRDefault="00DB4B52" w:rsidP="00DB4B52">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 xml:space="preserve">El Sistema debe permitir mostrar la información de requisitorias actualizada para proceder con la detección. </w:t>
            </w:r>
          </w:p>
        </w:tc>
        <w:tc>
          <w:tcPr>
            <w:tcW w:w="931" w:type="dxa"/>
            <w:tcBorders>
              <w:top w:val="single" w:sz="4" w:space="0" w:color="auto"/>
              <w:left w:val="single" w:sz="4" w:space="0" w:color="auto"/>
              <w:bottom w:val="single" w:sz="4" w:space="0" w:color="auto"/>
              <w:right w:val="single" w:sz="4" w:space="0" w:color="auto"/>
            </w:tcBorders>
            <w:vAlign w:val="center"/>
          </w:tcPr>
          <w:p w14:paraId="229C0234" w14:textId="77777777" w:rsidR="00DB4B52" w:rsidRPr="00282115" w:rsidRDefault="00DB4B52" w:rsidP="00DB4B52">
            <w:pPr>
              <w:pStyle w:val="Ayuda"/>
              <w:jc w:val="center"/>
              <w:rPr>
                <w:rFonts w:ascii="Times New Roman" w:eastAsia="Arial Unicode MS" w:hAnsi="Times New Roman" w:cs="Times New Roman"/>
                <w:color w:val="auto"/>
                <w:sz w:val="24"/>
                <w:szCs w:val="24"/>
                <w:lang w:val="es-ES" w:eastAsia="es-PE"/>
              </w:rPr>
            </w:pPr>
            <w:r w:rsidRPr="00282115">
              <w:rPr>
                <w:rFonts w:ascii="Times New Roman" w:eastAsia="Arial Unicode MS" w:hAnsi="Times New Roman" w:cs="Times New Roman"/>
                <w:color w:val="auto"/>
                <w:sz w:val="24"/>
                <w:szCs w:val="24"/>
                <w:lang w:val="es-ES" w:eastAsia="es-PE"/>
              </w:rPr>
              <w:t>X</w:t>
            </w:r>
          </w:p>
        </w:tc>
        <w:tc>
          <w:tcPr>
            <w:tcW w:w="870" w:type="dxa"/>
            <w:tcBorders>
              <w:top w:val="single" w:sz="4" w:space="0" w:color="auto"/>
              <w:left w:val="single" w:sz="4" w:space="0" w:color="auto"/>
              <w:bottom w:val="single" w:sz="4" w:space="0" w:color="auto"/>
              <w:right w:val="single" w:sz="4" w:space="0" w:color="auto"/>
            </w:tcBorders>
            <w:vAlign w:val="center"/>
          </w:tcPr>
          <w:p w14:paraId="560D5B95" w14:textId="77777777" w:rsidR="00DB4B52" w:rsidRPr="00282115" w:rsidRDefault="00DB4B52" w:rsidP="00DB4B52">
            <w:pPr>
              <w:pStyle w:val="Ayuda"/>
              <w:jc w:val="center"/>
              <w:rPr>
                <w:rFonts w:ascii="Times New Roman" w:eastAsia="Arial Unicode MS" w:hAnsi="Times New Roman" w:cs="Times New Roman"/>
                <w:color w:val="auto"/>
                <w:sz w:val="24"/>
                <w:szCs w:val="24"/>
                <w:lang w:val="es-ES" w:eastAsia="es-PE"/>
              </w:rPr>
            </w:pPr>
          </w:p>
        </w:tc>
      </w:tr>
      <w:tr w:rsidR="00DB4B52" w:rsidRPr="00282115" w14:paraId="7D4B2A50" w14:textId="77777777" w:rsidTr="0067232B">
        <w:trPr>
          <w:jc w:val="center"/>
        </w:trPr>
        <w:tc>
          <w:tcPr>
            <w:tcW w:w="1071" w:type="dxa"/>
            <w:tcBorders>
              <w:top w:val="single" w:sz="4" w:space="0" w:color="auto"/>
              <w:left w:val="single" w:sz="4" w:space="0" w:color="auto"/>
              <w:bottom w:val="single" w:sz="4" w:space="0" w:color="auto"/>
              <w:right w:val="single" w:sz="4" w:space="0" w:color="auto"/>
            </w:tcBorders>
          </w:tcPr>
          <w:p w14:paraId="023B9D4B" w14:textId="3E7EB89F" w:rsidR="00DB4B52" w:rsidRPr="00471929" w:rsidRDefault="00DB4B52" w:rsidP="00DB4B52">
            <w:pPr>
              <w:spacing w:line="480" w:lineRule="auto"/>
              <w:jc w:val="center"/>
              <w:rPr>
                <w:rFonts w:ascii="Times New Roman" w:hAnsi="Times New Roman" w:cs="Times New Roman"/>
                <w:b/>
                <w:sz w:val="24"/>
                <w:szCs w:val="24"/>
              </w:rPr>
            </w:pPr>
            <w:r>
              <w:rPr>
                <w:rFonts w:ascii="Times New Roman" w:eastAsia="Arial" w:hAnsi="Times New Roman" w:cs="Times New Roman"/>
                <w:b/>
                <w:sz w:val="24"/>
                <w:szCs w:val="24"/>
              </w:rPr>
              <w:t>RF08</w:t>
            </w:r>
          </w:p>
        </w:tc>
        <w:tc>
          <w:tcPr>
            <w:tcW w:w="5837" w:type="dxa"/>
            <w:tcBorders>
              <w:top w:val="single" w:sz="4" w:space="0" w:color="auto"/>
              <w:left w:val="single" w:sz="4" w:space="0" w:color="auto"/>
              <w:bottom w:val="single" w:sz="4" w:space="0" w:color="auto"/>
              <w:right w:val="single" w:sz="4" w:space="0" w:color="auto"/>
            </w:tcBorders>
          </w:tcPr>
          <w:p w14:paraId="440E04BD" w14:textId="77777777" w:rsidR="00DB4B52" w:rsidRPr="00282115" w:rsidRDefault="00DB4B52" w:rsidP="00DB4B52">
            <w:pPr>
              <w:spacing w:line="480" w:lineRule="auto"/>
              <w:jc w:val="both"/>
              <w:rPr>
                <w:rFonts w:ascii="Times New Roman" w:hAnsi="Times New Roman" w:cs="Times New Roman"/>
                <w:sz w:val="24"/>
                <w:szCs w:val="24"/>
              </w:rPr>
            </w:pPr>
            <w:r w:rsidRPr="00282115">
              <w:rPr>
                <w:rFonts w:ascii="Times New Roman" w:eastAsia="Arial" w:hAnsi="Times New Roman" w:cs="Times New Roman"/>
                <w:sz w:val="24"/>
                <w:szCs w:val="24"/>
              </w:rPr>
              <w:t>El Sistema debe permitir mostrar la información de antecedentes actualizada.</w:t>
            </w:r>
          </w:p>
        </w:tc>
        <w:tc>
          <w:tcPr>
            <w:tcW w:w="931" w:type="dxa"/>
            <w:tcBorders>
              <w:top w:val="single" w:sz="4" w:space="0" w:color="auto"/>
              <w:left w:val="single" w:sz="4" w:space="0" w:color="auto"/>
              <w:bottom w:val="single" w:sz="4" w:space="0" w:color="auto"/>
              <w:right w:val="single" w:sz="4" w:space="0" w:color="auto"/>
            </w:tcBorders>
            <w:vAlign w:val="center"/>
          </w:tcPr>
          <w:p w14:paraId="68D88CDE" w14:textId="77777777" w:rsidR="00DB4B52" w:rsidRPr="00282115" w:rsidRDefault="00DB4B52" w:rsidP="00DB4B52">
            <w:pPr>
              <w:pStyle w:val="Ayuda"/>
              <w:jc w:val="center"/>
              <w:rPr>
                <w:rFonts w:ascii="Times New Roman" w:eastAsia="Arial Unicode MS" w:hAnsi="Times New Roman" w:cs="Times New Roman"/>
                <w:color w:val="auto"/>
                <w:sz w:val="24"/>
                <w:szCs w:val="24"/>
                <w:lang w:val="es-ES" w:eastAsia="es-PE"/>
              </w:rPr>
            </w:pPr>
            <w:r w:rsidRPr="00282115">
              <w:rPr>
                <w:rFonts w:ascii="Times New Roman" w:eastAsia="Arial Unicode MS" w:hAnsi="Times New Roman" w:cs="Times New Roman"/>
                <w:color w:val="auto"/>
                <w:sz w:val="24"/>
                <w:szCs w:val="24"/>
                <w:lang w:val="es-ES" w:eastAsia="es-PE"/>
              </w:rPr>
              <w:t>X</w:t>
            </w:r>
          </w:p>
        </w:tc>
        <w:tc>
          <w:tcPr>
            <w:tcW w:w="870" w:type="dxa"/>
            <w:tcBorders>
              <w:top w:val="single" w:sz="4" w:space="0" w:color="auto"/>
              <w:left w:val="single" w:sz="4" w:space="0" w:color="auto"/>
              <w:bottom w:val="single" w:sz="4" w:space="0" w:color="auto"/>
              <w:right w:val="single" w:sz="4" w:space="0" w:color="auto"/>
            </w:tcBorders>
            <w:vAlign w:val="center"/>
          </w:tcPr>
          <w:p w14:paraId="56A1190F" w14:textId="77777777" w:rsidR="00DB4B52" w:rsidRPr="00282115" w:rsidRDefault="00DB4B52" w:rsidP="00DB4B52">
            <w:pPr>
              <w:pStyle w:val="Ayuda"/>
              <w:jc w:val="center"/>
              <w:rPr>
                <w:rFonts w:ascii="Times New Roman" w:eastAsia="Arial Unicode MS" w:hAnsi="Times New Roman" w:cs="Times New Roman"/>
                <w:color w:val="auto"/>
                <w:sz w:val="24"/>
                <w:szCs w:val="24"/>
                <w:lang w:val="es-ES" w:eastAsia="es-PE"/>
              </w:rPr>
            </w:pPr>
          </w:p>
        </w:tc>
      </w:tr>
    </w:tbl>
    <w:p w14:paraId="0D909C87" w14:textId="77777777" w:rsidR="00D95BC5" w:rsidRDefault="00471929" w:rsidP="009C13D3">
      <w:pPr>
        <w:spacing w:line="360" w:lineRule="auto"/>
        <w:jc w:val="both"/>
        <w:rPr>
          <w:rFonts w:ascii="Times New Roman" w:hAnsi="Times New Roman" w:cs="Times New Roman"/>
          <w:color w:val="FF0000"/>
          <w:sz w:val="24"/>
          <w:szCs w:val="24"/>
        </w:rPr>
      </w:pPr>
      <w:r>
        <w:rPr>
          <w:noProof/>
          <w:lang w:eastAsia="es-PE"/>
        </w:rPr>
        <mc:AlternateContent>
          <mc:Choice Requires="wps">
            <w:drawing>
              <wp:anchor distT="0" distB="0" distL="114300" distR="114300" simplePos="0" relativeHeight="251817984" behindDoc="0" locked="0" layoutInCell="1" allowOverlap="1" wp14:anchorId="6CBE591A" wp14:editId="5D6D2A29">
                <wp:simplePos x="0" y="0"/>
                <wp:positionH relativeFrom="margin">
                  <wp:posOffset>455296</wp:posOffset>
                </wp:positionH>
                <wp:positionV relativeFrom="paragraph">
                  <wp:posOffset>94615</wp:posOffset>
                </wp:positionV>
                <wp:extent cx="4076700" cy="330091"/>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4076700" cy="3300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55032" w14:textId="77777777" w:rsidR="00A604EC" w:rsidRPr="006D7131" w:rsidRDefault="00A604EC" w:rsidP="00471929">
                            <w:pPr>
                              <w:spacing w:line="360" w:lineRule="auto"/>
                              <w:rPr>
                                <w:rFonts w:ascii="Times New Roman" w:hAnsi="Times New Roman" w:cs="Times New Roman"/>
                                <w:b/>
                                <w:i/>
                              </w:rPr>
                            </w:pPr>
                            <w:del w:id="594" w:author="Edwin Huamaní" w:date="2015-02-23T04:47:00Z">
                              <w:r w:rsidDel="00CF5559">
                                <w:rPr>
                                  <w:rFonts w:ascii="Times New Roman" w:hAnsi="Times New Roman" w:cs="Times New Roman"/>
                                  <w:b/>
                                  <w:i/>
                                </w:rPr>
                                <w:delText>Cdro</w:delText>
                              </w:r>
                            </w:del>
                            <w:ins w:id="595" w:author="Edwin Huamaní" w:date="2015-02-23T04:47:00Z">
                              <w:r>
                                <w:rPr>
                                  <w:rFonts w:ascii="Times New Roman" w:hAnsi="Times New Roman" w:cs="Times New Roman"/>
                                  <w:b/>
                                  <w:i/>
                                </w:rPr>
                                <w:t>Tab</w:t>
                              </w:r>
                            </w:ins>
                            <w:r>
                              <w:rPr>
                                <w:rFonts w:ascii="Times New Roman" w:hAnsi="Times New Roman" w:cs="Times New Roman"/>
                                <w:b/>
                                <w:i/>
                              </w:rPr>
                              <w:t xml:space="preserve">. </w:t>
                            </w:r>
                            <w:del w:id="596" w:author="Edwin Huamaní" w:date="2015-02-23T04:47:00Z">
                              <w:r w:rsidDel="00CF5559">
                                <w:rPr>
                                  <w:rFonts w:ascii="Times New Roman" w:hAnsi="Times New Roman" w:cs="Times New Roman"/>
                                  <w:b/>
                                  <w:i/>
                                </w:rPr>
                                <w:delText>06</w:delText>
                              </w:r>
                              <w:r w:rsidRPr="006D7131" w:rsidDel="00CF5559">
                                <w:rPr>
                                  <w:rFonts w:ascii="Times New Roman" w:hAnsi="Times New Roman" w:cs="Times New Roman"/>
                                  <w:b/>
                                  <w:i/>
                                </w:rPr>
                                <w:delText xml:space="preserve"> :</w:delText>
                              </w:r>
                            </w:del>
                            <w:ins w:id="597" w:author="Edwin Huamaní" w:date="2015-02-23T04:47:00Z">
                              <w:r>
                                <w:rPr>
                                  <w:rFonts w:ascii="Times New Roman" w:hAnsi="Times New Roman" w:cs="Times New Roman"/>
                                  <w:b/>
                                  <w:i/>
                                </w:rPr>
                                <w:t>06</w:t>
                              </w:r>
                              <w:r w:rsidRPr="006D7131">
                                <w:rPr>
                                  <w:rFonts w:ascii="Times New Roman" w:hAnsi="Times New Roman" w:cs="Times New Roman"/>
                                  <w:b/>
                                  <w:i/>
                                </w:rPr>
                                <w:t>:</w:t>
                              </w:r>
                            </w:ins>
                            <w:r w:rsidRPr="006D7131">
                              <w:rPr>
                                <w:rFonts w:ascii="Times New Roman" w:hAnsi="Times New Roman" w:cs="Times New Roman"/>
                                <w:b/>
                                <w:i/>
                              </w:rPr>
                              <w:t xml:space="preserve"> </w:t>
                            </w:r>
                            <w:r w:rsidRPr="00471929">
                              <w:rPr>
                                <w:rFonts w:ascii="Times New Roman" w:eastAsia="Arial Unicode MS" w:hAnsi="Times New Roman" w:cs="Times New Roman"/>
                                <w:b/>
                                <w:i/>
                                <w:szCs w:val="24"/>
                              </w:rPr>
                              <w:t>checklist de la prueba</w:t>
                            </w:r>
                            <w:r w:rsidRPr="00471929">
                              <w:rPr>
                                <w:rFonts w:ascii="Times New Roman" w:hAnsi="Times New Roman" w:cs="Times New Roman"/>
                                <w:b/>
                                <w:i/>
                                <w:sz w:val="20"/>
                              </w:rPr>
                              <w:t xml:space="preserve"> </w:t>
                            </w:r>
                            <w:r>
                              <w:rPr>
                                <w:rFonts w:ascii="Times New Roman" w:hAnsi="Times New Roman" w:cs="Times New Roman"/>
                                <w:b/>
                                <w:i/>
                                <w:sz w:val="20"/>
                              </w:rPr>
                              <w:t xml:space="preserve"> Funcionales </w:t>
                            </w:r>
                            <w:r>
                              <w:rPr>
                                <w:rFonts w:ascii="Times New Roman" w:hAnsi="Times New Roman" w:cs="Times New Roman"/>
                                <w:b/>
                                <w:i/>
                              </w:rPr>
                              <w:t xml:space="preserve">de </w:t>
                            </w:r>
                            <w:r w:rsidRPr="006D7131">
                              <w:rPr>
                                <w:rFonts w:ascii="Times New Roman" w:eastAsia="Times New Roman" w:hAnsi="Times New Roman" w:cs="Times New Roman"/>
                                <w:b/>
                                <w:i/>
                                <w:color w:val="000000"/>
                                <w:lang w:eastAsia="es-PE"/>
                              </w:rPr>
                              <w:t>Sistema PNP App Requisitorias</w:t>
                            </w:r>
                          </w:p>
                          <w:p w14:paraId="640272CA" w14:textId="77777777" w:rsidR="00A604EC" w:rsidRDefault="00A604EC" w:rsidP="00471929">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E591A" id="Cuadro de texto 55" o:spid="_x0000_s1054" type="#_x0000_t202" style="position:absolute;left:0;text-align:left;margin-left:35.85pt;margin-top:7.45pt;width:321pt;height:26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V/VkwIAAJsFAAAOAAAAZHJzL2Uyb0RvYy54bWysVEtv2zAMvg/YfxB0X+y8+gjqFFmKDgOK&#10;tlg69KzIUmNMEjVJiZ39+lGynWRdLx12sSnxIyl+fFxdN1qRnXC+AlPQ4SCnRBgOZWVeCvr96fbT&#10;BSU+MFMyBUYUdC88vZ5//HBV25kYwQZUKRxBJ8bPalvQTQh2lmWeb4RmfgBWGFRKcJoFPLqXrHSs&#10;Ru9aZaM8P8tqcKV1wIX3eHvTKuk8+ZdS8PAgpReBqILi20L6uvRdx282v2KzF8fspuLdM9g/vEKz&#10;ymDQg6sbFhjZuuovV7riDjzIMOCgM5Cy4iLlgNkM81fZrDbMipQLkuPtgSb//9zy+92jI1VZ0OmU&#10;EsM01mi5ZaUDUgoSRBOAoAZpqq2fIXplER+az9Bguft7j5cx+0Y6Hf+YF0E9Er4/kIyuCMfLSX5+&#10;dp6jiqNuPM7zy+QmO1pb58MXAZpEoaAOi5i4Zbs7H/AlCO0hMZgHVZW3lVLpEBtHLJUjO4YlV6F3&#10;/gdKGVIX9Gw8zZNjA9G89axMdCNS63ThYuZthkkKeyUiRplvQiJ1KdE3YjPOhTnET+iIkhjqPYYd&#10;/viq9xi3eaBFigwmHIx1ZcCl7NOsHSkrf/SUyRaPhJ/kHcXQrJvUM6OLvgPWUO6xMRy0E+Ytv62w&#10;enfMh0fmcKSw4LgmwgN+pAJkHzqJkg24X2/dRzx2OmopqXFEC+p/bpkTlKivBmfgcjiZxJlOh8n0&#10;fIQHd6pZn2rMVi8BW2KIC8nyJEZ8UL0oHehn3CaLGBVVzHCMXdDQi8vQLg7cRlwsFgmEU2xZuDMr&#10;y6PrSHPszafmmTnbNXCconvoh5nNXvVxi42WBhbbALJKTR6JblntCoAbIPV+t63iijk9J9Rxp85/&#10;AwAA//8DAFBLAwQUAAYACAAAACEAyRfrVd8AAAAIAQAADwAAAGRycy9kb3ducmV2LnhtbEyPzU6E&#10;QBCE7ya+w6RNvBh3QBRcZNgYo27izcWfeJtlWiAyPYSZBXx725Meu6pS/VWxWWwvJhx950hBvIpA&#10;INXOdNQoeKkezq9B+KDJ6N4RKvhGD5vy+KjQuXEzPeO0C43gEvK5VtCGMORS+rpFq/3KDUjsfbrR&#10;6sDn2Egz6pnLbS8voiiVVnfEH1o94F2L9dfuYBV8nDXvT355fJ2Tq2S4305V9mYqpU5PltsbEAGX&#10;8BeGX3xGh5KZ9u5AxoteQRZnnGT9cg2C/SxOWNgrSNM1yLKQ/weUPwAAAP//AwBQSwECLQAUAAYA&#10;CAAAACEAtoM4kv4AAADhAQAAEwAAAAAAAAAAAAAAAAAAAAAAW0NvbnRlbnRfVHlwZXNdLnhtbFBL&#10;AQItABQABgAIAAAAIQA4/SH/1gAAAJQBAAALAAAAAAAAAAAAAAAAAC8BAABfcmVscy8ucmVsc1BL&#10;AQItABQABgAIAAAAIQCvBV/VkwIAAJsFAAAOAAAAAAAAAAAAAAAAAC4CAABkcnMvZTJvRG9jLnht&#10;bFBLAQItABQABgAIAAAAIQDJF+tV3wAAAAgBAAAPAAAAAAAAAAAAAAAAAO0EAABkcnMvZG93bnJl&#10;di54bWxQSwUGAAAAAAQABADzAAAA+QUAAAAA&#10;" fillcolor="white [3201]" stroked="f" strokeweight=".5pt">
                <v:textbox>
                  <w:txbxContent>
                    <w:p w14:paraId="5FA55032" w14:textId="77777777" w:rsidR="00A604EC" w:rsidRPr="006D7131" w:rsidRDefault="00A604EC" w:rsidP="00471929">
                      <w:pPr>
                        <w:spacing w:line="360" w:lineRule="auto"/>
                        <w:rPr>
                          <w:rFonts w:ascii="Times New Roman" w:hAnsi="Times New Roman" w:cs="Times New Roman"/>
                          <w:b/>
                          <w:i/>
                        </w:rPr>
                      </w:pPr>
                      <w:del w:id="598" w:author="Edwin Huamaní" w:date="2015-02-23T04:47:00Z">
                        <w:r w:rsidDel="00CF5559">
                          <w:rPr>
                            <w:rFonts w:ascii="Times New Roman" w:hAnsi="Times New Roman" w:cs="Times New Roman"/>
                            <w:b/>
                            <w:i/>
                          </w:rPr>
                          <w:delText>Cdro</w:delText>
                        </w:r>
                      </w:del>
                      <w:ins w:id="599" w:author="Edwin Huamaní" w:date="2015-02-23T04:47:00Z">
                        <w:r>
                          <w:rPr>
                            <w:rFonts w:ascii="Times New Roman" w:hAnsi="Times New Roman" w:cs="Times New Roman"/>
                            <w:b/>
                            <w:i/>
                          </w:rPr>
                          <w:t>Tab</w:t>
                        </w:r>
                      </w:ins>
                      <w:r>
                        <w:rPr>
                          <w:rFonts w:ascii="Times New Roman" w:hAnsi="Times New Roman" w:cs="Times New Roman"/>
                          <w:b/>
                          <w:i/>
                        </w:rPr>
                        <w:t xml:space="preserve">. </w:t>
                      </w:r>
                      <w:del w:id="600" w:author="Edwin Huamaní" w:date="2015-02-23T04:47:00Z">
                        <w:r w:rsidDel="00CF5559">
                          <w:rPr>
                            <w:rFonts w:ascii="Times New Roman" w:hAnsi="Times New Roman" w:cs="Times New Roman"/>
                            <w:b/>
                            <w:i/>
                          </w:rPr>
                          <w:delText>06</w:delText>
                        </w:r>
                        <w:r w:rsidRPr="006D7131" w:rsidDel="00CF5559">
                          <w:rPr>
                            <w:rFonts w:ascii="Times New Roman" w:hAnsi="Times New Roman" w:cs="Times New Roman"/>
                            <w:b/>
                            <w:i/>
                          </w:rPr>
                          <w:delText xml:space="preserve"> :</w:delText>
                        </w:r>
                      </w:del>
                      <w:ins w:id="601" w:author="Edwin Huamaní" w:date="2015-02-23T04:47:00Z">
                        <w:r>
                          <w:rPr>
                            <w:rFonts w:ascii="Times New Roman" w:hAnsi="Times New Roman" w:cs="Times New Roman"/>
                            <w:b/>
                            <w:i/>
                          </w:rPr>
                          <w:t>06</w:t>
                        </w:r>
                        <w:r w:rsidRPr="006D7131">
                          <w:rPr>
                            <w:rFonts w:ascii="Times New Roman" w:hAnsi="Times New Roman" w:cs="Times New Roman"/>
                            <w:b/>
                            <w:i/>
                          </w:rPr>
                          <w:t>:</w:t>
                        </w:r>
                      </w:ins>
                      <w:r w:rsidRPr="006D7131">
                        <w:rPr>
                          <w:rFonts w:ascii="Times New Roman" w:hAnsi="Times New Roman" w:cs="Times New Roman"/>
                          <w:b/>
                          <w:i/>
                        </w:rPr>
                        <w:t xml:space="preserve"> </w:t>
                      </w:r>
                      <w:r w:rsidRPr="00471929">
                        <w:rPr>
                          <w:rFonts w:ascii="Times New Roman" w:eastAsia="Arial Unicode MS" w:hAnsi="Times New Roman" w:cs="Times New Roman"/>
                          <w:b/>
                          <w:i/>
                          <w:szCs w:val="24"/>
                        </w:rPr>
                        <w:t>checklist de la prueba</w:t>
                      </w:r>
                      <w:r w:rsidRPr="00471929">
                        <w:rPr>
                          <w:rFonts w:ascii="Times New Roman" w:hAnsi="Times New Roman" w:cs="Times New Roman"/>
                          <w:b/>
                          <w:i/>
                          <w:sz w:val="20"/>
                        </w:rPr>
                        <w:t xml:space="preserve"> </w:t>
                      </w:r>
                      <w:r>
                        <w:rPr>
                          <w:rFonts w:ascii="Times New Roman" w:hAnsi="Times New Roman" w:cs="Times New Roman"/>
                          <w:b/>
                          <w:i/>
                          <w:sz w:val="20"/>
                        </w:rPr>
                        <w:t xml:space="preserve"> Funcionales </w:t>
                      </w:r>
                      <w:r>
                        <w:rPr>
                          <w:rFonts w:ascii="Times New Roman" w:hAnsi="Times New Roman" w:cs="Times New Roman"/>
                          <w:b/>
                          <w:i/>
                        </w:rPr>
                        <w:t xml:space="preserve">de </w:t>
                      </w:r>
                      <w:r w:rsidRPr="006D7131">
                        <w:rPr>
                          <w:rFonts w:ascii="Times New Roman" w:eastAsia="Times New Roman" w:hAnsi="Times New Roman" w:cs="Times New Roman"/>
                          <w:b/>
                          <w:i/>
                          <w:color w:val="000000"/>
                          <w:lang w:eastAsia="es-PE"/>
                        </w:rPr>
                        <w:t>Sistema PNP App Requisitorias</w:t>
                      </w:r>
                    </w:p>
                    <w:p w14:paraId="640272CA" w14:textId="77777777" w:rsidR="00A604EC" w:rsidRDefault="00A604EC" w:rsidP="00471929">
                      <w:r>
                        <w:t>fig</w:t>
                      </w:r>
                    </w:p>
                  </w:txbxContent>
                </v:textbox>
                <w10:wrap anchorx="margin"/>
              </v:shape>
            </w:pict>
          </mc:Fallback>
        </mc:AlternateContent>
      </w:r>
    </w:p>
    <w:p w14:paraId="7FD1AF58" w14:textId="77777777" w:rsidR="00854F5C" w:rsidRDefault="00165032" w:rsidP="009C13D3">
      <w:pPr>
        <w:spacing w:line="360" w:lineRule="auto"/>
        <w:jc w:val="both"/>
        <w:rPr>
          <w:rFonts w:ascii="Times New Roman" w:hAnsi="Times New Roman" w:cs="Times New Roman"/>
          <w:color w:val="FF0000"/>
          <w:sz w:val="24"/>
          <w:szCs w:val="24"/>
        </w:rPr>
      </w:pPr>
      <w:r>
        <w:rPr>
          <w:rStyle w:val="Refdecomentario"/>
        </w:rPr>
        <w:commentReference w:id="602"/>
      </w:r>
    </w:p>
    <w:p w14:paraId="2A40CE0A" w14:textId="77777777" w:rsidR="00854F5C" w:rsidRDefault="00854F5C" w:rsidP="009C13D3">
      <w:pPr>
        <w:spacing w:line="360" w:lineRule="auto"/>
        <w:jc w:val="both"/>
        <w:rPr>
          <w:rFonts w:ascii="Times New Roman" w:hAnsi="Times New Roman" w:cs="Times New Roman"/>
          <w:color w:val="FF0000"/>
          <w:sz w:val="24"/>
          <w:szCs w:val="24"/>
        </w:rPr>
      </w:pPr>
    </w:p>
    <w:p w14:paraId="0813A210" w14:textId="77777777" w:rsidR="00DB4B52" w:rsidRDefault="00DB4B52" w:rsidP="009C13D3">
      <w:pPr>
        <w:spacing w:line="360" w:lineRule="auto"/>
        <w:jc w:val="both"/>
        <w:rPr>
          <w:rFonts w:ascii="Times New Roman" w:hAnsi="Times New Roman" w:cs="Times New Roman"/>
          <w:color w:val="FF0000"/>
          <w:sz w:val="24"/>
          <w:szCs w:val="24"/>
        </w:rPr>
      </w:pPr>
    </w:p>
    <w:p w14:paraId="743CF41C" w14:textId="77777777" w:rsidR="00DB4B52" w:rsidRDefault="00DB4B52" w:rsidP="009C13D3">
      <w:pPr>
        <w:spacing w:line="360" w:lineRule="auto"/>
        <w:jc w:val="both"/>
        <w:rPr>
          <w:rFonts w:ascii="Times New Roman" w:hAnsi="Times New Roman" w:cs="Times New Roman"/>
          <w:color w:val="FF0000"/>
          <w:sz w:val="24"/>
          <w:szCs w:val="24"/>
        </w:rPr>
      </w:pPr>
    </w:p>
    <w:p w14:paraId="132D0DE8" w14:textId="77777777" w:rsidR="00854F5C" w:rsidRDefault="00854F5C" w:rsidP="009C13D3">
      <w:pPr>
        <w:spacing w:line="360" w:lineRule="auto"/>
        <w:jc w:val="both"/>
        <w:rPr>
          <w:rFonts w:ascii="Times New Roman" w:hAnsi="Times New Roman" w:cs="Times New Roman"/>
          <w:color w:val="FF0000"/>
          <w:sz w:val="24"/>
          <w:szCs w:val="24"/>
        </w:rPr>
      </w:pPr>
    </w:p>
    <w:p w14:paraId="0F8CD285" w14:textId="77777777" w:rsidR="00E234AB" w:rsidRDefault="00E234AB" w:rsidP="009C13D3">
      <w:pPr>
        <w:spacing w:line="360" w:lineRule="auto"/>
        <w:jc w:val="both"/>
        <w:rPr>
          <w:rFonts w:ascii="Times New Roman" w:hAnsi="Times New Roman" w:cs="Times New Roman"/>
          <w:color w:val="FF0000"/>
          <w:sz w:val="24"/>
          <w:szCs w:val="24"/>
        </w:rPr>
      </w:pPr>
    </w:p>
    <w:p w14:paraId="2874E3B4" w14:textId="77777777" w:rsidR="00E234AB" w:rsidRDefault="00E234AB" w:rsidP="009C13D3">
      <w:pPr>
        <w:spacing w:line="360" w:lineRule="auto"/>
        <w:jc w:val="both"/>
        <w:rPr>
          <w:rFonts w:ascii="Times New Roman" w:hAnsi="Times New Roman" w:cs="Times New Roman"/>
          <w:color w:val="FF0000"/>
          <w:sz w:val="24"/>
          <w:szCs w:val="24"/>
        </w:rPr>
      </w:pPr>
    </w:p>
    <w:p w14:paraId="27502A63" w14:textId="77777777" w:rsidR="00E234AB" w:rsidRDefault="00E234AB" w:rsidP="009C13D3">
      <w:pPr>
        <w:spacing w:line="360" w:lineRule="auto"/>
        <w:jc w:val="both"/>
        <w:rPr>
          <w:rFonts w:ascii="Times New Roman" w:hAnsi="Times New Roman" w:cs="Times New Roman"/>
          <w:color w:val="FF0000"/>
          <w:sz w:val="24"/>
          <w:szCs w:val="24"/>
        </w:rPr>
      </w:pPr>
    </w:p>
    <w:p w14:paraId="4976E212" w14:textId="77777777" w:rsidR="00E234AB" w:rsidRDefault="00E234AB" w:rsidP="009C13D3">
      <w:pPr>
        <w:spacing w:line="360" w:lineRule="auto"/>
        <w:jc w:val="both"/>
        <w:rPr>
          <w:rFonts w:ascii="Times New Roman" w:hAnsi="Times New Roman" w:cs="Times New Roman"/>
          <w:color w:val="FF0000"/>
          <w:sz w:val="24"/>
          <w:szCs w:val="24"/>
        </w:rPr>
      </w:pPr>
    </w:p>
    <w:p w14:paraId="70CB98AA" w14:textId="77777777" w:rsidR="00E234AB" w:rsidRDefault="00E234AB" w:rsidP="009C13D3">
      <w:pPr>
        <w:spacing w:line="360" w:lineRule="auto"/>
        <w:jc w:val="both"/>
        <w:rPr>
          <w:rFonts w:ascii="Times New Roman" w:hAnsi="Times New Roman" w:cs="Times New Roman"/>
          <w:color w:val="FF0000"/>
          <w:sz w:val="24"/>
          <w:szCs w:val="24"/>
        </w:rPr>
      </w:pPr>
    </w:p>
    <w:tbl>
      <w:tblPr>
        <w:tblW w:w="8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303"/>
        <w:gridCol w:w="5841"/>
        <w:gridCol w:w="851"/>
        <w:gridCol w:w="905"/>
      </w:tblGrid>
      <w:tr w:rsidR="00D95BC5" w:rsidRPr="00282115" w14:paraId="0A545621" w14:textId="77777777" w:rsidTr="00D95BC5">
        <w:trPr>
          <w:jc w:val="center"/>
        </w:trPr>
        <w:tc>
          <w:tcPr>
            <w:tcW w:w="714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27B4091"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CHECKLIST DE LA PRUEBA DE REQUERIMIENTO DE REQUISITOS NO FUNCIONALES</w:t>
            </w:r>
          </w:p>
        </w:tc>
        <w:tc>
          <w:tcPr>
            <w:tcW w:w="175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D68D8DD" w14:textId="77777777" w:rsidR="00D95BC5" w:rsidRPr="00471929" w:rsidRDefault="00D95BC5" w:rsidP="009C13D3">
            <w:pPr>
              <w:overflowPunct w:val="0"/>
              <w:autoSpaceDE w:val="0"/>
              <w:autoSpaceDN w:val="0"/>
              <w:adjustRightInd w:val="0"/>
              <w:spacing w:after="0" w:line="240" w:lineRule="auto"/>
              <w:jc w:val="center"/>
              <w:rPr>
                <w:rFonts w:ascii="Times New Roman" w:hAnsi="Times New Roman" w:cs="Times New Roman"/>
                <w:b/>
                <w:sz w:val="24"/>
                <w:szCs w:val="24"/>
              </w:rPr>
            </w:pPr>
            <w:r w:rsidRPr="00471929">
              <w:rPr>
                <w:rFonts w:ascii="Times New Roman" w:eastAsia="Arial Unicode MS" w:hAnsi="Times New Roman" w:cs="Times New Roman"/>
                <w:b/>
                <w:sz w:val="24"/>
                <w:szCs w:val="24"/>
              </w:rPr>
              <w:t>Cumplió con el requerimiento</w:t>
            </w:r>
          </w:p>
        </w:tc>
      </w:tr>
      <w:tr w:rsidR="00D95BC5" w:rsidRPr="00282115" w14:paraId="23029219" w14:textId="77777777" w:rsidTr="00D95BC5">
        <w:trPr>
          <w:jc w:val="center"/>
        </w:trPr>
        <w:tc>
          <w:tcPr>
            <w:tcW w:w="13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078DA2C"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NRO</w:t>
            </w:r>
          </w:p>
        </w:tc>
        <w:tc>
          <w:tcPr>
            <w:tcW w:w="584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756ADF1"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DESCRIPCIÓN</w:t>
            </w:r>
          </w:p>
        </w:tc>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35BB5DD"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SI</w:t>
            </w:r>
          </w:p>
        </w:tc>
        <w:tc>
          <w:tcPr>
            <w:tcW w:w="9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5CCBC9" w14:textId="77777777" w:rsidR="00D95BC5" w:rsidRPr="00471929" w:rsidRDefault="00D95BC5" w:rsidP="009C13D3">
            <w:pPr>
              <w:overflowPunct w:val="0"/>
              <w:autoSpaceDE w:val="0"/>
              <w:autoSpaceDN w:val="0"/>
              <w:adjustRightInd w:val="0"/>
              <w:spacing w:after="0" w:line="240" w:lineRule="auto"/>
              <w:jc w:val="center"/>
              <w:rPr>
                <w:rFonts w:ascii="Times New Roman" w:eastAsia="Arial Unicode MS" w:hAnsi="Times New Roman" w:cs="Times New Roman"/>
                <w:b/>
                <w:sz w:val="24"/>
                <w:szCs w:val="24"/>
              </w:rPr>
            </w:pPr>
            <w:r w:rsidRPr="00471929">
              <w:rPr>
                <w:rFonts w:ascii="Times New Roman" w:eastAsia="Arial Unicode MS" w:hAnsi="Times New Roman" w:cs="Times New Roman"/>
                <w:b/>
                <w:sz w:val="24"/>
                <w:szCs w:val="24"/>
              </w:rPr>
              <w:t>NO</w:t>
            </w:r>
          </w:p>
        </w:tc>
      </w:tr>
      <w:tr w:rsidR="00B303FD" w:rsidRPr="00282115" w14:paraId="101A02D6" w14:textId="77777777" w:rsidTr="0067232B">
        <w:trPr>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34AB85C6" w14:textId="77777777" w:rsidR="00B303FD" w:rsidRPr="00471929" w:rsidRDefault="00B303FD" w:rsidP="009C13D3">
            <w:pPr>
              <w:tabs>
                <w:tab w:val="left" w:pos="540"/>
                <w:tab w:val="left" w:pos="1260"/>
              </w:tabs>
              <w:spacing w:after="120"/>
              <w:jc w:val="center"/>
              <w:rPr>
                <w:rFonts w:ascii="Times New Roman" w:hAnsi="Times New Roman" w:cs="Times New Roman"/>
                <w:b/>
                <w:sz w:val="24"/>
                <w:szCs w:val="24"/>
              </w:rPr>
            </w:pP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3337DBB7"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USABILIDAD</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00F4CCB5" w14:textId="77777777" w:rsidR="00B303FD" w:rsidRPr="00282115" w:rsidRDefault="00B303FD" w:rsidP="009C13D3">
            <w:pPr>
              <w:overflowPunct w:val="0"/>
              <w:autoSpaceDE w:val="0"/>
              <w:autoSpaceDN w:val="0"/>
              <w:adjustRightInd w:val="0"/>
              <w:spacing w:after="0" w:line="240" w:lineRule="auto"/>
              <w:jc w:val="center"/>
              <w:rPr>
                <w:rFonts w:ascii="Times New Roman" w:hAnsi="Times New Roman" w:cs="Times New Roman"/>
                <w:sz w:val="24"/>
                <w:szCs w:val="24"/>
              </w:rPr>
            </w:pP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4A5DEB55" w14:textId="77777777" w:rsidR="00B303FD" w:rsidRPr="00282115" w:rsidRDefault="00B303FD" w:rsidP="009C13D3">
            <w:pPr>
              <w:overflowPunct w:val="0"/>
              <w:autoSpaceDE w:val="0"/>
              <w:autoSpaceDN w:val="0"/>
              <w:adjustRightInd w:val="0"/>
              <w:spacing w:after="0" w:line="240" w:lineRule="auto"/>
              <w:jc w:val="center"/>
              <w:rPr>
                <w:rFonts w:ascii="Times New Roman" w:hAnsi="Times New Roman" w:cs="Times New Roman"/>
                <w:sz w:val="24"/>
                <w:szCs w:val="24"/>
              </w:rPr>
            </w:pPr>
          </w:p>
        </w:tc>
      </w:tr>
      <w:tr w:rsidR="00B303FD" w:rsidRPr="00282115" w14:paraId="04F00470" w14:textId="77777777" w:rsidTr="0067232B">
        <w:trPr>
          <w:trHeight w:val="527"/>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50EB7A59" w14:textId="77777777" w:rsidR="00B303FD" w:rsidRPr="00471929" w:rsidRDefault="00B303FD" w:rsidP="009C13D3">
            <w:pPr>
              <w:tabs>
                <w:tab w:val="left" w:pos="540"/>
                <w:tab w:val="left" w:pos="1260"/>
              </w:tabs>
              <w:spacing w:after="120"/>
              <w:jc w:val="center"/>
              <w:rPr>
                <w:rFonts w:ascii="Times New Roman" w:hAnsi="Times New Roman" w:cs="Times New Roman"/>
                <w:b/>
                <w:sz w:val="24"/>
                <w:szCs w:val="24"/>
              </w:rPr>
            </w:pPr>
            <w:r w:rsidRPr="00471929">
              <w:rPr>
                <w:rFonts w:ascii="Times New Roman" w:hAnsi="Times New Roman" w:cs="Times New Roman"/>
                <w:b/>
                <w:sz w:val="24"/>
                <w:szCs w:val="24"/>
                <w:highlight w:val="white"/>
              </w:rPr>
              <w:t>RNF01</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74C1816B"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Entorno amigable, dinámico. La capacitación al usuario para el manejo del Sistema no debe de exceder de 7 días.</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3E8EE4F3"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0AF21A85"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433DC81E" w14:textId="77777777" w:rsidTr="0067232B">
        <w:trPr>
          <w:trHeight w:val="464"/>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06E6DEEF" w14:textId="77777777" w:rsidR="00B303FD" w:rsidRPr="00471929" w:rsidRDefault="00B303FD" w:rsidP="009C13D3">
            <w:pPr>
              <w:tabs>
                <w:tab w:val="left" w:pos="540"/>
                <w:tab w:val="left" w:pos="1260"/>
              </w:tabs>
              <w:spacing w:after="120"/>
              <w:jc w:val="center"/>
              <w:rPr>
                <w:rFonts w:ascii="Times New Roman" w:hAnsi="Times New Roman" w:cs="Times New Roman"/>
                <w:b/>
                <w:sz w:val="24"/>
                <w:szCs w:val="24"/>
              </w:rPr>
            </w:pPr>
            <w:r w:rsidRPr="00471929">
              <w:rPr>
                <w:rFonts w:ascii="Times New Roman" w:hAnsi="Times New Roman" w:cs="Times New Roman"/>
                <w:b/>
                <w:sz w:val="24"/>
                <w:szCs w:val="24"/>
                <w:highlight w:val="white"/>
              </w:rPr>
              <w:t>RNF02</w:t>
            </w: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62032AAC"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El Control de los usuarios del Sistema (Mantenimiento de Usuarios)</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2E88FD00"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585EADC8"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3F4ED3D7" w14:textId="77777777" w:rsidTr="0067232B">
        <w:trPr>
          <w:trHeight w:val="325"/>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34330768" w14:textId="77777777" w:rsidR="00B303FD" w:rsidRPr="00471929" w:rsidRDefault="00B303FD" w:rsidP="009C13D3">
            <w:pPr>
              <w:tabs>
                <w:tab w:val="left" w:pos="540"/>
                <w:tab w:val="left" w:pos="1260"/>
              </w:tabs>
              <w:spacing w:after="120"/>
              <w:jc w:val="center"/>
              <w:rPr>
                <w:rFonts w:ascii="Times New Roman" w:hAnsi="Times New Roman" w:cs="Times New Roman"/>
                <w:b/>
                <w:sz w:val="24"/>
                <w:szCs w:val="24"/>
              </w:rPr>
            </w:pP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24AFF8D3"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CONFIABILIDAD</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0DE97A8A"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510EC956"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15C1DF25" w14:textId="77777777" w:rsidTr="0067232B">
        <w:trPr>
          <w:trHeight w:val="566"/>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4E21B2A6"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RNF03</w:t>
            </w: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7DCF7872"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La </w:t>
            </w:r>
            <w:r w:rsidR="00110037" w:rsidRPr="00282115">
              <w:rPr>
                <w:rFonts w:ascii="Times New Roman" w:eastAsia="Arial" w:hAnsi="Times New Roman" w:cs="Times New Roman"/>
                <w:sz w:val="24"/>
                <w:szCs w:val="24"/>
                <w:highlight w:val="white"/>
              </w:rPr>
              <w:t>aplicación</w:t>
            </w:r>
            <w:r w:rsidRPr="00282115">
              <w:rPr>
                <w:rFonts w:ascii="Times New Roman" w:eastAsia="Arial" w:hAnsi="Times New Roman" w:cs="Times New Roman"/>
                <w:sz w:val="24"/>
                <w:szCs w:val="24"/>
                <w:highlight w:val="white"/>
              </w:rPr>
              <w:t xml:space="preserve"> debe estar disponible preferentemente las 24 horas del día, los 365 días del año.</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1B4CAE12"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67BE975E"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1B40FB10" w14:textId="77777777" w:rsidTr="0067232B">
        <w:trPr>
          <w:trHeight w:val="463"/>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499A5ACB"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RNF04</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4199FB1B"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El sistema debe soportar un mínimo de 20 usuarios conectados simultáneamente.</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4B432116"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69592082"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4EFA3A55" w14:textId="77777777" w:rsidTr="0067232B">
        <w:trPr>
          <w:trHeight w:val="317"/>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26EC5481" w14:textId="77777777" w:rsidR="00B303FD" w:rsidRPr="00471929" w:rsidRDefault="00B303FD" w:rsidP="00471929">
            <w:pPr>
              <w:tabs>
                <w:tab w:val="left" w:pos="540"/>
                <w:tab w:val="left" w:pos="1260"/>
              </w:tabs>
              <w:spacing w:after="120"/>
              <w:jc w:val="center"/>
              <w:rPr>
                <w:rFonts w:ascii="Times New Roman" w:hAnsi="Times New Roman" w:cs="Times New Roman"/>
                <w:b/>
                <w:sz w:val="24"/>
                <w:szCs w:val="24"/>
              </w:rPr>
            </w:pP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53729B79" w14:textId="77777777" w:rsidR="00B303FD" w:rsidRPr="00471929" w:rsidRDefault="00B303FD" w:rsidP="00471929">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MANTENIBILIDAD</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6EC35D27"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57D98618"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52B76F19" w14:textId="77777777" w:rsidTr="0067232B">
        <w:trPr>
          <w:trHeight w:val="334"/>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709CB321"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RNF05</w:t>
            </w: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4690FA8A"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La solución debe desarrollarse utilizando instrucciones de Base de Datos Microsoft SQL Server 2008.</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42E85C38"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6726B33F"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3419A987" w14:textId="77777777" w:rsidTr="0067232B">
        <w:trPr>
          <w:trHeight w:val="780"/>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622DEB8B"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RNF06</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16B22F0E"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La Nomenclatura de codificación debe responder a las iniciales del control, seguido por su descripción, como refiere el estándar usado para aplicaciones del Sistema. (Todos los tipos).</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4CC3F3B8"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1469A633"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4F77A888" w14:textId="77777777" w:rsidTr="0067232B">
        <w:trPr>
          <w:trHeight w:val="226"/>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57895FF5"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RNF07</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4C331185" w14:textId="77777777" w:rsidR="00B303FD" w:rsidRPr="00282115" w:rsidRDefault="00B303FD" w:rsidP="009C13D3">
            <w:pPr>
              <w:tabs>
                <w:tab w:val="left" w:pos="540"/>
                <w:tab w:val="left" w:pos="1260"/>
              </w:tabs>
              <w:jc w:val="center"/>
              <w:rPr>
                <w:rFonts w:ascii="Times New Roman" w:hAnsi="Times New Roman" w:cs="Times New Roman"/>
                <w:sz w:val="24"/>
                <w:szCs w:val="24"/>
              </w:rPr>
            </w:pPr>
            <w:r w:rsidRPr="00282115">
              <w:rPr>
                <w:rFonts w:ascii="Times New Roman" w:eastAsia="Arial" w:hAnsi="Times New Roman" w:cs="Times New Roman"/>
                <w:sz w:val="24"/>
                <w:szCs w:val="24"/>
                <w:highlight w:val="white"/>
              </w:rPr>
              <w:t xml:space="preserve">Estándar mínimo de la versión de </w:t>
            </w:r>
            <w:r w:rsidR="00110037" w:rsidRPr="00282115">
              <w:rPr>
                <w:rFonts w:ascii="Times New Roman" w:eastAsia="Arial" w:hAnsi="Times New Roman" w:cs="Times New Roman"/>
                <w:sz w:val="24"/>
                <w:szCs w:val="24"/>
                <w:highlight w:val="white"/>
              </w:rPr>
              <w:t>androide</w:t>
            </w:r>
            <w:r w:rsidRPr="00282115">
              <w:rPr>
                <w:rFonts w:ascii="Times New Roman" w:eastAsia="Arial" w:hAnsi="Times New Roman" w:cs="Times New Roman"/>
                <w:sz w:val="24"/>
                <w:szCs w:val="24"/>
                <w:highlight w:val="white"/>
              </w:rPr>
              <w:t xml:space="preserve"> de 4.1 en adelante.</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5E33FB26"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0B36C6DC"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0DC66B48" w14:textId="77777777" w:rsidTr="0067232B">
        <w:trPr>
          <w:trHeight w:val="205"/>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3C89559A" w14:textId="77777777" w:rsidR="00B303FD" w:rsidRPr="00471929" w:rsidRDefault="00B303FD" w:rsidP="00471929">
            <w:pPr>
              <w:tabs>
                <w:tab w:val="left" w:pos="540"/>
                <w:tab w:val="left" w:pos="1260"/>
              </w:tabs>
              <w:spacing w:after="120"/>
              <w:jc w:val="center"/>
              <w:rPr>
                <w:rFonts w:ascii="Times New Roman" w:hAnsi="Times New Roman" w:cs="Times New Roman"/>
                <w:b/>
                <w:sz w:val="24"/>
                <w:szCs w:val="24"/>
              </w:rPr>
            </w:pP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7BA5D9DF" w14:textId="77777777" w:rsidR="00B303FD" w:rsidRPr="00471929" w:rsidRDefault="00B303FD" w:rsidP="00471929">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RESTRICCIONES DE DISEÑO</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24A4338E"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4A5A85A8"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5E8AC338" w14:textId="77777777" w:rsidTr="0067232B">
        <w:trPr>
          <w:trHeight w:val="397"/>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100E5631"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RNF8</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110D4FA6"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La solución debe ser desarrollada en Microsoft Visual Basic. Net 2010. en Eclipse Juno.</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46B54F79"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34B6A954"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r>
      <w:tr w:rsidR="00B303FD" w:rsidRPr="00282115" w14:paraId="06C10EE5" w14:textId="77777777" w:rsidTr="0067232B">
        <w:trPr>
          <w:trHeight w:val="397"/>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0C703508"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RNF9</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47AF26C8"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Los controles del usuario deben ser creados de acuerdo a los requerimientos del proceso propio.</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256FAD4F"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485883B2"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color w:val="FF0000"/>
                <w:sz w:val="24"/>
                <w:szCs w:val="24"/>
              </w:rPr>
            </w:pPr>
          </w:p>
        </w:tc>
      </w:tr>
      <w:tr w:rsidR="00B303FD" w:rsidRPr="00282115" w14:paraId="18980AAD" w14:textId="77777777" w:rsidTr="0067232B">
        <w:trPr>
          <w:trHeight w:val="147"/>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376528C1"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lastRenderedPageBreak/>
              <w:t>RNF10</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3ED94B7B"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Aplicar el esquema de replicación de datos.</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31317F95"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52F83F0F"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color w:val="FF0000"/>
                <w:sz w:val="24"/>
                <w:szCs w:val="24"/>
              </w:rPr>
            </w:pPr>
          </w:p>
        </w:tc>
      </w:tr>
      <w:tr w:rsidR="00B303FD" w:rsidRPr="00282115" w14:paraId="50550BA0" w14:textId="77777777" w:rsidTr="0067232B">
        <w:trPr>
          <w:trHeight w:val="222"/>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1BDE5BBA"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RNF11</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3C71AFFC"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El servidor como mínimo Intel Core 2 Dúo, Windows Server 2003.</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70791FF9"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71CC93F5"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color w:val="FF0000"/>
                <w:sz w:val="24"/>
                <w:szCs w:val="24"/>
              </w:rPr>
            </w:pPr>
          </w:p>
        </w:tc>
      </w:tr>
      <w:tr w:rsidR="00B303FD" w:rsidRPr="00282115" w14:paraId="1EF0BE84" w14:textId="77777777" w:rsidTr="0067232B">
        <w:trPr>
          <w:trHeight w:val="123"/>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69ABC912" w14:textId="77777777" w:rsidR="00B303FD" w:rsidRPr="00471929" w:rsidRDefault="00B303FD" w:rsidP="009C13D3">
            <w:pPr>
              <w:tabs>
                <w:tab w:val="left" w:pos="540"/>
                <w:tab w:val="left" w:pos="1260"/>
              </w:tabs>
              <w:spacing w:after="120"/>
              <w:jc w:val="center"/>
              <w:rPr>
                <w:rFonts w:ascii="Times New Roman" w:hAnsi="Times New Roman" w:cs="Times New Roman"/>
                <w:b/>
                <w:sz w:val="24"/>
                <w:szCs w:val="24"/>
              </w:rPr>
            </w:pP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7E4DB078" w14:textId="77777777" w:rsidR="00B303FD" w:rsidRPr="00471929" w:rsidRDefault="00B303FD" w:rsidP="00471929">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INTERFACES</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0577F23E"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6594F7BB"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color w:val="FF0000"/>
                <w:sz w:val="24"/>
                <w:szCs w:val="24"/>
              </w:rPr>
            </w:pPr>
          </w:p>
        </w:tc>
      </w:tr>
      <w:tr w:rsidR="00B303FD" w:rsidRPr="00282115" w14:paraId="12E350AF" w14:textId="77777777" w:rsidTr="0067232B">
        <w:trPr>
          <w:trHeight w:val="397"/>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14C991EB"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RNF12</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13EF8E2F"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Disponer de conexión a Internet para acceder a la información y procesos entre el cliente y los servicios web.</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682E622F"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56799F5B"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color w:val="FF0000"/>
                <w:sz w:val="24"/>
                <w:szCs w:val="24"/>
              </w:rPr>
            </w:pPr>
          </w:p>
        </w:tc>
      </w:tr>
      <w:tr w:rsidR="00B303FD" w:rsidRPr="00282115" w14:paraId="6A798FFA" w14:textId="77777777" w:rsidTr="0067232B">
        <w:trPr>
          <w:trHeight w:val="397"/>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359B0F42"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RNF13</w:t>
            </w:r>
          </w:p>
        </w:tc>
        <w:tc>
          <w:tcPr>
            <w:tcW w:w="5841" w:type="dxa"/>
            <w:tcBorders>
              <w:top w:val="single" w:sz="4" w:space="0" w:color="auto"/>
              <w:left w:val="single" w:sz="4" w:space="0" w:color="auto"/>
              <w:bottom w:val="single" w:sz="4" w:space="0" w:color="auto"/>
              <w:right w:val="single" w:sz="4" w:space="0" w:color="auto"/>
            </w:tcBorders>
            <w:shd w:val="clear" w:color="auto" w:fill="FFFFFF"/>
            <w:hideMark/>
          </w:tcPr>
          <w:p w14:paraId="18A52DF9"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El usuario como mínimo debe tener un dispositivo móvil con versión de android 4.1.</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13E15884"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470D7620"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color w:val="FF0000"/>
                <w:sz w:val="24"/>
                <w:szCs w:val="24"/>
              </w:rPr>
            </w:pPr>
          </w:p>
        </w:tc>
      </w:tr>
      <w:tr w:rsidR="00B303FD" w:rsidRPr="00282115" w14:paraId="7900937E" w14:textId="77777777" w:rsidTr="0067232B">
        <w:trPr>
          <w:trHeight w:val="187"/>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tcPr>
          <w:p w14:paraId="5495484E" w14:textId="77777777" w:rsidR="00B303FD" w:rsidRPr="00471929" w:rsidRDefault="00B303FD" w:rsidP="009C13D3">
            <w:pPr>
              <w:tabs>
                <w:tab w:val="left" w:pos="540"/>
                <w:tab w:val="left" w:pos="1260"/>
              </w:tabs>
              <w:jc w:val="both"/>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 xml:space="preserve"> </w:t>
            </w: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7E03B40B" w14:textId="77777777" w:rsidR="00B303FD" w:rsidRPr="00471929" w:rsidRDefault="00B303FD" w:rsidP="00471929">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SEGURIDAD.</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6F1F16C9"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16BA028D"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color w:val="FF0000"/>
                <w:sz w:val="24"/>
                <w:szCs w:val="24"/>
              </w:rPr>
            </w:pPr>
          </w:p>
        </w:tc>
      </w:tr>
      <w:tr w:rsidR="00B303FD" w:rsidRPr="00282115" w14:paraId="5C7EDF36" w14:textId="77777777" w:rsidTr="0067232B">
        <w:trPr>
          <w:trHeight w:val="397"/>
          <w:jc w:val="center"/>
        </w:trPr>
        <w:tc>
          <w:tcPr>
            <w:tcW w:w="1303" w:type="dxa"/>
            <w:tcBorders>
              <w:top w:val="single" w:sz="4" w:space="0" w:color="auto"/>
              <w:left w:val="single" w:sz="4" w:space="0" w:color="auto"/>
              <w:bottom w:val="single" w:sz="4" w:space="0" w:color="auto"/>
              <w:right w:val="single" w:sz="4" w:space="0" w:color="auto"/>
            </w:tcBorders>
            <w:shd w:val="clear" w:color="auto" w:fill="FFFFFF"/>
            <w:hideMark/>
          </w:tcPr>
          <w:p w14:paraId="2627326D" w14:textId="77777777" w:rsidR="00B303FD" w:rsidRPr="00471929" w:rsidRDefault="00B303FD" w:rsidP="009C13D3">
            <w:pPr>
              <w:tabs>
                <w:tab w:val="left" w:pos="540"/>
                <w:tab w:val="left" w:pos="1260"/>
              </w:tabs>
              <w:jc w:val="center"/>
              <w:rPr>
                <w:rFonts w:ascii="Times New Roman" w:hAnsi="Times New Roman" w:cs="Times New Roman"/>
                <w:b/>
                <w:sz w:val="24"/>
                <w:szCs w:val="24"/>
              </w:rPr>
            </w:pPr>
            <w:r w:rsidRPr="00471929">
              <w:rPr>
                <w:rFonts w:ascii="Times New Roman" w:eastAsia="Arial" w:hAnsi="Times New Roman" w:cs="Times New Roman"/>
                <w:b/>
                <w:sz w:val="24"/>
                <w:szCs w:val="24"/>
                <w:highlight w:val="white"/>
              </w:rPr>
              <w:t>RNF14</w:t>
            </w:r>
          </w:p>
        </w:tc>
        <w:tc>
          <w:tcPr>
            <w:tcW w:w="5841" w:type="dxa"/>
            <w:tcBorders>
              <w:top w:val="single" w:sz="4" w:space="0" w:color="auto"/>
              <w:left w:val="single" w:sz="4" w:space="0" w:color="auto"/>
              <w:bottom w:val="single" w:sz="4" w:space="0" w:color="auto"/>
              <w:right w:val="single" w:sz="4" w:space="0" w:color="auto"/>
            </w:tcBorders>
            <w:shd w:val="clear" w:color="auto" w:fill="FFFFFF"/>
          </w:tcPr>
          <w:p w14:paraId="48C63792" w14:textId="77777777" w:rsidR="00B303FD" w:rsidRPr="00282115" w:rsidRDefault="00B303FD" w:rsidP="009C13D3">
            <w:pPr>
              <w:tabs>
                <w:tab w:val="left" w:pos="540"/>
                <w:tab w:val="left" w:pos="1260"/>
              </w:tabs>
              <w:jc w:val="both"/>
              <w:rPr>
                <w:rFonts w:ascii="Times New Roman" w:hAnsi="Times New Roman" w:cs="Times New Roman"/>
                <w:sz w:val="24"/>
                <w:szCs w:val="24"/>
              </w:rPr>
            </w:pPr>
            <w:r w:rsidRPr="00282115">
              <w:rPr>
                <w:rFonts w:ascii="Times New Roman" w:eastAsia="Arial" w:hAnsi="Times New Roman" w:cs="Times New Roman"/>
                <w:sz w:val="24"/>
                <w:szCs w:val="24"/>
                <w:highlight w:val="white"/>
              </w:rPr>
              <w:t>El acceso a nuestro sistema de Mantenimiento de Usuarios será controlado con nombres de usuario y contraseñas. Solo los usuarios con derechos de administrador podrán ingresar a las funciones administrativas, los usuarios normales no podrán.</w:t>
            </w:r>
          </w:p>
        </w:tc>
        <w:tc>
          <w:tcPr>
            <w:tcW w:w="851" w:type="dxa"/>
            <w:tcBorders>
              <w:top w:val="single" w:sz="4" w:space="0" w:color="auto"/>
              <w:left w:val="single" w:sz="4" w:space="0" w:color="auto"/>
              <w:bottom w:val="single" w:sz="4" w:space="0" w:color="auto"/>
              <w:right w:val="single" w:sz="4" w:space="0" w:color="auto"/>
            </w:tcBorders>
            <w:shd w:val="clear" w:color="auto" w:fill="FFFFFF"/>
            <w:vAlign w:val="center"/>
          </w:tcPr>
          <w:p w14:paraId="774EA9D0"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sz w:val="24"/>
                <w:szCs w:val="24"/>
              </w:rPr>
            </w:pPr>
            <w:r w:rsidRPr="00282115">
              <w:rPr>
                <w:rFonts w:ascii="Times New Roman" w:eastAsia="Arial Unicode MS" w:hAnsi="Times New Roman" w:cs="Times New Roman"/>
                <w:sz w:val="24"/>
                <w:szCs w:val="24"/>
              </w:rPr>
              <w:t>X</w:t>
            </w:r>
          </w:p>
        </w:tc>
        <w:tc>
          <w:tcPr>
            <w:tcW w:w="905" w:type="dxa"/>
            <w:tcBorders>
              <w:top w:val="single" w:sz="4" w:space="0" w:color="auto"/>
              <w:left w:val="single" w:sz="4" w:space="0" w:color="auto"/>
              <w:bottom w:val="single" w:sz="4" w:space="0" w:color="auto"/>
              <w:right w:val="single" w:sz="4" w:space="0" w:color="auto"/>
            </w:tcBorders>
            <w:shd w:val="clear" w:color="auto" w:fill="FFFFFF"/>
            <w:vAlign w:val="center"/>
          </w:tcPr>
          <w:p w14:paraId="1FD57F3C" w14:textId="77777777" w:rsidR="00B303FD" w:rsidRPr="00282115" w:rsidRDefault="00B303FD" w:rsidP="009C13D3">
            <w:pPr>
              <w:overflowPunct w:val="0"/>
              <w:autoSpaceDE w:val="0"/>
              <w:autoSpaceDN w:val="0"/>
              <w:adjustRightInd w:val="0"/>
              <w:spacing w:after="0" w:line="240" w:lineRule="auto"/>
              <w:jc w:val="center"/>
              <w:rPr>
                <w:rFonts w:ascii="Times New Roman" w:eastAsia="Arial Unicode MS" w:hAnsi="Times New Roman" w:cs="Times New Roman"/>
                <w:color w:val="FF0000"/>
                <w:sz w:val="24"/>
                <w:szCs w:val="24"/>
              </w:rPr>
            </w:pPr>
          </w:p>
        </w:tc>
      </w:tr>
    </w:tbl>
    <w:p w14:paraId="0A460039" w14:textId="77777777" w:rsidR="00D95BC5" w:rsidRPr="00282115" w:rsidRDefault="00471929" w:rsidP="009C13D3">
      <w:pPr>
        <w:spacing w:line="360" w:lineRule="auto"/>
        <w:jc w:val="both"/>
        <w:rPr>
          <w:rFonts w:ascii="Times New Roman" w:hAnsi="Times New Roman" w:cs="Times New Roman"/>
          <w:color w:val="FF0000"/>
          <w:sz w:val="24"/>
          <w:szCs w:val="24"/>
        </w:rPr>
      </w:pPr>
      <w:r>
        <w:rPr>
          <w:noProof/>
          <w:lang w:eastAsia="es-PE"/>
        </w:rPr>
        <mc:AlternateContent>
          <mc:Choice Requires="wps">
            <w:drawing>
              <wp:anchor distT="0" distB="0" distL="114300" distR="114300" simplePos="0" relativeHeight="251820032" behindDoc="0" locked="0" layoutInCell="1" allowOverlap="1" wp14:anchorId="3FF76081" wp14:editId="103E0723">
                <wp:simplePos x="0" y="0"/>
                <wp:positionH relativeFrom="margin">
                  <wp:posOffset>485775</wp:posOffset>
                </wp:positionH>
                <wp:positionV relativeFrom="paragraph">
                  <wp:posOffset>60325</wp:posOffset>
                </wp:positionV>
                <wp:extent cx="4076700" cy="330091"/>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4076700" cy="3300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DB82EA" w14:textId="77777777" w:rsidR="00A604EC" w:rsidRPr="006D7131" w:rsidRDefault="00A604EC" w:rsidP="00471929">
                            <w:pPr>
                              <w:spacing w:line="360" w:lineRule="auto"/>
                              <w:rPr>
                                <w:rFonts w:ascii="Times New Roman" w:hAnsi="Times New Roman" w:cs="Times New Roman"/>
                                <w:b/>
                                <w:i/>
                              </w:rPr>
                            </w:pPr>
                            <w:del w:id="603" w:author="Edwin Huamaní" w:date="2015-02-23T04:47:00Z">
                              <w:r w:rsidDel="00CF5559">
                                <w:rPr>
                                  <w:rFonts w:ascii="Times New Roman" w:hAnsi="Times New Roman" w:cs="Times New Roman"/>
                                  <w:b/>
                                  <w:i/>
                                </w:rPr>
                                <w:delText>Cdro</w:delText>
                              </w:r>
                            </w:del>
                            <w:ins w:id="604" w:author="Edwin Huamaní" w:date="2015-02-23T04:47:00Z">
                              <w:r>
                                <w:rPr>
                                  <w:rFonts w:ascii="Times New Roman" w:hAnsi="Times New Roman" w:cs="Times New Roman"/>
                                  <w:b/>
                                  <w:i/>
                                </w:rPr>
                                <w:t>Tab</w:t>
                              </w:r>
                            </w:ins>
                            <w:r>
                              <w:rPr>
                                <w:rFonts w:ascii="Times New Roman" w:hAnsi="Times New Roman" w:cs="Times New Roman"/>
                                <w:b/>
                                <w:i/>
                              </w:rPr>
                              <w:t xml:space="preserve">. </w:t>
                            </w:r>
                            <w:del w:id="605" w:author="Edwin Huamaní" w:date="2015-02-23T04:47:00Z">
                              <w:r w:rsidDel="00CF5559">
                                <w:rPr>
                                  <w:rFonts w:ascii="Times New Roman" w:hAnsi="Times New Roman" w:cs="Times New Roman"/>
                                  <w:b/>
                                  <w:i/>
                                </w:rPr>
                                <w:delText>07</w:delText>
                              </w:r>
                              <w:r w:rsidRPr="006D7131" w:rsidDel="00CF5559">
                                <w:rPr>
                                  <w:rFonts w:ascii="Times New Roman" w:hAnsi="Times New Roman" w:cs="Times New Roman"/>
                                  <w:b/>
                                  <w:i/>
                                </w:rPr>
                                <w:delText xml:space="preserve"> :</w:delText>
                              </w:r>
                            </w:del>
                            <w:ins w:id="606" w:author="Edwin Huamaní" w:date="2015-02-23T04:47:00Z">
                              <w:r>
                                <w:rPr>
                                  <w:rFonts w:ascii="Times New Roman" w:hAnsi="Times New Roman" w:cs="Times New Roman"/>
                                  <w:b/>
                                  <w:i/>
                                </w:rPr>
                                <w:t>07</w:t>
                              </w:r>
                              <w:r w:rsidRPr="006D7131">
                                <w:rPr>
                                  <w:rFonts w:ascii="Times New Roman" w:hAnsi="Times New Roman" w:cs="Times New Roman"/>
                                  <w:b/>
                                  <w:i/>
                                </w:rPr>
                                <w:t>:</w:t>
                              </w:r>
                            </w:ins>
                            <w:r w:rsidRPr="006D7131">
                              <w:rPr>
                                <w:rFonts w:ascii="Times New Roman" w:hAnsi="Times New Roman" w:cs="Times New Roman"/>
                                <w:b/>
                                <w:i/>
                              </w:rPr>
                              <w:t xml:space="preserve"> </w:t>
                            </w:r>
                            <w:r w:rsidRPr="00471929">
                              <w:rPr>
                                <w:rFonts w:ascii="Times New Roman" w:eastAsia="Arial Unicode MS" w:hAnsi="Times New Roman" w:cs="Times New Roman"/>
                                <w:b/>
                                <w:i/>
                                <w:szCs w:val="24"/>
                              </w:rPr>
                              <w:t>checklist de la prueba</w:t>
                            </w:r>
                            <w:r w:rsidRPr="00471929">
                              <w:rPr>
                                <w:rFonts w:ascii="Times New Roman" w:hAnsi="Times New Roman" w:cs="Times New Roman"/>
                                <w:b/>
                                <w:i/>
                                <w:sz w:val="20"/>
                              </w:rPr>
                              <w:t xml:space="preserve"> </w:t>
                            </w:r>
                            <w:r>
                              <w:rPr>
                                <w:rFonts w:ascii="Times New Roman" w:hAnsi="Times New Roman" w:cs="Times New Roman"/>
                                <w:b/>
                                <w:i/>
                                <w:sz w:val="20"/>
                              </w:rPr>
                              <w:t xml:space="preserve">no Funcionales </w:t>
                            </w:r>
                            <w:r>
                              <w:rPr>
                                <w:rFonts w:ascii="Times New Roman" w:hAnsi="Times New Roman" w:cs="Times New Roman"/>
                                <w:b/>
                                <w:i/>
                              </w:rPr>
                              <w:t xml:space="preserve">de </w:t>
                            </w:r>
                            <w:r w:rsidRPr="006D7131">
                              <w:rPr>
                                <w:rFonts w:ascii="Times New Roman" w:eastAsia="Times New Roman" w:hAnsi="Times New Roman" w:cs="Times New Roman"/>
                                <w:b/>
                                <w:i/>
                                <w:color w:val="000000"/>
                                <w:lang w:eastAsia="es-PE"/>
                              </w:rPr>
                              <w:t>Sistema PNP App Requisitorias</w:t>
                            </w:r>
                          </w:p>
                          <w:p w14:paraId="4B3A28D1" w14:textId="77777777" w:rsidR="00A604EC" w:rsidRDefault="00A604EC" w:rsidP="00471929">
                            <w:r>
                              <w:t>fig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76081" id="Cuadro de texto 56" o:spid="_x0000_s1055" type="#_x0000_t202" style="position:absolute;left:0;text-align:left;margin-left:38.25pt;margin-top:4.75pt;width:321pt;height:26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WF/lAIAAJsFAAAOAAAAZHJzL2Uyb0RvYy54bWysVE1v2zAMvQ/YfxB0X+2kaboGdYosRYcB&#10;xVqsHXpWZKkRJomapMTOfv0o2U6yrpcOu9iU+EiKjx+XV63RZCt8UGArOjopKRGWQ63sc0W/P958&#10;+EhJiMzWTIMVFd2JQK/m799dNm4mxrAGXQtP0IkNs8ZVdB2jmxVF4GthWDgBJywqJXjDIh79c1F7&#10;1qB3o4txWU6LBnztPHARAt5ed0o6z/6lFDzeSRlEJLqi+LaYvz5/V+lbzC/Z7Nkzt1a8fwb7h1cY&#10;piwG3bu6ZpGRjVd/uTKKewgg4wkHU4CUioucA2YzKl9k87BmTuRckJzg9jSF/+eWf93ee6Lqip5N&#10;KbHMYI2WG1Z7ILUgUbQRCGqQpsaFGaIfHOJj+wlaLPdwH/AyZd9Kb9If8yKoR8J3e5LRFeF4OSnP&#10;p+clqjjqTk/L8iK7KQ7Wzof4WYAhSaioxyJmbtn2NkR8CUIHSAoWQKv6RmmdD6lxxFJ7smVYch0H&#10;53+gtCVNRaenZ2V2bCGZd561TW5Ebp0+XMq8yzBLcadFwmj7TUikLif6SmzGubD7+BmdUBJDvcWw&#10;xx9e9RbjLg+0yJHBxr2xURZ8zj7P2oGy+sdAmezwSPhR3kmM7arNPTO+GDpgBfUOG8NDN2HB8RuF&#10;1btlId4zjyOFBcc1Ee/wIzUg+9BLlKzB/3rtPuGx01FLSYMjWtHwc8O8oER/sTgDF6PJJM10PkzO&#10;zsd48Mea1bHGbswSsCVGuJAcz2LCRz2I0oN5wm2ySFFRxSzH2BWNg7iM3eLAbcTFYpFBOMWOxVv7&#10;4HhynWhOvfnYPjHv+gZOU/QVhmFmsxd93GGTpYXFJoJUuckT0R2rfQFwA+Te77dVWjHH54w67NT5&#10;bwAAAP//AwBQSwMEFAAGAAgAAAAhAJ4zmdreAAAABwEAAA8AAABkcnMvZG93bnJldi54bWxMjktP&#10;hEAQhO8m/odJm3gx7oAbYEWajTE+kr25+Ii3WaYFIjNDmFnAf2970lN1pSrVX7FdTC8mGn3nLEK8&#10;ikCQrZ3ubIPwUj1cbkD4oKxWvbOE8E0etuXpSaFy7Wb7TNM+NIJHrM8VQhvCkEvp65aM8is3kOXs&#10;041GBbZjI/WoZh43vbyKolQa1Vn+0KqB7lqqv/ZHg/Bx0bzv/PL4Oq+T9XD/NFXZm64Qz8+W2xsQ&#10;gZbwV4ZffEaHkpkO7mi1Fz1ClibcRLhm4TiLN3wcENI4AVkW8j9/+QMAAP//AwBQSwECLQAUAAYA&#10;CAAAACEAtoM4kv4AAADhAQAAEwAAAAAAAAAAAAAAAAAAAAAAW0NvbnRlbnRfVHlwZXNdLnhtbFBL&#10;AQItABQABgAIAAAAIQA4/SH/1gAAAJQBAAALAAAAAAAAAAAAAAAAAC8BAABfcmVscy8ucmVsc1BL&#10;AQItABQABgAIAAAAIQBSOWF/lAIAAJsFAAAOAAAAAAAAAAAAAAAAAC4CAABkcnMvZTJvRG9jLnht&#10;bFBLAQItABQABgAIAAAAIQCeM5na3gAAAAcBAAAPAAAAAAAAAAAAAAAAAO4EAABkcnMvZG93bnJl&#10;di54bWxQSwUGAAAAAAQABADzAAAA+QUAAAAA&#10;" fillcolor="white [3201]" stroked="f" strokeweight=".5pt">
                <v:textbox>
                  <w:txbxContent>
                    <w:p w14:paraId="47DB82EA" w14:textId="77777777" w:rsidR="00A604EC" w:rsidRPr="006D7131" w:rsidRDefault="00A604EC" w:rsidP="00471929">
                      <w:pPr>
                        <w:spacing w:line="360" w:lineRule="auto"/>
                        <w:rPr>
                          <w:rFonts w:ascii="Times New Roman" w:hAnsi="Times New Roman" w:cs="Times New Roman"/>
                          <w:b/>
                          <w:i/>
                        </w:rPr>
                      </w:pPr>
                      <w:del w:id="607" w:author="Edwin Huamaní" w:date="2015-02-23T04:47:00Z">
                        <w:r w:rsidDel="00CF5559">
                          <w:rPr>
                            <w:rFonts w:ascii="Times New Roman" w:hAnsi="Times New Roman" w:cs="Times New Roman"/>
                            <w:b/>
                            <w:i/>
                          </w:rPr>
                          <w:delText>Cdro</w:delText>
                        </w:r>
                      </w:del>
                      <w:ins w:id="608" w:author="Edwin Huamaní" w:date="2015-02-23T04:47:00Z">
                        <w:r>
                          <w:rPr>
                            <w:rFonts w:ascii="Times New Roman" w:hAnsi="Times New Roman" w:cs="Times New Roman"/>
                            <w:b/>
                            <w:i/>
                          </w:rPr>
                          <w:t>Tab</w:t>
                        </w:r>
                      </w:ins>
                      <w:r>
                        <w:rPr>
                          <w:rFonts w:ascii="Times New Roman" w:hAnsi="Times New Roman" w:cs="Times New Roman"/>
                          <w:b/>
                          <w:i/>
                        </w:rPr>
                        <w:t xml:space="preserve">. </w:t>
                      </w:r>
                      <w:del w:id="609" w:author="Edwin Huamaní" w:date="2015-02-23T04:47:00Z">
                        <w:r w:rsidDel="00CF5559">
                          <w:rPr>
                            <w:rFonts w:ascii="Times New Roman" w:hAnsi="Times New Roman" w:cs="Times New Roman"/>
                            <w:b/>
                            <w:i/>
                          </w:rPr>
                          <w:delText>07</w:delText>
                        </w:r>
                        <w:r w:rsidRPr="006D7131" w:rsidDel="00CF5559">
                          <w:rPr>
                            <w:rFonts w:ascii="Times New Roman" w:hAnsi="Times New Roman" w:cs="Times New Roman"/>
                            <w:b/>
                            <w:i/>
                          </w:rPr>
                          <w:delText xml:space="preserve"> :</w:delText>
                        </w:r>
                      </w:del>
                      <w:ins w:id="610" w:author="Edwin Huamaní" w:date="2015-02-23T04:47:00Z">
                        <w:r>
                          <w:rPr>
                            <w:rFonts w:ascii="Times New Roman" w:hAnsi="Times New Roman" w:cs="Times New Roman"/>
                            <w:b/>
                            <w:i/>
                          </w:rPr>
                          <w:t>07</w:t>
                        </w:r>
                        <w:r w:rsidRPr="006D7131">
                          <w:rPr>
                            <w:rFonts w:ascii="Times New Roman" w:hAnsi="Times New Roman" w:cs="Times New Roman"/>
                            <w:b/>
                            <w:i/>
                          </w:rPr>
                          <w:t>:</w:t>
                        </w:r>
                      </w:ins>
                      <w:r w:rsidRPr="006D7131">
                        <w:rPr>
                          <w:rFonts w:ascii="Times New Roman" w:hAnsi="Times New Roman" w:cs="Times New Roman"/>
                          <w:b/>
                          <w:i/>
                        </w:rPr>
                        <w:t xml:space="preserve"> </w:t>
                      </w:r>
                      <w:r w:rsidRPr="00471929">
                        <w:rPr>
                          <w:rFonts w:ascii="Times New Roman" w:eastAsia="Arial Unicode MS" w:hAnsi="Times New Roman" w:cs="Times New Roman"/>
                          <w:b/>
                          <w:i/>
                          <w:szCs w:val="24"/>
                        </w:rPr>
                        <w:t>checklist de la prueba</w:t>
                      </w:r>
                      <w:r w:rsidRPr="00471929">
                        <w:rPr>
                          <w:rFonts w:ascii="Times New Roman" w:hAnsi="Times New Roman" w:cs="Times New Roman"/>
                          <w:b/>
                          <w:i/>
                          <w:sz w:val="20"/>
                        </w:rPr>
                        <w:t xml:space="preserve"> </w:t>
                      </w:r>
                      <w:r>
                        <w:rPr>
                          <w:rFonts w:ascii="Times New Roman" w:hAnsi="Times New Roman" w:cs="Times New Roman"/>
                          <w:b/>
                          <w:i/>
                          <w:sz w:val="20"/>
                        </w:rPr>
                        <w:t xml:space="preserve">no Funcionales </w:t>
                      </w:r>
                      <w:r>
                        <w:rPr>
                          <w:rFonts w:ascii="Times New Roman" w:hAnsi="Times New Roman" w:cs="Times New Roman"/>
                          <w:b/>
                          <w:i/>
                        </w:rPr>
                        <w:t xml:space="preserve">de </w:t>
                      </w:r>
                      <w:r w:rsidRPr="006D7131">
                        <w:rPr>
                          <w:rFonts w:ascii="Times New Roman" w:eastAsia="Times New Roman" w:hAnsi="Times New Roman" w:cs="Times New Roman"/>
                          <w:b/>
                          <w:i/>
                          <w:color w:val="000000"/>
                          <w:lang w:eastAsia="es-PE"/>
                        </w:rPr>
                        <w:t>Sistema PNP App Requisitorias</w:t>
                      </w:r>
                    </w:p>
                    <w:p w14:paraId="4B3A28D1" w14:textId="77777777" w:rsidR="00A604EC" w:rsidRDefault="00A604EC" w:rsidP="00471929">
                      <w:r>
                        <w:t>fig</w:t>
                      </w:r>
                    </w:p>
                  </w:txbxContent>
                </v:textbox>
                <w10:wrap anchorx="margin"/>
              </v:shape>
            </w:pict>
          </mc:Fallback>
        </mc:AlternateContent>
      </w:r>
    </w:p>
    <w:p w14:paraId="3A8349DF" w14:textId="77777777" w:rsidR="00D95BC5" w:rsidRDefault="00165032" w:rsidP="009C13D3">
      <w:pPr>
        <w:autoSpaceDE w:val="0"/>
        <w:autoSpaceDN w:val="0"/>
        <w:adjustRightInd w:val="0"/>
        <w:spacing w:after="0" w:line="360" w:lineRule="auto"/>
        <w:jc w:val="both"/>
        <w:rPr>
          <w:rFonts w:ascii="Times New Roman" w:hAnsi="Times New Roman" w:cs="Times New Roman"/>
          <w:sz w:val="24"/>
          <w:szCs w:val="24"/>
        </w:rPr>
      </w:pPr>
      <w:r>
        <w:rPr>
          <w:rStyle w:val="Refdecomentario"/>
        </w:rPr>
        <w:commentReference w:id="611"/>
      </w:r>
    </w:p>
    <w:p w14:paraId="59B5CE92" w14:textId="77777777" w:rsidR="00854F5C" w:rsidRDefault="00854F5C" w:rsidP="009C13D3">
      <w:pPr>
        <w:autoSpaceDE w:val="0"/>
        <w:autoSpaceDN w:val="0"/>
        <w:adjustRightInd w:val="0"/>
        <w:spacing w:after="0" w:line="360" w:lineRule="auto"/>
        <w:jc w:val="both"/>
        <w:rPr>
          <w:rFonts w:ascii="Times New Roman" w:hAnsi="Times New Roman" w:cs="Times New Roman"/>
          <w:sz w:val="24"/>
          <w:szCs w:val="24"/>
        </w:rPr>
      </w:pPr>
    </w:p>
    <w:p w14:paraId="2EC299B9" w14:textId="77777777" w:rsidR="00854F5C" w:rsidRPr="00471929" w:rsidRDefault="00854F5C" w:rsidP="00E234AB">
      <w:pPr>
        <w:autoSpaceDE w:val="0"/>
        <w:autoSpaceDN w:val="0"/>
        <w:adjustRightInd w:val="0"/>
        <w:spacing w:after="0" w:line="240" w:lineRule="auto"/>
        <w:jc w:val="both"/>
        <w:rPr>
          <w:rFonts w:ascii="Times New Roman" w:hAnsi="Times New Roman" w:cs="Times New Roman"/>
          <w:b/>
          <w:sz w:val="24"/>
          <w:szCs w:val="24"/>
        </w:rPr>
      </w:pPr>
    </w:p>
    <w:p w14:paraId="7A900A25" w14:textId="77777777" w:rsidR="00D95BC5" w:rsidRPr="00471929" w:rsidRDefault="00D95BC5" w:rsidP="00E234AB">
      <w:pPr>
        <w:pStyle w:val="Prrafodelista"/>
        <w:numPr>
          <w:ilvl w:val="2"/>
          <w:numId w:val="21"/>
        </w:numPr>
        <w:autoSpaceDE w:val="0"/>
        <w:autoSpaceDN w:val="0"/>
        <w:adjustRightInd w:val="0"/>
        <w:spacing w:after="0" w:line="240" w:lineRule="auto"/>
        <w:ind w:left="0"/>
        <w:jc w:val="both"/>
        <w:rPr>
          <w:rFonts w:ascii="Times New Roman" w:hAnsi="Times New Roman" w:cs="Times New Roman"/>
          <w:b/>
          <w:bCs/>
          <w:sz w:val="24"/>
          <w:szCs w:val="24"/>
        </w:rPr>
      </w:pPr>
      <w:r w:rsidRPr="00471929">
        <w:rPr>
          <w:rFonts w:ascii="Times New Roman" w:hAnsi="Times New Roman" w:cs="Times New Roman"/>
          <w:b/>
          <w:bCs/>
          <w:sz w:val="24"/>
          <w:szCs w:val="24"/>
        </w:rPr>
        <w:t>Criterios de Aceptación o Rechazo</w:t>
      </w:r>
    </w:p>
    <w:p w14:paraId="02E239A3"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Los criterios de aceptación del presente proyecto se basan en una lista de requerimientos o exigencias (CheckList de Requerimientos Funcionales y No Funcionales) y en la correspondencia entre lo ofrecido en la lista y lo implementado en el sistema, además de la correcta ejecución y documentación.</w:t>
      </w:r>
    </w:p>
    <w:p w14:paraId="3BC9CFFF"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p>
    <w:p w14:paraId="483D42CE" w14:textId="77777777" w:rsidR="00D95BC5" w:rsidRPr="00282115" w:rsidRDefault="00D95BC5" w:rsidP="00E234AB">
      <w:pPr>
        <w:autoSpaceDE w:val="0"/>
        <w:autoSpaceDN w:val="0"/>
        <w:adjustRightInd w:val="0"/>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La aprobación o rechazo del sistema será por consenso entre el </w:t>
      </w:r>
      <w:r w:rsidR="00321137" w:rsidRPr="00321137">
        <w:rPr>
          <w:rFonts w:ascii="Times New Roman" w:hAnsi="Times New Roman" w:cs="Times New Roman"/>
          <w:sz w:val="24"/>
          <w:szCs w:val="24"/>
        </w:rPr>
        <w:t xml:space="preserve">Superior de la PNP </w:t>
      </w:r>
      <w:r w:rsidRPr="00282115">
        <w:rPr>
          <w:rFonts w:ascii="Times New Roman" w:hAnsi="Times New Roman" w:cs="Times New Roman"/>
          <w:sz w:val="24"/>
          <w:szCs w:val="24"/>
        </w:rPr>
        <w:t>y el Jefe del Proyecto del Sistema al observar el correcto funcionamiento del sistema y la revisión de la documentación de la misma.</w:t>
      </w:r>
    </w:p>
    <w:p w14:paraId="7138A928" w14:textId="77777777" w:rsidR="00D95BC5" w:rsidRDefault="00D95BC5" w:rsidP="009C13D3">
      <w:pPr>
        <w:autoSpaceDE w:val="0"/>
        <w:autoSpaceDN w:val="0"/>
        <w:adjustRightInd w:val="0"/>
        <w:spacing w:after="0" w:line="360" w:lineRule="auto"/>
        <w:jc w:val="both"/>
        <w:rPr>
          <w:rFonts w:ascii="Times New Roman" w:hAnsi="Times New Roman" w:cs="Times New Roman"/>
          <w:color w:val="FF0000"/>
          <w:sz w:val="24"/>
          <w:szCs w:val="24"/>
        </w:rPr>
      </w:pPr>
    </w:p>
    <w:p w14:paraId="25BE58F2" w14:textId="77777777" w:rsidR="00A819B7" w:rsidRDefault="00A819B7" w:rsidP="009C13D3">
      <w:pPr>
        <w:autoSpaceDE w:val="0"/>
        <w:autoSpaceDN w:val="0"/>
        <w:adjustRightInd w:val="0"/>
        <w:spacing w:after="0" w:line="360" w:lineRule="auto"/>
        <w:jc w:val="both"/>
        <w:rPr>
          <w:rFonts w:ascii="Times New Roman" w:hAnsi="Times New Roman" w:cs="Times New Roman"/>
          <w:color w:val="FF0000"/>
          <w:sz w:val="24"/>
          <w:szCs w:val="24"/>
        </w:rPr>
      </w:pPr>
    </w:p>
    <w:p w14:paraId="126707AB" w14:textId="77777777" w:rsidR="00A819B7" w:rsidRDefault="00A819B7" w:rsidP="009C13D3">
      <w:pPr>
        <w:autoSpaceDE w:val="0"/>
        <w:autoSpaceDN w:val="0"/>
        <w:adjustRightInd w:val="0"/>
        <w:spacing w:after="0" w:line="360" w:lineRule="auto"/>
        <w:jc w:val="both"/>
        <w:rPr>
          <w:rFonts w:ascii="Times New Roman" w:hAnsi="Times New Roman" w:cs="Times New Roman"/>
          <w:color w:val="FF0000"/>
          <w:sz w:val="24"/>
          <w:szCs w:val="24"/>
        </w:rPr>
      </w:pPr>
    </w:p>
    <w:p w14:paraId="159DF71A" w14:textId="77777777" w:rsidR="00A819B7" w:rsidRDefault="00A819B7" w:rsidP="009C13D3">
      <w:pPr>
        <w:autoSpaceDE w:val="0"/>
        <w:autoSpaceDN w:val="0"/>
        <w:adjustRightInd w:val="0"/>
        <w:spacing w:after="0" w:line="360" w:lineRule="auto"/>
        <w:jc w:val="both"/>
        <w:rPr>
          <w:rFonts w:ascii="Times New Roman" w:hAnsi="Times New Roman" w:cs="Times New Roman"/>
          <w:color w:val="FF0000"/>
          <w:sz w:val="24"/>
          <w:szCs w:val="24"/>
        </w:rPr>
      </w:pPr>
    </w:p>
    <w:p w14:paraId="72BF8EE4" w14:textId="77777777" w:rsidR="00A819B7" w:rsidRDefault="00A819B7" w:rsidP="009C13D3">
      <w:pPr>
        <w:autoSpaceDE w:val="0"/>
        <w:autoSpaceDN w:val="0"/>
        <w:adjustRightInd w:val="0"/>
        <w:spacing w:after="0" w:line="360" w:lineRule="auto"/>
        <w:jc w:val="both"/>
        <w:rPr>
          <w:rFonts w:ascii="Times New Roman" w:hAnsi="Times New Roman" w:cs="Times New Roman"/>
          <w:color w:val="FF0000"/>
          <w:sz w:val="24"/>
          <w:szCs w:val="24"/>
        </w:rPr>
      </w:pPr>
    </w:p>
    <w:p w14:paraId="7C807AD4" w14:textId="77777777" w:rsidR="00D95BC5" w:rsidRPr="00BF53A3" w:rsidRDefault="00D95BC5" w:rsidP="00BF53A3">
      <w:pPr>
        <w:pStyle w:val="Ttulo1"/>
        <w:jc w:val="center"/>
        <w:rPr>
          <w:rFonts w:ascii="Times New Roman" w:hAnsi="Times New Roman" w:cs="Times New Roman"/>
          <w:b/>
          <w:color w:val="auto"/>
        </w:rPr>
      </w:pPr>
      <w:bookmarkStart w:id="612" w:name="_Toc412395593"/>
      <w:bookmarkStart w:id="613" w:name="_Toc412455147"/>
      <w:r w:rsidRPr="00BF53A3">
        <w:rPr>
          <w:rFonts w:ascii="Times New Roman" w:hAnsi="Times New Roman" w:cs="Times New Roman"/>
          <w:b/>
          <w:color w:val="auto"/>
        </w:rPr>
        <w:lastRenderedPageBreak/>
        <w:t>CAPITULO V: OBSERVACIONES, CONCLUSIONES Y RECOMENDACIONES</w:t>
      </w:r>
      <w:bookmarkEnd w:id="612"/>
      <w:bookmarkEnd w:id="613"/>
    </w:p>
    <w:p w14:paraId="67F515CB" w14:textId="77777777" w:rsidR="00D95BC5" w:rsidRPr="00282115" w:rsidRDefault="00D95BC5" w:rsidP="009C13D3">
      <w:pPr>
        <w:spacing w:after="0" w:line="360" w:lineRule="auto"/>
        <w:rPr>
          <w:rFonts w:ascii="Times New Roman" w:hAnsi="Times New Roman" w:cs="Times New Roman"/>
          <w:sz w:val="24"/>
          <w:szCs w:val="24"/>
        </w:rPr>
      </w:pPr>
    </w:p>
    <w:p w14:paraId="4051F379" w14:textId="77777777" w:rsidR="00D95BC5" w:rsidRPr="00282115" w:rsidRDefault="00D95BC5" w:rsidP="009C13D3">
      <w:pPr>
        <w:spacing w:after="0" w:line="360" w:lineRule="auto"/>
        <w:rPr>
          <w:rFonts w:ascii="Times New Roman" w:hAnsi="Times New Roman" w:cs="Times New Roman"/>
          <w:sz w:val="24"/>
          <w:szCs w:val="24"/>
        </w:rPr>
      </w:pPr>
    </w:p>
    <w:p w14:paraId="22F643EC" w14:textId="77777777" w:rsidR="00D95BC5" w:rsidRPr="00BF53A3" w:rsidRDefault="00BF53A3" w:rsidP="00E234AB">
      <w:pPr>
        <w:pStyle w:val="Ttulo2"/>
        <w:numPr>
          <w:ilvl w:val="0"/>
          <w:numId w:val="10"/>
        </w:numPr>
        <w:spacing w:line="240" w:lineRule="auto"/>
        <w:rPr>
          <w:rFonts w:ascii="Times New Roman" w:hAnsi="Times New Roman" w:cs="Times New Roman"/>
          <w:b/>
          <w:color w:val="auto"/>
          <w:sz w:val="24"/>
          <w:szCs w:val="24"/>
        </w:rPr>
      </w:pPr>
      <w:bookmarkStart w:id="614" w:name="_Toc412395594"/>
      <w:bookmarkStart w:id="615" w:name="_Toc412455148"/>
      <w:r w:rsidRPr="00BF53A3">
        <w:rPr>
          <w:rFonts w:ascii="Times New Roman" w:hAnsi="Times New Roman" w:cs="Times New Roman"/>
          <w:b/>
          <w:color w:val="auto"/>
          <w:sz w:val="24"/>
          <w:szCs w:val="24"/>
        </w:rPr>
        <w:t>OBSERVACIONES, CONCLUSIONES Y RECOMENDACIONES</w:t>
      </w:r>
      <w:bookmarkEnd w:id="614"/>
      <w:bookmarkEnd w:id="615"/>
    </w:p>
    <w:p w14:paraId="5C987BD7" w14:textId="77777777" w:rsidR="00471929" w:rsidRPr="00282115" w:rsidRDefault="00471929" w:rsidP="00E234AB">
      <w:pPr>
        <w:pStyle w:val="Prrafodelista"/>
        <w:tabs>
          <w:tab w:val="left" w:pos="1125"/>
        </w:tabs>
        <w:spacing w:after="0" w:line="240" w:lineRule="auto"/>
        <w:ind w:left="0"/>
        <w:rPr>
          <w:rFonts w:ascii="Times New Roman" w:hAnsi="Times New Roman" w:cs="Times New Roman"/>
          <w:sz w:val="24"/>
          <w:szCs w:val="24"/>
        </w:rPr>
      </w:pPr>
    </w:p>
    <w:p w14:paraId="60D3CF67" w14:textId="77777777" w:rsidR="00D95BC5" w:rsidRPr="00E340B4" w:rsidRDefault="008643EF" w:rsidP="00E234AB">
      <w:pPr>
        <w:pStyle w:val="Ttulo3"/>
        <w:spacing w:line="240" w:lineRule="auto"/>
        <w:ind w:left="360"/>
        <w:rPr>
          <w:rFonts w:ascii="Times New Roman" w:hAnsi="Times New Roman" w:cs="Times New Roman"/>
          <w:color w:val="auto"/>
          <w:sz w:val="24"/>
          <w:szCs w:val="24"/>
        </w:rPr>
      </w:pPr>
      <w:bookmarkStart w:id="616" w:name="_Toc412395595"/>
      <w:bookmarkStart w:id="617" w:name="_Toc412455149"/>
      <w:r>
        <w:rPr>
          <w:rFonts w:ascii="Times New Roman" w:hAnsi="Times New Roman" w:cs="Times New Roman"/>
          <w:color w:val="auto"/>
          <w:sz w:val="24"/>
          <w:szCs w:val="24"/>
        </w:rPr>
        <w:t>5.1.</w:t>
      </w:r>
      <w:r w:rsidRPr="00E340B4">
        <w:rPr>
          <w:rFonts w:ascii="Times New Roman" w:hAnsi="Times New Roman" w:cs="Times New Roman"/>
          <w:color w:val="auto"/>
          <w:sz w:val="24"/>
          <w:szCs w:val="24"/>
        </w:rPr>
        <w:t xml:space="preserve"> Observaciones</w:t>
      </w:r>
      <w:bookmarkEnd w:id="616"/>
      <w:bookmarkEnd w:id="617"/>
    </w:p>
    <w:p w14:paraId="38C89CA0" w14:textId="77777777" w:rsidR="00D95BC5" w:rsidRDefault="00D95BC5" w:rsidP="00E234AB">
      <w:pPr>
        <w:pStyle w:val="Prrafodelista"/>
        <w:spacing w:after="0" w:line="240" w:lineRule="auto"/>
        <w:ind w:left="0"/>
        <w:rPr>
          <w:rFonts w:ascii="Times New Roman" w:hAnsi="Times New Roman" w:cs="Times New Roman"/>
          <w:sz w:val="24"/>
          <w:szCs w:val="24"/>
        </w:rPr>
      </w:pPr>
    </w:p>
    <w:p w14:paraId="032D89C9" w14:textId="77777777" w:rsidR="00471929" w:rsidRPr="00282115" w:rsidRDefault="00471929" w:rsidP="00E234AB">
      <w:pPr>
        <w:pStyle w:val="Prrafodelista"/>
        <w:spacing w:after="0" w:line="240" w:lineRule="auto"/>
        <w:ind w:left="0"/>
        <w:rPr>
          <w:rFonts w:ascii="Times New Roman" w:hAnsi="Times New Roman" w:cs="Times New Roman"/>
          <w:sz w:val="24"/>
          <w:szCs w:val="24"/>
        </w:rPr>
      </w:pPr>
    </w:p>
    <w:p w14:paraId="050B8777" w14:textId="77777777" w:rsidR="00D95BC5" w:rsidRPr="00282115" w:rsidRDefault="00D95BC5" w:rsidP="00E234AB">
      <w:pPr>
        <w:pStyle w:val="Prrafodelista"/>
        <w:spacing w:after="0" w:line="240" w:lineRule="auto"/>
        <w:ind w:left="0"/>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A continuación se detalla algunas observaciones identificadas durante el desarrollo del proyecto:</w:t>
      </w:r>
    </w:p>
    <w:p w14:paraId="2658907D" w14:textId="77777777" w:rsidR="00D95BC5" w:rsidRDefault="00D95BC5" w:rsidP="00E234AB">
      <w:pPr>
        <w:pStyle w:val="Prrafodelista"/>
        <w:spacing w:after="0" w:line="240" w:lineRule="auto"/>
        <w:ind w:left="0"/>
        <w:jc w:val="both"/>
        <w:rPr>
          <w:rFonts w:ascii="Times New Roman" w:eastAsia="Times New Roman" w:hAnsi="Times New Roman" w:cs="Times New Roman"/>
          <w:sz w:val="24"/>
          <w:szCs w:val="24"/>
          <w:lang w:eastAsia="es-PE"/>
        </w:rPr>
      </w:pPr>
    </w:p>
    <w:p w14:paraId="2EABD4FB" w14:textId="77777777" w:rsidR="00471929" w:rsidRPr="00282115" w:rsidRDefault="00471929" w:rsidP="00E234AB">
      <w:pPr>
        <w:pStyle w:val="Prrafodelista"/>
        <w:spacing w:after="0" w:line="240" w:lineRule="auto"/>
        <w:ind w:left="0"/>
        <w:jc w:val="both"/>
        <w:rPr>
          <w:rFonts w:ascii="Times New Roman" w:eastAsia="Times New Roman" w:hAnsi="Times New Roman" w:cs="Times New Roman"/>
          <w:sz w:val="24"/>
          <w:szCs w:val="24"/>
          <w:lang w:eastAsia="es-PE"/>
        </w:rPr>
      </w:pPr>
    </w:p>
    <w:p w14:paraId="11167A04" w14:textId="77777777" w:rsidR="00D95BC5" w:rsidRPr="00282115" w:rsidRDefault="002E5FAE" w:rsidP="00E234AB">
      <w:pPr>
        <w:pStyle w:val="Prrafodelista"/>
        <w:numPr>
          <w:ilvl w:val="0"/>
          <w:numId w:val="39"/>
        </w:numPr>
        <w:spacing w:after="0" w:line="240" w:lineRule="auto"/>
        <w:jc w:val="both"/>
        <w:rPr>
          <w:rFonts w:ascii="Times New Roman" w:eastAsia="Times New Roman" w:hAnsi="Times New Roman" w:cs="Times New Roman"/>
          <w:sz w:val="24"/>
          <w:szCs w:val="24"/>
          <w:lang w:eastAsia="es-PE"/>
        </w:rPr>
      </w:pPr>
      <w:commentRangeStart w:id="618"/>
      <w:r w:rsidRPr="00282115">
        <w:rPr>
          <w:rFonts w:ascii="Times New Roman" w:eastAsia="Times New Roman" w:hAnsi="Times New Roman" w:cs="Times New Roman"/>
          <w:sz w:val="24"/>
          <w:szCs w:val="24"/>
          <w:lang w:eastAsia="es-PE"/>
        </w:rPr>
        <w:t xml:space="preserve">El sistema </w:t>
      </w:r>
      <w:ins w:id="619" w:author="Edwin Huamaní" w:date="2015-02-23T04:47:00Z">
        <w:r w:rsidR="00CF5559">
          <w:rPr>
            <w:rFonts w:ascii="Times New Roman" w:eastAsia="Times New Roman" w:hAnsi="Times New Roman" w:cs="Times New Roman"/>
            <w:sz w:val="24"/>
            <w:szCs w:val="24"/>
            <w:lang w:eastAsia="es-PE"/>
          </w:rPr>
          <w:t xml:space="preserve">esta </w:t>
        </w:r>
      </w:ins>
      <w:r w:rsidRPr="00282115">
        <w:rPr>
          <w:rFonts w:ascii="Times New Roman" w:eastAsia="Times New Roman" w:hAnsi="Times New Roman" w:cs="Times New Roman"/>
          <w:sz w:val="24"/>
          <w:szCs w:val="24"/>
          <w:lang w:eastAsia="es-PE"/>
        </w:rPr>
        <w:t xml:space="preserve">implementado esencialmente para las funciones y operativos que realiza el personal policial. </w:t>
      </w:r>
      <w:commentRangeEnd w:id="618"/>
      <w:r w:rsidR="00165032">
        <w:rPr>
          <w:rStyle w:val="Refdecomentario"/>
        </w:rPr>
        <w:commentReference w:id="618"/>
      </w:r>
      <w:r w:rsidRPr="00282115">
        <w:rPr>
          <w:rFonts w:ascii="Times New Roman" w:eastAsia="Times New Roman" w:hAnsi="Times New Roman" w:cs="Times New Roman"/>
          <w:sz w:val="24"/>
          <w:szCs w:val="24"/>
          <w:lang w:eastAsia="es-PE"/>
        </w:rPr>
        <w:t>De este modo se encuentra limitado solo a su utilización en este contexto</w:t>
      </w:r>
      <w:r w:rsidR="00D95BC5" w:rsidRPr="00282115">
        <w:rPr>
          <w:rFonts w:ascii="Times New Roman" w:eastAsia="Times New Roman" w:hAnsi="Times New Roman" w:cs="Times New Roman"/>
          <w:sz w:val="24"/>
          <w:szCs w:val="24"/>
          <w:lang w:eastAsia="es-PE"/>
        </w:rPr>
        <w:t>.</w:t>
      </w:r>
    </w:p>
    <w:p w14:paraId="26539899" w14:textId="77777777" w:rsidR="00D95BC5" w:rsidRPr="00282115" w:rsidRDefault="002E5FAE" w:rsidP="00E234AB">
      <w:pPr>
        <w:pStyle w:val="Prrafodelista"/>
        <w:numPr>
          <w:ilvl w:val="0"/>
          <w:numId w:val="39"/>
        </w:numPr>
        <w:spacing w:after="0" w:line="240" w:lineRule="auto"/>
        <w:jc w:val="both"/>
        <w:rPr>
          <w:rFonts w:ascii="Times New Roman" w:eastAsia="Times New Roman" w:hAnsi="Times New Roman" w:cs="Times New Roman"/>
          <w:sz w:val="24"/>
          <w:szCs w:val="24"/>
          <w:lang w:eastAsia="es-PE"/>
        </w:rPr>
      </w:pPr>
      <w:commentRangeStart w:id="620"/>
      <w:r w:rsidRPr="00282115">
        <w:rPr>
          <w:rFonts w:ascii="Times New Roman" w:eastAsia="Times New Roman" w:hAnsi="Times New Roman" w:cs="Times New Roman"/>
          <w:sz w:val="24"/>
          <w:szCs w:val="24"/>
          <w:lang w:eastAsia="es-PE"/>
        </w:rPr>
        <w:t>Las herramientas usadas en la creación de este sistema han influido de manera positiva en el correcto funcionamiento del proyecto.</w:t>
      </w:r>
      <w:commentRangeEnd w:id="620"/>
      <w:r w:rsidR="00165032">
        <w:rPr>
          <w:rStyle w:val="Refdecomentario"/>
        </w:rPr>
        <w:commentReference w:id="620"/>
      </w:r>
    </w:p>
    <w:p w14:paraId="7011FD0F" w14:textId="77777777" w:rsidR="00D95BC5" w:rsidRDefault="00D95BC5" w:rsidP="00E234AB">
      <w:pPr>
        <w:pStyle w:val="Prrafodelista"/>
        <w:numPr>
          <w:ilvl w:val="0"/>
          <w:numId w:val="39"/>
        </w:numPr>
        <w:spacing w:after="0" w:line="240" w:lineRule="auto"/>
        <w:jc w:val="both"/>
        <w:rPr>
          <w:rFonts w:ascii="Times New Roman" w:eastAsia="Times New Roman" w:hAnsi="Times New Roman" w:cs="Times New Roman"/>
          <w:sz w:val="24"/>
          <w:szCs w:val="24"/>
          <w:lang w:eastAsia="es-PE"/>
        </w:rPr>
      </w:pPr>
      <w:commentRangeStart w:id="621"/>
      <w:r w:rsidRPr="00282115">
        <w:rPr>
          <w:rFonts w:ascii="Times New Roman" w:eastAsia="Times New Roman" w:hAnsi="Times New Roman" w:cs="Times New Roman"/>
          <w:sz w:val="24"/>
          <w:szCs w:val="24"/>
          <w:lang w:eastAsia="es-PE"/>
        </w:rPr>
        <w:t>La metodología RUP, Proceso Unificado de Rational (Rational Unified Process) junto con el Lenguaje Unificado de Modelado UML, (Unified Modeling Language), han sido utilizados para el análisis, diseño, implementación y documentación del proyecto.</w:t>
      </w:r>
      <w:commentRangeEnd w:id="621"/>
      <w:r w:rsidR="00165032">
        <w:rPr>
          <w:rStyle w:val="Refdecomentario"/>
        </w:rPr>
        <w:commentReference w:id="621"/>
      </w:r>
    </w:p>
    <w:p w14:paraId="7D2617FA" w14:textId="77777777" w:rsidR="00471929" w:rsidRDefault="00471929" w:rsidP="00471929">
      <w:pPr>
        <w:spacing w:after="0" w:line="360" w:lineRule="auto"/>
        <w:jc w:val="both"/>
        <w:rPr>
          <w:rFonts w:ascii="Times New Roman" w:eastAsia="Times New Roman" w:hAnsi="Times New Roman" w:cs="Times New Roman"/>
          <w:sz w:val="24"/>
          <w:szCs w:val="24"/>
          <w:lang w:eastAsia="es-PE"/>
        </w:rPr>
      </w:pPr>
    </w:p>
    <w:p w14:paraId="27A462A2" w14:textId="77777777" w:rsidR="00D95BC5" w:rsidRDefault="008643EF" w:rsidP="00E234AB">
      <w:pPr>
        <w:pStyle w:val="Ttulo3"/>
        <w:spacing w:line="240" w:lineRule="auto"/>
        <w:ind w:left="360"/>
        <w:rPr>
          <w:rFonts w:ascii="Times New Roman" w:hAnsi="Times New Roman" w:cs="Times New Roman"/>
          <w:color w:val="auto"/>
          <w:sz w:val="24"/>
          <w:szCs w:val="24"/>
        </w:rPr>
      </w:pPr>
      <w:bookmarkStart w:id="622" w:name="_Toc412395596"/>
      <w:bookmarkStart w:id="623" w:name="_Toc412455150"/>
      <w:r>
        <w:rPr>
          <w:rFonts w:ascii="Times New Roman" w:hAnsi="Times New Roman" w:cs="Times New Roman"/>
          <w:color w:val="auto"/>
          <w:sz w:val="24"/>
          <w:szCs w:val="24"/>
        </w:rPr>
        <w:t>5.2.</w:t>
      </w:r>
      <w:r w:rsidRPr="00E340B4">
        <w:rPr>
          <w:rFonts w:ascii="Times New Roman" w:hAnsi="Times New Roman" w:cs="Times New Roman"/>
          <w:color w:val="auto"/>
          <w:sz w:val="24"/>
          <w:szCs w:val="24"/>
        </w:rPr>
        <w:t xml:space="preserve"> Conclusiones</w:t>
      </w:r>
      <w:bookmarkEnd w:id="622"/>
      <w:bookmarkEnd w:id="623"/>
    </w:p>
    <w:p w14:paraId="6868A842" w14:textId="77777777" w:rsidR="00D95BC5" w:rsidRPr="00282115" w:rsidRDefault="00D95BC5" w:rsidP="00E234AB">
      <w:pPr>
        <w:pStyle w:val="Prrafodelista"/>
        <w:spacing w:after="0" w:line="240" w:lineRule="auto"/>
        <w:ind w:left="0"/>
        <w:rPr>
          <w:rFonts w:ascii="Times New Roman" w:hAnsi="Times New Roman" w:cs="Times New Roman"/>
          <w:sz w:val="24"/>
          <w:szCs w:val="24"/>
        </w:rPr>
      </w:pPr>
    </w:p>
    <w:p w14:paraId="120BC9CA" w14:textId="77777777" w:rsidR="00D95BC5" w:rsidRPr="00282115" w:rsidRDefault="00D95BC5" w:rsidP="00E234AB">
      <w:pPr>
        <w:spacing w:after="0" w:line="240" w:lineRule="auto"/>
        <w:ind w:left="360"/>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Como parte de la experiencia en el desarrollo del presente proyecto se ha podido llegar a las siguientes conclusiones:</w:t>
      </w:r>
    </w:p>
    <w:p w14:paraId="69490DBE" w14:textId="77777777" w:rsidR="00D95BC5" w:rsidRPr="00282115" w:rsidRDefault="00D95BC5" w:rsidP="00E234AB">
      <w:pPr>
        <w:spacing w:after="0" w:line="240" w:lineRule="auto"/>
        <w:jc w:val="both"/>
        <w:rPr>
          <w:rFonts w:ascii="Times New Roman" w:eastAsia="Times New Roman" w:hAnsi="Times New Roman" w:cs="Times New Roman"/>
          <w:sz w:val="24"/>
          <w:szCs w:val="24"/>
          <w:lang w:eastAsia="es-PE"/>
        </w:rPr>
      </w:pPr>
    </w:p>
    <w:p w14:paraId="32A1172E" w14:textId="77777777" w:rsidR="00D95BC5" w:rsidRPr="00282115" w:rsidRDefault="00D95BC5" w:rsidP="00E234AB">
      <w:pPr>
        <w:pStyle w:val="Prrafodelista"/>
        <w:numPr>
          <w:ilvl w:val="0"/>
          <w:numId w:val="40"/>
        </w:num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Se logró desarrollar e implementar el</w:t>
      </w:r>
      <w:r w:rsidR="00C572F4" w:rsidRPr="00282115">
        <w:rPr>
          <w:rFonts w:ascii="Times New Roman" w:eastAsia="Times New Roman" w:hAnsi="Times New Roman" w:cs="Times New Roman"/>
          <w:sz w:val="24"/>
          <w:szCs w:val="24"/>
          <w:lang w:eastAsia="es-PE"/>
        </w:rPr>
        <w:t xml:space="preserve"> </w:t>
      </w:r>
      <w:r w:rsidR="00C572F4" w:rsidRPr="00282115">
        <w:rPr>
          <w:rFonts w:ascii="Times New Roman" w:hAnsi="Times New Roman" w:cs="Times New Roman"/>
          <w:bCs/>
          <w:sz w:val="24"/>
          <w:szCs w:val="24"/>
        </w:rPr>
        <w:t xml:space="preserve">Sistema Móvil para Consulta de Requisitorias </w:t>
      </w:r>
      <w:r w:rsidR="00C572F4" w:rsidRPr="00282115">
        <w:rPr>
          <w:rFonts w:ascii="Times New Roman" w:eastAsia="Times New Roman" w:hAnsi="Times New Roman" w:cs="Times New Roman"/>
          <w:bCs/>
          <w:sz w:val="24"/>
          <w:szCs w:val="24"/>
          <w:lang w:eastAsia="es-PE"/>
        </w:rPr>
        <w:t>PNP App Requisitorias 1.0</w:t>
      </w:r>
      <w:r w:rsidRPr="00282115">
        <w:rPr>
          <w:rFonts w:ascii="Times New Roman" w:eastAsia="Times New Roman" w:hAnsi="Times New Roman" w:cs="Times New Roman"/>
          <w:sz w:val="24"/>
          <w:szCs w:val="24"/>
          <w:lang w:eastAsia="es-PE"/>
        </w:rPr>
        <w:t>, de acuerdo a la metodología RUP.</w:t>
      </w:r>
    </w:p>
    <w:p w14:paraId="6902FB6D" w14:textId="77777777" w:rsidR="00D95BC5" w:rsidRPr="00282115" w:rsidRDefault="00D95BC5" w:rsidP="00E234AB">
      <w:pPr>
        <w:pStyle w:val="Prrafodelista"/>
        <w:numPr>
          <w:ilvl w:val="0"/>
          <w:numId w:val="40"/>
        </w:numPr>
        <w:spacing w:after="0" w:line="240" w:lineRule="auto"/>
        <w:jc w:val="both"/>
        <w:rPr>
          <w:rFonts w:ascii="Times New Roman" w:eastAsia="Times New Roman" w:hAnsi="Times New Roman" w:cs="Times New Roman"/>
          <w:sz w:val="24"/>
          <w:szCs w:val="24"/>
          <w:lang w:eastAsia="es-PE"/>
        </w:rPr>
      </w:pPr>
      <w:commentRangeStart w:id="624"/>
      <w:r w:rsidRPr="00282115">
        <w:rPr>
          <w:rFonts w:ascii="Times New Roman" w:eastAsia="Times New Roman" w:hAnsi="Times New Roman" w:cs="Times New Roman"/>
          <w:sz w:val="24"/>
          <w:szCs w:val="24"/>
          <w:lang w:eastAsia="es-PE"/>
        </w:rPr>
        <w:t>Se completó la realización de pruebas unitarias y de integración lo que representó u</w:t>
      </w:r>
      <w:r w:rsidR="00C572F4" w:rsidRPr="00282115">
        <w:rPr>
          <w:rFonts w:ascii="Times New Roman" w:eastAsia="Times New Roman" w:hAnsi="Times New Roman" w:cs="Times New Roman"/>
          <w:sz w:val="24"/>
          <w:szCs w:val="24"/>
          <w:lang w:eastAsia="es-PE"/>
        </w:rPr>
        <w:t>na verdadera reducción de tiempos e incremento de consultas diarias, aumentando la producción en busca de una sociedad libre del delito</w:t>
      </w:r>
      <w:r w:rsidRPr="00282115">
        <w:rPr>
          <w:rFonts w:ascii="Times New Roman" w:eastAsia="Times New Roman" w:hAnsi="Times New Roman" w:cs="Times New Roman"/>
          <w:sz w:val="24"/>
          <w:szCs w:val="24"/>
          <w:lang w:eastAsia="es-PE"/>
        </w:rPr>
        <w:t xml:space="preserve"> </w:t>
      </w:r>
      <w:commentRangeEnd w:id="624"/>
      <w:r w:rsidR="00165032">
        <w:rPr>
          <w:rStyle w:val="Refdecomentario"/>
        </w:rPr>
        <w:commentReference w:id="624"/>
      </w:r>
    </w:p>
    <w:p w14:paraId="32747BE2" w14:textId="77777777" w:rsidR="00D95BC5" w:rsidRPr="00282115" w:rsidDel="00CF5559" w:rsidRDefault="00D95BC5" w:rsidP="00E234AB">
      <w:pPr>
        <w:pStyle w:val="Prrafodelista"/>
        <w:numPr>
          <w:ilvl w:val="0"/>
          <w:numId w:val="40"/>
        </w:numPr>
        <w:spacing w:after="0" w:line="240" w:lineRule="auto"/>
        <w:jc w:val="both"/>
        <w:rPr>
          <w:del w:id="625" w:author="Edwin Huamaní" w:date="2015-02-23T04:49:00Z"/>
          <w:rFonts w:ascii="Times New Roman" w:eastAsia="Times New Roman" w:hAnsi="Times New Roman" w:cs="Times New Roman"/>
          <w:color w:val="FF0000"/>
          <w:sz w:val="24"/>
          <w:szCs w:val="24"/>
          <w:lang w:eastAsia="es-PE"/>
        </w:rPr>
      </w:pPr>
      <w:r w:rsidRPr="00282115">
        <w:rPr>
          <w:rFonts w:ascii="Times New Roman" w:eastAsia="Times New Roman" w:hAnsi="Times New Roman" w:cs="Times New Roman"/>
          <w:sz w:val="24"/>
          <w:szCs w:val="24"/>
          <w:lang w:eastAsia="es-PE"/>
        </w:rPr>
        <w:t>Se completó la documentación del sistema de acuerdo a la metodología RUP como son el Documento Visión, Plan de Desarrollo de Software, Documento de Análisis y Diseño del Sistema, Plan de Pruebas, Prototipos, Caso de Uso entre otros</w:t>
      </w:r>
      <w:r w:rsidRPr="00282115">
        <w:rPr>
          <w:rFonts w:ascii="Times New Roman" w:eastAsia="Times New Roman" w:hAnsi="Times New Roman" w:cs="Times New Roman"/>
          <w:color w:val="FF0000"/>
          <w:sz w:val="24"/>
          <w:szCs w:val="24"/>
          <w:lang w:eastAsia="es-PE"/>
        </w:rPr>
        <w:t>.</w:t>
      </w:r>
    </w:p>
    <w:p w14:paraId="39C16D89" w14:textId="77777777" w:rsidR="00D95BC5" w:rsidRPr="00CF5559" w:rsidRDefault="00D95BC5">
      <w:pPr>
        <w:pStyle w:val="Prrafodelista"/>
        <w:numPr>
          <w:ilvl w:val="0"/>
          <w:numId w:val="40"/>
        </w:numPr>
        <w:spacing w:after="0" w:line="240" w:lineRule="auto"/>
        <w:jc w:val="both"/>
        <w:rPr>
          <w:rFonts w:ascii="Times New Roman" w:hAnsi="Times New Roman" w:cs="Times New Roman"/>
          <w:sz w:val="24"/>
          <w:szCs w:val="24"/>
        </w:rPr>
        <w:pPrChange w:id="626" w:author="Edwin Huamaní" w:date="2015-02-23T04:49:00Z">
          <w:pPr>
            <w:pStyle w:val="Prrafodelista"/>
            <w:spacing w:after="0" w:line="360" w:lineRule="auto"/>
            <w:ind w:left="0"/>
          </w:pPr>
        </w:pPrChange>
      </w:pPr>
    </w:p>
    <w:p w14:paraId="4C93F1D7" w14:textId="77777777" w:rsidR="00D95BC5" w:rsidRPr="00E340B4" w:rsidRDefault="00471929" w:rsidP="00E234AB">
      <w:pPr>
        <w:pStyle w:val="Ttulo3"/>
        <w:spacing w:line="240" w:lineRule="auto"/>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         </w:t>
      </w:r>
      <w:bookmarkStart w:id="627" w:name="_Toc412395597"/>
      <w:bookmarkStart w:id="628" w:name="_Toc412455151"/>
      <w:r w:rsidR="008643EF">
        <w:rPr>
          <w:rFonts w:ascii="Times New Roman" w:hAnsi="Times New Roman" w:cs="Times New Roman"/>
          <w:color w:val="auto"/>
          <w:sz w:val="24"/>
          <w:szCs w:val="24"/>
        </w:rPr>
        <w:t>5.3.</w:t>
      </w:r>
      <w:r w:rsidR="008643EF" w:rsidRPr="00E340B4">
        <w:rPr>
          <w:rFonts w:ascii="Times New Roman" w:hAnsi="Times New Roman" w:cs="Times New Roman"/>
          <w:color w:val="auto"/>
          <w:sz w:val="24"/>
          <w:szCs w:val="24"/>
        </w:rPr>
        <w:t xml:space="preserve"> Recomendaciones</w:t>
      </w:r>
      <w:bookmarkEnd w:id="627"/>
      <w:bookmarkEnd w:id="628"/>
    </w:p>
    <w:p w14:paraId="62B1B379" w14:textId="77777777" w:rsidR="00D95BC5" w:rsidRPr="00282115" w:rsidRDefault="00D95BC5" w:rsidP="00E234AB">
      <w:pPr>
        <w:pStyle w:val="Prrafodelista"/>
        <w:spacing w:after="0" w:line="240" w:lineRule="auto"/>
        <w:ind w:left="0"/>
        <w:rPr>
          <w:rFonts w:ascii="Times New Roman" w:hAnsi="Times New Roman" w:cs="Times New Roman"/>
          <w:sz w:val="24"/>
          <w:szCs w:val="24"/>
        </w:rPr>
      </w:pPr>
    </w:p>
    <w:p w14:paraId="563F1826" w14:textId="77777777" w:rsidR="00D95BC5" w:rsidRPr="00282115" w:rsidRDefault="00D95BC5" w:rsidP="00E234AB">
      <w:pPr>
        <w:spacing w:after="0" w:line="240" w:lineRule="auto"/>
        <w:ind w:left="708"/>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En  el proyecto presentado en este documento, se plantean las siguientes recomendaciones:</w:t>
      </w:r>
    </w:p>
    <w:p w14:paraId="4D8E58EC" w14:textId="77777777" w:rsidR="00CF5559" w:rsidRPr="00282115" w:rsidRDefault="00CF5559" w:rsidP="00E234AB">
      <w:pPr>
        <w:pStyle w:val="Prrafodelista"/>
        <w:numPr>
          <w:ilvl w:val="0"/>
          <w:numId w:val="41"/>
        </w:numPr>
        <w:spacing w:after="0" w:line="240" w:lineRule="auto"/>
        <w:jc w:val="both"/>
        <w:rPr>
          <w:ins w:id="629" w:author="Edwin Huamaní" w:date="2015-02-23T04:49:00Z"/>
          <w:rFonts w:ascii="Times New Roman" w:eastAsia="Times New Roman" w:hAnsi="Times New Roman" w:cs="Times New Roman"/>
          <w:sz w:val="24"/>
          <w:szCs w:val="24"/>
          <w:lang w:eastAsia="es-PE"/>
        </w:rPr>
      </w:pPr>
      <w:ins w:id="630" w:author="Edwin Huamaní" w:date="2015-02-23T04:49:00Z">
        <w:r w:rsidRPr="00282115">
          <w:rPr>
            <w:rFonts w:ascii="Times New Roman" w:eastAsia="Times New Roman" w:hAnsi="Times New Roman" w:cs="Times New Roman"/>
            <w:sz w:val="24"/>
            <w:szCs w:val="24"/>
            <w:lang w:eastAsia="es-PE"/>
          </w:rPr>
          <w:t>Incentivar el uso de tecnología para los servicios a la sociedad, tanto en los niveles de seguridad, apoyo social, comunicación fluida y salud</w:t>
        </w:r>
      </w:ins>
    </w:p>
    <w:p w14:paraId="68F63DE2" w14:textId="77777777" w:rsidR="00CF5559" w:rsidRPr="00282115" w:rsidRDefault="00CF5559" w:rsidP="00E234AB">
      <w:pPr>
        <w:pStyle w:val="Prrafodelista"/>
        <w:numPr>
          <w:ilvl w:val="0"/>
          <w:numId w:val="41"/>
        </w:numPr>
        <w:spacing w:after="0" w:line="240" w:lineRule="auto"/>
        <w:jc w:val="both"/>
        <w:rPr>
          <w:ins w:id="631" w:author="Edwin Huamaní" w:date="2015-02-23T04:49:00Z"/>
          <w:rFonts w:ascii="Times New Roman" w:eastAsia="Times New Roman" w:hAnsi="Times New Roman" w:cs="Times New Roman"/>
          <w:sz w:val="24"/>
          <w:szCs w:val="24"/>
          <w:lang w:eastAsia="es-PE"/>
        </w:rPr>
      </w:pPr>
      <w:ins w:id="632" w:author="Edwin Huamaní" w:date="2015-02-23T04:49:00Z">
        <w:r w:rsidRPr="00282115">
          <w:rPr>
            <w:rFonts w:ascii="Times New Roman" w:eastAsia="Times New Roman" w:hAnsi="Times New Roman" w:cs="Times New Roman"/>
            <w:sz w:val="24"/>
            <w:szCs w:val="24"/>
            <w:lang w:eastAsia="es-PE"/>
          </w:rPr>
          <w:t xml:space="preserve">Aprovechar el creciente uso de los medios informativos para promover la creación de aplicaciones necesarias para optimizar tiempos y costos. </w:t>
        </w:r>
      </w:ins>
    </w:p>
    <w:p w14:paraId="49B0F35F" w14:textId="77777777" w:rsidR="00CF5559" w:rsidRPr="00282115" w:rsidRDefault="00CF5559" w:rsidP="00E234AB">
      <w:pPr>
        <w:pStyle w:val="Prrafodelista"/>
        <w:numPr>
          <w:ilvl w:val="0"/>
          <w:numId w:val="41"/>
        </w:numPr>
        <w:spacing w:after="0" w:line="240" w:lineRule="auto"/>
        <w:jc w:val="both"/>
        <w:rPr>
          <w:ins w:id="633" w:author="Edwin Huamaní" w:date="2015-02-23T04:49:00Z"/>
          <w:rFonts w:ascii="Times New Roman" w:eastAsia="Times New Roman" w:hAnsi="Times New Roman" w:cs="Times New Roman"/>
          <w:sz w:val="24"/>
          <w:szCs w:val="24"/>
          <w:lang w:eastAsia="es-PE"/>
        </w:rPr>
      </w:pPr>
      <w:ins w:id="634" w:author="Edwin Huamaní" w:date="2015-02-23T04:49:00Z">
        <w:r w:rsidRPr="00282115">
          <w:rPr>
            <w:rFonts w:ascii="Times New Roman" w:eastAsia="Times New Roman" w:hAnsi="Times New Roman" w:cs="Times New Roman"/>
            <w:sz w:val="24"/>
            <w:szCs w:val="24"/>
            <w:lang w:eastAsia="es-PE"/>
          </w:rPr>
          <w:t>El equipo de desarrollo del sistema debe estar conformado por personas que tengan experiencia en la metodología RUP, UML y en el sector de la industria en el cual se enfoca el proyecto.</w:t>
        </w:r>
      </w:ins>
    </w:p>
    <w:p w14:paraId="24756F69" w14:textId="77777777" w:rsidR="00D95BC5" w:rsidRDefault="00D95BC5" w:rsidP="00E234AB">
      <w:pPr>
        <w:spacing w:after="0" w:line="240" w:lineRule="auto"/>
        <w:jc w:val="both"/>
        <w:rPr>
          <w:rFonts w:ascii="Times New Roman" w:eastAsia="Times New Roman" w:hAnsi="Times New Roman" w:cs="Times New Roman"/>
          <w:color w:val="FF0000"/>
          <w:sz w:val="24"/>
          <w:szCs w:val="24"/>
          <w:lang w:eastAsia="es-PE"/>
        </w:rPr>
      </w:pPr>
    </w:p>
    <w:p w14:paraId="75DB2DD9"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747AC634"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2512BA25"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5A7BDDA7"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5CF3430E"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7B6065CC"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3C2E2AA9"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5227706E"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4E112066"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0214CD3D"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73124B03"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1FD4B897"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3EBA450F"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0AF81FE0"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6BEB9C87"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48E0E42C"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769E5302"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32E36A90"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597BF372"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03375427"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7CA419AE"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3E7A2D49"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70282AD9"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5000C529"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48989953"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213EE06B"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0434257E"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5F8F0439"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0CA1FA6B" w14:textId="77777777" w:rsidR="00E234AB"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3D108A14" w14:textId="77777777" w:rsidR="00E234AB" w:rsidRPr="00282115" w:rsidRDefault="00E234AB" w:rsidP="00E234AB">
      <w:pPr>
        <w:spacing w:after="0" w:line="240" w:lineRule="auto"/>
        <w:jc w:val="both"/>
        <w:rPr>
          <w:rFonts w:ascii="Times New Roman" w:eastAsia="Times New Roman" w:hAnsi="Times New Roman" w:cs="Times New Roman"/>
          <w:color w:val="FF0000"/>
          <w:sz w:val="24"/>
          <w:szCs w:val="24"/>
          <w:lang w:eastAsia="es-PE"/>
        </w:rPr>
      </w:pPr>
    </w:p>
    <w:p w14:paraId="483FD833" w14:textId="77777777" w:rsidR="00D95BC5" w:rsidRPr="00282115" w:rsidDel="00CF5559" w:rsidRDefault="00384F94" w:rsidP="006C6CDF">
      <w:pPr>
        <w:pStyle w:val="Prrafodelista"/>
        <w:numPr>
          <w:ilvl w:val="0"/>
          <w:numId w:val="41"/>
        </w:numPr>
        <w:spacing w:after="0" w:line="360" w:lineRule="auto"/>
        <w:jc w:val="both"/>
        <w:rPr>
          <w:del w:id="635" w:author="Edwin Huamaní" w:date="2015-02-23T04:49:00Z"/>
          <w:rFonts w:ascii="Times New Roman" w:eastAsia="Times New Roman" w:hAnsi="Times New Roman" w:cs="Times New Roman"/>
          <w:sz w:val="24"/>
          <w:szCs w:val="24"/>
          <w:lang w:eastAsia="es-PE"/>
        </w:rPr>
      </w:pPr>
      <w:del w:id="636" w:author="Edwin Huamaní" w:date="2015-02-23T04:49:00Z">
        <w:r w:rsidRPr="00282115" w:rsidDel="00CF5559">
          <w:rPr>
            <w:rFonts w:ascii="Times New Roman" w:eastAsia="Times New Roman" w:hAnsi="Times New Roman" w:cs="Times New Roman"/>
            <w:sz w:val="24"/>
            <w:szCs w:val="24"/>
            <w:lang w:eastAsia="es-PE"/>
          </w:rPr>
          <w:lastRenderedPageBreak/>
          <w:delText xml:space="preserve">Incentivar el uso de tecnología </w:delText>
        </w:r>
        <w:commentRangeStart w:id="637"/>
        <w:r w:rsidRPr="00282115" w:rsidDel="00CF5559">
          <w:rPr>
            <w:rFonts w:ascii="Times New Roman" w:eastAsia="Times New Roman" w:hAnsi="Times New Roman" w:cs="Times New Roman"/>
            <w:sz w:val="24"/>
            <w:szCs w:val="24"/>
            <w:lang w:eastAsia="es-PE"/>
          </w:rPr>
          <w:delText xml:space="preserve">actualizada </w:delText>
        </w:r>
        <w:commentRangeEnd w:id="637"/>
        <w:r w:rsidR="00165032" w:rsidDel="00CF5559">
          <w:rPr>
            <w:rStyle w:val="Refdecomentario"/>
          </w:rPr>
          <w:commentReference w:id="637"/>
        </w:r>
        <w:r w:rsidRPr="00282115" w:rsidDel="00CF5559">
          <w:rPr>
            <w:rFonts w:ascii="Times New Roman" w:eastAsia="Times New Roman" w:hAnsi="Times New Roman" w:cs="Times New Roman"/>
            <w:sz w:val="24"/>
            <w:szCs w:val="24"/>
            <w:lang w:eastAsia="es-PE"/>
          </w:rPr>
          <w:delText>para los servicios a la sociedad, tanto en los niveles de seguridad, apoyo social, comunicación fluida y salud</w:delText>
        </w:r>
      </w:del>
    </w:p>
    <w:p w14:paraId="5455FA30" w14:textId="77777777" w:rsidR="00384F94" w:rsidRPr="00282115" w:rsidDel="00CF5559" w:rsidRDefault="00110037" w:rsidP="006C6CDF">
      <w:pPr>
        <w:pStyle w:val="Prrafodelista"/>
        <w:numPr>
          <w:ilvl w:val="0"/>
          <w:numId w:val="41"/>
        </w:numPr>
        <w:spacing w:after="0" w:line="360" w:lineRule="auto"/>
        <w:jc w:val="both"/>
        <w:rPr>
          <w:del w:id="638" w:author="Edwin Huamaní" w:date="2015-02-23T04:49:00Z"/>
          <w:rFonts w:ascii="Times New Roman" w:eastAsia="Times New Roman" w:hAnsi="Times New Roman" w:cs="Times New Roman"/>
          <w:sz w:val="24"/>
          <w:szCs w:val="24"/>
          <w:lang w:eastAsia="es-PE"/>
        </w:rPr>
      </w:pPr>
      <w:del w:id="639" w:author="Edwin Huamaní" w:date="2015-02-23T04:49:00Z">
        <w:r w:rsidRPr="00282115" w:rsidDel="00CF5559">
          <w:rPr>
            <w:rFonts w:ascii="Times New Roman" w:eastAsia="Times New Roman" w:hAnsi="Times New Roman" w:cs="Times New Roman"/>
            <w:sz w:val="24"/>
            <w:szCs w:val="24"/>
            <w:lang w:eastAsia="es-PE"/>
          </w:rPr>
          <w:delText>Aprovechar</w:delText>
        </w:r>
        <w:r w:rsidR="00384F94" w:rsidRPr="00282115" w:rsidDel="00CF5559">
          <w:rPr>
            <w:rFonts w:ascii="Times New Roman" w:eastAsia="Times New Roman" w:hAnsi="Times New Roman" w:cs="Times New Roman"/>
            <w:sz w:val="24"/>
            <w:szCs w:val="24"/>
            <w:lang w:eastAsia="es-PE"/>
          </w:rPr>
          <w:delText xml:space="preserve"> el creciente uso de los medios informativos para promover la creación de aplicaciones necesarias para optimizar tiempos y costos. </w:delText>
        </w:r>
      </w:del>
    </w:p>
    <w:p w14:paraId="016BDF3B" w14:textId="77777777" w:rsidR="00384F94" w:rsidRPr="00282115" w:rsidDel="00CF5559" w:rsidRDefault="00D95BC5" w:rsidP="006C6CDF">
      <w:pPr>
        <w:pStyle w:val="Prrafodelista"/>
        <w:numPr>
          <w:ilvl w:val="0"/>
          <w:numId w:val="41"/>
        </w:numPr>
        <w:spacing w:after="0" w:line="360" w:lineRule="auto"/>
        <w:jc w:val="both"/>
        <w:rPr>
          <w:del w:id="640" w:author="Edwin Huamaní" w:date="2015-02-23T04:49:00Z"/>
          <w:rFonts w:ascii="Times New Roman" w:eastAsia="Times New Roman" w:hAnsi="Times New Roman" w:cs="Times New Roman"/>
          <w:sz w:val="24"/>
          <w:szCs w:val="24"/>
          <w:lang w:eastAsia="es-PE"/>
        </w:rPr>
      </w:pPr>
      <w:del w:id="641" w:author="Edwin Huamaní" w:date="2015-02-23T04:49:00Z">
        <w:r w:rsidRPr="00282115" w:rsidDel="00CF5559">
          <w:rPr>
            <w:rFonts w:ascii="Times New Roman" w:eastAsia="Times New Roman" w:hAnsi="Times New Roman" w:cs="Times New Roman"/>
            <w:sz w:val="24"/>
            <w:szCs w:val="24"/>
            <w:lang w:eastAsia="es-PE"/>
          </w:rPr>
          <w:delText>El equipo de desarrollo del sistema debe estar conformado por personas que tengan experiencia en la metodología RUP, UML y en el sector de la industria en el cual se enfoca el proyecto.</w:delText>
        </w:r>
      </w:del>
    </w:p>
    <w:sdt>
      <w:sdtPr>
        <w:rPr>
          <w:rFonts w:ascii="Times New Roman" w:eastAsiaTheme="majorEastAsia" w:hAnsi="Times New Roman" w:cs="Times New Roman"/>
          <w:color w:val="365F91" w:themeColor="accent1" w:themeShade="BF"/>
          <w:sz w:val="24"/>
          <w:szCs w:val="24"/>
          <w:lang w:eastAsia="es-ES"/>
        </w:rPr>
        <w:id w:val="-623232795"/>
        <w:docPartObj>
          <w:docPartGallery w:val="Bibliographies"/>
          <w:docPartUnique/>
        </w:docPartObj>
      </w:sdtPr>
      <w:sdtEndPr>
        <w:rPr>
          <w:color w:val="FF0000"/>
        </w:rPr>
      </w:sdtEndPr>
      <w:sdtContent>
        <w:p w14:paraId="15BBBD97" w14:textId="77777777" w:rsidR="00FA3FE9" w:rsidRPr="00FA3FE9" w:rsidRDefault="00FA3FE9" w:rsidP="00FA3FE9">
          <w:pPr>
            <w:spacing w:after="0" w:line="240" w:lineRule="auto"/>
            <w:jc w:val="center"/>
            <w:rPr>
              <w:rStyle w:val="Ttulo1Car"/>
            </w:rPr>
          </w:pPr>
          <w:r w:rsidRPr="00FA3FE9">
            <w:rPr>
              <w:rStyle w:val="Ttulo1Car"/>
            </w:rPr>
            <w:t>BIBLIOGRAFÍA</w:t>
          </w:r>
        </w:p>
        <w:p w14:paraId="5E65001A" w14:textId="77777777" w:rsidR="00FA3FE9" w:rsidRPr="005D0D08" w:rsidRDefault="00FA3FE9" w:rsidP="00FA3FE9">
          <w:pPr>
            <w:spacing w:after="240" w:line="240" w:lineRule="auto"/>
            <w:rPr>
              <w:rFonts w:ascii="Times New Roman" w:eastAsia="Times New Roman" w:hAnsi="Times New Roman"/>
              <w:sz w:val="24"/>
              <w:szCs w:val="24"/>
              <w:lang w:eastAsia="es-PE"/>
            </w:rPr>
          </w:pPr>
        </w:p>
        <w:p w14:paraId="63C1D2C4"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DIRECTORIO GENERAL (2014) </w:t>
          </w:r>
          <w:r w:rsidRPr="005D0D08">
            <w:rPr>
              <w:rFonts w:ascii="Arial" w:eastAsia="Times New Roman" w:hAnsi="Arial" w:cs="Arial"/>
              <w:color w:val="000000"/>
              <w:sz w:val="23"/>
              <w:szCs w:val="23"/>
              <w:lang w:eastAsia="es-PE"/>
            </w:rPr>
            <w:t>Directorio General de la PNP actualizado</w:t>
          </w:r>
          <w:r>
            <w:rPr>
              <w:rFonts w:ascii="Arial" w:eastAsia="Times New Roman" w:hAnsi="Arial" w:cs="Arial"/>
              <w:color w:val="000000"/>
              <w:sz w:val="23"/>
              <w:szCs w:val="23"/>
              <w:lang w:eastAsia="es-PE"/>
            </w:rPr>
            <w:t xml:space="preserve"> a al año presente. En internet</w:t>
          </w:r>
          <w:r w:rsidRPr="005D0D08">
            <w:rPr>
              <w:rFonts w:ascii="Arial" w:eastAsia="Times New Roman" w:hAnsi="Arial" w:cs="Arial"/>
              <w:color w:val="000000"/>
              <w:sz w:val="23"/>
              <w:szCs w:val="23"/>
              <w:lang w:eastAsia="es-PE"/>
            </w:rPr>
            <w:t xml:space="preserve">: </w:t>
          </w:r>
          <w:hyperlink r:id="rId52" w:history="1">
            <w:r w:rsidRPr="005D0D08">
              <w:rPr>
                <w:rFonts w:ascii="Arial" w:eastAsia="Times New Roman" w:hAnsi="Arial" w:cs="Arial"/>
                <w:color w:val="000000"/>
                <w:sz w:val="23"/>
                <w:szCs w:val="23"/>
                <w:lang w:eastAsia="es-PE"/>
              </w:rPr>
              <w:t>https://www.pnp.gob.pe/galeria.html</w:t>
            </w:r>
          </w:hyperlink>
        </w:p>
        <w:p w14:paraId="1DBF8392"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04-12-2014</w:t>
          </w:r>
          <w:r w:rsidRPr="005D0D08">
            <w:rPr>
              <w:rFonts w:ascii="Arial" w:eastAsia="Times New Roman" w:hAnsi="Arial" w:cs="Arial"/>
              <w:b/>
              <w:bCs/>
              <w:color w:val="000000"/>
              <w:sz w:val="23"/>
              <w:szCs w:val="23"/>
              <w:lang w:eastAsia="es-PE"/>
            </w:rPr>
            <w:t>.</w:t>
          </w:r>
        </w:p>
        <w:p w14:paraId="57272DC3"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151374C0"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POLICÍA NACIONAL DEL PERÚ  (2014)  </w:t>
          </w:r>
          <w:r w:rsidRPr="005D0D08">
            <w:rPr>
              <w:rFonts w:ascii="Arial" w:eastAsia="Times New Roman" w:hAnsi="Arial" w:cs="Arial"/>
              <w:color w:val="000000"/>
              <w:sz w:val="23"/>
              <w:szCs w:val="23"/>
              <w:lang w:eastAsia="es-PE"/>
            </w:rPr>
            <w:t xml:space="preserve">Organigrama institucional actual que maneja la POLICÍA NACIONAL DEL PERÚ. </w:t>
          </w:r>
        </w:p>
        <w:p w14:paraId="2672943C" w14:textId="3D3D4972" w:rsidR="00FA3FE9" w:rsidRPr="005D0D08" w:rsidRDefault="00FA3FE9" w:rsidP="00FA3FE9">
          <w:pPr>
            <w:spacing w:after="0" w:line="240" w:lineRule="auto"/>
            <w:rPr>
              <w:rFonts w:ascii="Times New Roman" w:eastAsia="Times New Roman" w:hAnsi="Times New Roman"/>
              <w:sz w:val="24"/>
              <w:szCs w:val="24"/>
              <w:lang w:eastAsia="es-PE"/>
            </w:rPr>
          </w:pPr>
          <w:r>
            <w:rPr>
              <w:rFonts w:ascii="Arial" w:eastAsia="Times New Roman" w:hAnsi="Arial" w:cs="Arial"/>
              <w:color w:val="000000"/>
              <w:sz w:val="23"/>
              <w:szCs w:val="23"/>
              <w:lang w:eastAsia="es-PE"/>
            </w:rPr>
            <w:t>En Internet</w:t>
          </w:r>
          <w:r w:rsidRPr="005D0D08">
            <w:rPr>
              <w:rFonts w:ascii="Arial" w:eastAsia="Times New Roman" w:hAnsi="Arial" w:cs="Arial"/>
              <w:color w:val="000000"/>
              <w:sz w:val="23"/>
              <w:szCs w:val="23"/>
              <w:lang w:eastAsia="es-PE"/>
            </w:rPr>
            <w:t xml:space="preserve">: </w:t>
          </w:r>
          <w:hyperlink r:id="rId53" w:history="1">
            <w:r w:rsidRPr="005D0D08">
              <w:rPr>
                <w:rFonts w:ascii="Arial" w:eastAsia="Times New Roman" w:hAnsi="Arial" w:cs="Arial"/>
                <w:color w:val="000000"/>
                <w:sz w:val="23"/>
                <w:szCs w:val="23"/>
                <w:lang w:eastAsia="es-PE"/>
              </w:rPr>
              <w:t>https://www.pnp.gob.pe/organigrama.html</w:t>
            </w:r>
          </w:hyperlink>
        </w:p>
        <w:p w14:paraId="14AD9B44"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05-12-2014</w:t>
          </w:r>
          <w:r w:rsidRPr="005D0D08">
            <w:rPr>
              <w:rFonts w:ascii="Arial" w:eastAsia="Times New Roman" w:hAnsi="Arial" w:cs="Arial"/>
              <w:b/>
              <w:bCs/>
              <w:color w:val="000000"/>
              <w:sz w:val="23"/>
              <w:szCs w:val="23"/>
              <w:lang w:eastAsia="es-PE"/>
            </w:rPr>
            <w:t>.</w:t>
          </w:r>
        </w:p>
        <w:p w14:paraId="632A2E88"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64480566"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INTRANET PNP (2013) </w:t>
          </w:r>
          <w:r w:rsidRPr="005D0D08">
            <w:rPr>
              <w:rFonts w:ascii="Arial" w:eastAsia="Times New Roman" w:hAnsi="Arial" w:cs="Arial"/>
              <w:color w:val="000000"/>
              <w:sz w:val="23"/>
              <w:szCs w:val="23"/>
              <w:lang w:eastAsia="es-PE"/>
            </w:rPr>
            <w:t>DIRECTIC</w:t>
          </w:r>
          <w:r w:rsidRPr="005D0D08">
            <w:rPr>
              <w:rFonts w:ascii="Arial" w:eastAsia="Times New Roman" w:hAnsi="Arial" w:cs="Arial"/>
              <w:b/>
              <w:bCs/>
              <w:color w:val="000000"/>
              <w:sz w:val="23"/>
              <w:szCs w:val="23"/>
              <w:lang w:eastAsia="es-PE"/>
            </w:rPr>
            <w:t xml:space="preserve"> </w:t>
          </w:r>
          <w:r w:rsidRPr="005D0D08">
            <w:rPr>
              <w:rFonts w:ascii="Arial" w:eastAsia="Times New Roman" w:hAnsi="Arial" w:cs="Arial"/>
              <w:color w:val="000000"/>
              <w:sz w:val="23"/>
              <w:szCs w:val="23"/>
              <w:lang w:eastAsia="es-PE"/>
            </w:rPr>
            <w:t>(Dirección de Tecnologías de la Información) INTRANET PNP donde se muestran</w:t>
          </w:r>
          <w:r w:rsidRPr="005D0D08">
            <w:rPr>
              <w:rFonts w:ascii="Arial" w:eastAsia="Times New Roman" w:hAnsi="Arial" w:cs="Arial"/>
              <w:b/>
              <w:bCs/>
              <w:color w:val="000000"/>
              <w:sz w:val="23"/>
              <w:szCs w:val="23"/>
              <w:lang w:eastAsia="es-PE"/>
            </w:rPr>
            <w:t xml:space="preserve"> </w:t>
          </w:r>
          <w:r w:rsidRPr="005D0D08">
            <w:rPr>
              <w:rFonts w:ascii="Arial" w:eastAsia="Times New Roman" w:hAnsi="Arial" w:cs="Arial"/>
              <w:color w:val="000000"/>
              <w:sz w:val="23"/>
              <w:szCs w:val="23"/>
              <w:lang w:eastAsia="es-PE"/>
            </w:rPr>
            <w:t> Distintas aplicaciones web que utiliza la PNP para l monitoreo y/o seguimiento.</w:t>
          </w:r>
        </w:p>
        <w:p w14:paraId="3A040CC5" w14:textId="0CFD529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En Internet  </w:t>
          </w:r>
          <w:hyperlink r:id="rId54" w:history="1">
            <w:r w:rsidRPr="00184000">
              <w:rPr>
                <w:rFonts w:eastAsia="Times New Roman"/>
                <w:color w:val="000000"/>
                <w:sz w:val="23"/>
                <w:szCs w:val="23"/>
                <w:u w:val="single"/>
                <w:lang w:eastAsia="es-PE"/>
              </w:rPr>
              <w:t>http://intranet.pnp.gob.pe/</w:t>
            </w:r>
          </w:hyperlink>
        </w:p>
        <w:p w14:paraId="486ABEED"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05 -12-2014</w:t>
          </w:r>
        </w:p>
        <w:p w14:paraId="422B7060"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1782EA65"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APLICACIÓN MÓVIL PARA EL RECONOCIMIENTO DE PLACAS VEHICULARES (2014) </w:t>
          </w:r>
        </w:p>
        <w:p w14:paraId="1466DE2A"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Automatización y recolección de datos a través de OCR</w:t>
          </w:r>
          <w:r>
            <w:rPr>
              <w:rFonts w:ascii="Arial" w:eastAsia="Times New Roman" w:hAnsi="Arial" w:cs="Arial"/>
              <w:color w:val="000000"/>
              <w:sz w:val="23"/>
              <w:szCs w:val="23"/>
              <w:lang w:eastAsia="es-PE"/>
            </w:rPr>
            <w:t xml:space="preserve"> </w:t>
          </w:r>
          <w:r w:rsidRPr="005D0D08">
            <w:rPr>
              <w:rFonts w:ascii="Arial" w:eastAsia="Times New Roman" w:hAnsi="Arial" w:cs="Arial"/>
              <w:color w:val="000000"/>
              <w:sz w:val="23"/>
              <w:szCs w:val="23"/>
              <w:lang w:eastAsia="es-PE"/>
            </w:rPr>
            <w:t xml:space="preserve">(Optical Character Recognition) con el fin de facilitar la detección de placas vehiculares. </w:t>
          </w:r>
        </w:p>
        <w:p w14:paraId="4965B0F2" w14:textId="5B07545A" w:rsidR="00FA3FE9" w:rsidRPr="00830826" w:rsidRDefault="00FA3FE9" w:rsidP="00FA3FE9">
          <w:pPr>
            <w:spacing w:after="0" w:line="240" w:lineRule="auto"/>
            <w:rPr>
              <w:rStyle w:val="Hipervnculo"/>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 xml:space="preserve">En internet: </w:t>
          </w:r>
          <w:r w:rsidR="00830826">
            <w:rPr>
              <w:rFonts w:eastAsia="Times New Roman"/>
              <w:color w:val="000000"/>
              <w:sz w:val="23"/>
              <w:szCs w:val="23"/>
              <w:lang w:eastAsia="es-PE"/>
            </w:rPr>
            <w:fldChar w:fldCharType="begin"/>
          </w:r>
          <w:r w:rsidR="00830826">
            <w:rPr>
              <w:rFonts w:eastAsia="Times New Roman"/>
              <w:color w:val="000000"/>
              <w:sz w:val="23"/>
              <w:szCs w:val="23"/>
              <w:lang w:eastAsia="es-PE"/>
            </w:rPr>
            <w:instrText xml:space="preserve"> HYPERLINK "https://prezi.com/qch9x1s6dzv7/aplicacion-movil-para-el-reconocimiento-de-placas-vehiculare/" </w:instrText>
          </w:r>
          <w:r w:rsidR="00830826">
            <w:rPr>
              <w:rFonts w:eastAsia="Times New Roman"/>
              <w:color w:val="000000"/>
              <w:sz w:val="23"/>
              <w:szCs w:val="23"/>
              <w:lang w:eastAsia="es-PE"/>
            </w:rPr>
            <w:fldChar w:fldCharType="separate"/>
          </w:r>
          <w:r w:rsidRPr="00830826">
            <w:rPr>
              <w:rStyle w:val="Hipervnculo"/>
              <w:rFonts w:eastAsia="Times New Roman"/>
              <w:sz w:val="23"/>
              <w:szCs w:val="23"/>
              <w:lang w:eastAsia="es-PE"/>
            </w:rPr>
            <w:t>https://prezi.com/qch9x1s6dzv7/aplicacion-movil-para-el-reconocimiento-de-placas-vehiculare/</w:t>
          </w:r>
        </w:p>
        <w:p w14:paraId="5D421CE3" w14:textId="5F061989" w:rsidR="00FA3FE9" w:rsidRPr="005D0D08" w:rsidRDefault="00830826" w:rsidP="00FA3FE9">
          <w:pPr>
            <w:spacing w:after="0" w:line="240" w:lineRule="auto"/>
            <w:rPr>
              <w:rFonts w:ascii="Times New Roman" w:eastAsia="Times New Roman" w:hAnsi="Times New Roman"/>
              <w:sz w:val="24"/>
              <w:szCs w:val="24"/>
              <w:lang w:eastAsia="es-PE"/>
            </w:rPr>
          </w:pPr>
          <w:r>
            <w:rPr>
              <w:rFonts w:eastAsia="Times New Roman"/>
              <w:color w:val="000000"/>
              <w:sz w:val="23"/>
              <w:szCs w:val="23"/>
              <w:lang w:eastAsia="es-PE"/>
            </w:rPr>
            <w:fldChar w:fldCharType="end"/>
          </w:r>
          <w:r w:rsidR="00FA3FE9" w:rsidRPr="005D0D08">
            <w:rPr>
              <w:rFonts w:ascii="Arial" w:eastAsia="Times New Roman" w:hAnsi="Arial" w:cs="Arial"/>
              <w:color w:val="000000"/>
              <w:sz w:val="23"/>
              <w:szCs w:val="23"/>
              <w:lang w:eastAsia="es-PE"/>
            </w:rPr>
            <w:t>Leído el 06-12-2014</w:t>
          </w:r>
        </w:p>
        <w:p w14:paraId="4C5B1CA9"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5E676452"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EXTENSIONES UML (2010) </w:t>
          </w:r>
          <w:r w:rsidRPr="005D0D08">
            <w:rPr>
              <w:rFonts w:ascii="Arial" w:eastAsia="Times New Roman" w:hAnsi="Arial" w:cs="Arial"/>
              <w:color w:val="000000"/>
              <w:sz w:val="23"/>
              <w:szCs w:val="23"/>
              <w:lang w:eastAsia="es-PE"/>
            </w:rPr>
            <w:t>Conceptos básicos sobre UML que nos ayudaran a desarrollar el proyecto.</w:t>
          </w:r>
        </w:p>
        <w:p w14:paraId="3F809154" w14:textId="4ABBE140" w:rsidR="00FA3FE9" w:rsidRPr="00830826" w:rsidRDefault="00FA3FE9" w:rsidP="00FA3FE9">
          <w:pPr>
            <w:spacing w:after="0" w:line="240" w:lineRule="auto"/>
            <w:rPr>
              <w:rStyle w:val="Hipervnculo"/>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 xml:space="preserve">En Internet: </w:t>
          </w:r>
          <w:r w:rsidR="00830826" w:rsidRPr="00830826">
            <w:rPr>
              <w:rFonts w:ascii="Arial" w:eastAsia="Times New Roman" w:hAnsi="Arial" w:cs="Arial"/>
              <w:bCs/>
              <w:color w:val="000000"/>
              <w:sz w:val="23"/>
              <w:szCs w:val="23"/>
              <w:lang w:eastAsia="es-PE"/>
            </w:rPr>
            <w:fldChar w:fldCharType="begin"/>
          </w:r>
          <w:r w:rsidR="00830826" w:rsidRPr="00830826">
            <w:rPr>
              <w:rFonts w:ascii="Arial" w:eastAsia="Times New Roman" w:hAnsi="Arial" w:cs="Arial"/>
              <w:bCs/>
              <w:color w:val="000000"/>
              <w:sz w:val="23"/>
              <w:szCs w:val="23"/>
              <w:lang w:eastAsia="es-PE"/>
            </w:rPr>
            <w:instrText xml:space="preserve"> HYPERLINK "http://es.tldp.org/Tutoriales/doc-modelado-sistemas-UML/doc-modelado-sistemas-uml.pdf" </w:instrText>
          </w:r>
          <w:r w:rsidR="00830826" w:rsidRPr="00830826">
            <w:rPr>
              <w:rFonts w:ascii="Arial" w:eastAsia="Times New Roman" w:hAnsi="Arial" w:cs="Arial"/>
              <w:bCs/>
              <w:color w:val="000000"/>
              <w:sz w:val="23"/>
              <w:szCs w:val="23"/>
              <w:lang w:eastAsia="es-PE"/>
            </w:rPr>
            <w:fldChar w:fldCharType="separate"/>
          </w:r>
          <w:r w:rsidRPr="00830826">
            <w:rPr>
              <w:rStyle w:val="Hipervnculo"/>
              <w:rFonts w:ascii="Arial" w:eastAsia="Times New Roman" w:hAnsi="Arial" w:cs="Arial"/>
              <w:bCs/>
              <w:sz w:val="23"/>
              <w:szCs w:val="23"/>
              <w:lang w:eastAsia="es-PE"/>
            </w:rPr>
            <w:t>http://es.tldp.org/Tutoriales/doc-modelado-sistemas-UML/doc-modelado-sistemas-uml.pdf</w:t>
          </w:r>
        </w:p>
        <w:p w14:paraId="425420CD" w14:textId="2A5F3F8D" w:rsidR="00FA3FE9" w:rsidRPr="005D0D08" w:rsidRDefault="00830826" w:rsidP="00FA3FE9">
          <w:pPr>
            <w:spacing w:after="0" w:line="240" w:lineRule="auto"/>
            <w:rPr>
              <w:rFonts w:ascii="Times New Roman" w:eastAsia="Times New Roman" w:hAnsi="Times New Roman"/>
              <w:sz w:val="24"/>
              <w:szCs w:val="24"/>
              <w:lang w:eastAsia="es-PE"/>
            </w:rPr>
          </w:pPr>
          <w:r w:rsidRPr="00830826">
            <w:rPr>
              <w:rFonts w:ascii="Arial" w:eastAsia="Times New Roman" w:hAnsi="Arial" w:cs="Arial"/>
              <w:bCs/>
              <w:color w:val="000000"/>
              <w:sz w:val="23"/>
              <w:szCs w:val="23"/>
              <w:lang w:eastAsia="es-PE"/>
            </w:rPr>
            <w:fldChar w:fldCharType="end"/>
          </w:r>
          <w:r w:rsidR="00FA3FE9" w:rsidRPr="005D0D08">
            <w:rPr>
              <w:rFonts w:ascii="Arial" w:eastAsia="Times New Roman" w:hAnsi="Arial" w:cs="Arial"/>
              <w:color w:val="000000"/>
              <w:sz w:val="23"/>
              <w:szCs w:val="23"/>
              <w:lang w:eastAsia="es-PE"/>
            </w:rPr>
            <w:t>Leído el 06-12-2014.</w:t>
          </w:r>
        </w:p>
        <w:p w14:paraId="307B37C8"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0217CF4C"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SERVICIOS DE CONSULTAS EN LÍNEA RENIEC (2014) </w:t>
          </w:r>
          <w:r w:rsidRPr="005D0D08">
            <w:rPr>
              <w:rFonts w:ascii="Arial" w:eastAsia="Times New Roman" w:hAnsi="Arial" w:cs="Arial"/>
              <w:color w:val="000000"/>
              <w:sz w:val="23"/>
              <w:szCs w:val="23"/>
              <w:lang w:eastAsia="es-PE"/>
            </w:rPr>
            <w:t>Descripción de los distintos servicios online que brinda la RENIEC en cuanto a consultas en línea.</w:t>
          </w:r>
        </w:p>
        <w:p w14:paraId="66784FB4" w14:textId="3F5D38E1" w:rsidR="00FA3FE9" w:rsidRPr="00830826"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 xml:space="preserve">En Internet: </w:t>
          </w:r>
          <w:hyperlink r:id="rId55" w:history="1">
            <w:r w:rsidRPr="00830826">
              <w:rPr>
                <w:rStyle w:val="Hipervnculo"/>
                <w:rFonts w:ascii="Arial" w:eastAsia="Times New Roman" w:hAnsi="Arial" w:cs="Arial"/>
                <w:bCs/>
                <w:sz w:val="23"/>
                <w:szCs w:val="23"/>
                <w:lang w:eastAsia="es-PE"/>
              </w:rPr>
              <w:t>https://cel.reniec.gob.pe/cel/html/infor.html</w:t>
            </w:r>
          </w:hyperlink>
        </w:p>
        <w:p w14:paraId="309695F8"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07-12-2014.</w:t>
          </w:r>
        </w:p>
        <w:p w14:paraId="1C0412F4"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6357D588"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RESOLUCIÓN ADMINISTRATIVA N° 029 - 2006 -CE -PEJ (2006) </w:t>
          </w:r>
          <w:r w:rsidRPr="005D0D08">
            <w:rPr>
              <w:rFonts w:ascii="Arial" w:eastAsia="Times New Roman" w:hAnsi="Arial" w:cs="Arial"/>
              <w:color w:val="000000"/>
              <w:sz w:val="23"/>
              <w:szCs w:val="23"/>
              <w:lang w:eastAsia="es-PE"/>
            </w:rPr>
            <w:t>Documento emitido por el Consejo Ejecutivo del Poder Judicial, el cual establece criterios para el registro de las requisitorias de las personas y los casos de homonimia.</w:t>
          </w:r>
        </w:p>
        <w:p w14:paraId="3BA7B9C5"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En el periódico: El Peruano</w:t>
          </w:r>
        </w:p>
        <w:p w14:paraId="2C8E7B9B"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07-12-2014.</w:t>
          </w:r>
        </w:p>
        <w:p w14:paraId="7128B642"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41E4F0B9"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lastRenderedPageBreak/>
            <w:t xml:space="preserve">RESOLUCIÓN ADMINISTRATIVA N° 202- 2008 -CE -PJ (2008) </w:t>
          </w:r>
          <w:r w:rsidRPr="005D0D08">
            <w:rPr>
              <w:rFonts w:ascii="Arial" w:eastAsia="Times New Roman" w:hAnsi="Arial" w:cs="Arial"/>
              <w:color w:val="000000"/>
              <w:sz w:val="23"/>
              <w:szCs w:val="23"/>
              <w:lang w:eastAsia="es-PE"/>
            </w:rPr>
            <w:t>Documento emitido por el Consejo Ejecutivo del Poder Judicial, el cual establece criterios y un procedimiento para el traslado de personas requisitoriadas.</w:t>
          </w:r>
        </w:p>
        <w:p w14:paraId="06F3AEAB"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En el periódico: El Peruano</w:t>
          </w:r>
        </w:p>
        <w:p w14:paraId="4D809835"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07-12-2014.</w:t>
          </w:r>
        </w:p>
        <w:p w14:paraId="595C0B09"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3B2033AF"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MANUAL DE USUARIO ESINPOL MOVIL V 1.0 (2010) </w:t>
          </w:r>
          <w:r w:rsidRPr="005D0D08">
            <w:rPr>
              <w:rFonts w:ascii="Arial" w:eastAsia="Times New Roman" w:hAnsi="Arial" w:cs="Arial"/>
              <w:color w:val="000000"/>
              <w:sz w:val="23"/>
              <w:szCs w:val="23"/>
              <w:lang w:eastAsia="es-PE"/>
            </w:rPr>
            <w:t>Manual del actual sistema de la Institucion Policía Nacional del Perú, referente a la búsqueda de personas requisitoriadas.</w:t>
          </w:r>
        </w:p>
        <w:p w14:paraId="5D6B8B20" w14:textId="3D8D2334"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 xml:space="preserve">En internet: </w:t>
          </w:r>
          <w:hyperlink r:id="rId56" w:history="1">
            <w:r w:rsidRPr="00184000">
              <w:rPr>
                <w:rStyle w:val="Hipervnculo"/>
                <w:rFonts w:ascii="Arial" w:eastAsia="Times New Roman" w:hAnsi="Arial" w:cs="Arial"/>
                <w:sz w:val="23"/>
                <w:szCs w:val="23"/>
                <w:shd w:val="clear" w:color="auto" w:fill="FFFFFF"/>
                <w:lang w:eastAsia="es-PE"/>
              </w:rPr>
              <w:t>https://</w:t>
            </w:r>
            <w:r w:rsidRPr="00184000">
              <w:rPr>
                <w:rStyle w:val="Hipervnculo"/>
                <w:rFonts w:ascii="Arial" w:eastAsia="Times New Roman" w:hAnsi="Arial" w:cs="Arial"/>
                <w:bCs/>
                <w:sz w:val="23"/>
                <w:szCs w:val="23"/>
                <w:shd w:val="clear" w:color="auto" w:fill="FFFFFF"/>
                <w:lang w:eastAsia="es-PE"/>
              </w:rPr>
              <w:t>esinpol</w:t>
            </w:r>
            <w:r w:rsidRPr="00184000">
              <w:rPr>
                <w:rStyle w:val="Hipervnculo"/>
                <w:rFonts w:ascii="Arial" w:eastAsia="Times New Roman" w:hAnsi="Arial" w:cs="Arial"/>
                <w:sz w:val="23"/>
                <w:szCs w:val="23"/>
                <w:shd w:val="clear" w:color="auto" w:fill="FFFFFF"/>
                <w:lang w:eastAsia="es-PE"/>
              </w:rPr>
              <w:t>.pnp.gob.pe/</w:t>
            </w:r>
            <w:r w:rsidRPr="00184000">
              <w:rPr>
                <w:rStyle w:val="Hipervnculo"/>
                <w:rFonts w:ascii="Arial" w:eastAsia="Times New Roman" w:hAnsi="Arial" w:cs="Arial"/>
                <w:bCs/>
                <w:sz w:val="23"/>
                <w:szCs w:val="23"/>
                <w:shd w:val="clear" w:color="auto" w:fill="FFFFFF"/>
                <w:lang w:eastAsia="es-PE"/>
              </w:rPr>
              <w:t>esinpol</w:t>
            </w:r>
          </w:hyperlink>
        </w:p>
        <w:p w14:paraId="01C54091"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08-12-2014.</w:t>
          </w:r>
        </w:p>
        <w:p w14:paraId="074AAA69"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5678264F"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BIBLIOTECA UNIVERSIDAD DEL SEÑOR DE SIPÁN - IMPLEMENTACIÓN DE UN SISTEMA DE IDENTIFICACIÓN A TRAVÉS DE LECTOR DE PATRONES BIOMÉTRICOS, PARA LA DETECCIÓN DE PERSONAS CON REQUISITORIA (2012) </w:t>
          </w:r>
          <w:r w:rsidRPr="005D0D08">
            <w:rPr>
              <w:rFonts w:ascii="Arial" w:eastAsia="Times New Roman" w:hAnsi="Arial" w:cs="Arial"/>
              <w:color w:val="000000"/>
              <w:sz w:val="23"/>
              <w:szCs w:val="23"/>
              <w:lang w:eastAsia="es-PE"/>
            </w:rPr>
            <w:t xml:space="preserve">Tesis orientada al reconocimiento de las personas requisitoriadas, de acuerdo a ciertos parámetros de búsqueda. </w:t>
          </w:r>
        </w:p>
        <w:p w14:paraId="5A627CF4" w14:textId="5E459598"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En internet</w:t>
          </w:r>
          <w:r w:rsidRPr="00184000">
            <w:rPr>
              <w:rFonts w:ascii="Arial" w:eastAsia="Times New Roman" w:hAnsi="Arial" w:cs="Arial"/>
              <w:color w:val="000000"/>
              <w:sz w:val="23"/>
              <w:szCs w:val="23"/>
              <w:lang w:eastAsia="es-PE"/>
            </w:rPr>
            <w:t xml:space="preserve">: </w:t>
          </w:r>
          <w:hyperlink r:id="rId57" w:history="1">
            <w:r w:rsidRPr="00184000">
              <w:rPr>
                <w:rStyle w:val="Hipervnculo"/>
                <w:rFonts w:ascii="Arial" w:eastAsia="Times New Roman" w:hAnsi="Arial" w:cs="Arial"/>
                <w:sz w:val="23"/>
                <w:szCs w:val="23"/>
                <w:shd w:val="clear" w:color="auto" w:fill="FFFFFF"/>
                <w:lang w:eastAsia="es-PE"/>
              </w:rPr>
              <w:t>https://</w:t>
            </w:r>
            <w:r w:rsidRPr="00184000">
              <w:rPr>
                <w:rStyle w:val="Hipervnculo"/>
                <w:rFonts w:ascii="Arial" w:eastAsia="Times New Roman" w:hAnsi="Arial" w:cs="Arial"/>
                <w:bCs/>
                <w:sz w:val="23"/>
                <w:szCs w:val="23"/>
                <w:shd w:val="clear" w:color="auto" w:fill="FFFFFF"/>
                <w:lang w:eastAsia="es-PE"/>
              </w:rPr>
              <w:t>esinpol</w:t>
            </w:r>
            <w:r w:rsidRPr="00184000">
              <w:rPr>
                <w:rStyle w:val="Hipervnculo"/>
                <w:rFonts w:ascii="Arial" w:eastAsia="Times New Roman" w:hAnsi="Arial" w:cs="Arial"/>
                <w:sz w:val="23"/>
                <w:szCs w:val="23"/>
                <w:shd w:val="clear" w:color="auto" w:fill="FFFFFF"/>
                <w:lang w:eastAsia="es-PE"/>
              </w:rPr>
              <w:t>.pnp.gob.pe/</w:t>
            </w:r>
            <w:r w:rsidRPr="00184000">
              <w:rPr>
                <w:rStyle w:val="Hipervnculo"/>
                <w:rFonts w:ascii="Arial" w:eastAsia="Times New Roman" w:hAnsi="Arial" w:cs="Arial"/>
                <w:bCs/>
                <w:sz w:val="23"/>
                <w:szCs w:val="23"/>
                <w:shd w:val="clear" w:color="auto" w:fill="FFFFFF"/>
                <w:lang w:eastAsia="es-PE"/>
              </w:rPr>
              <w:t>esinpol</w:t>
            </w:r>
          </w:hyperlink>
        </w:p>
        <w:p w14:paraId="0F608C83"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09-12-2014.</w:t>
          </w:r>
        </w:p>
        <w:p w14:paraId="05FB3856"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11ACFE4E"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BIBLIOTECA PONTIFICIA UNIVERSIDAD CATOLICA DEL PERU - APLICACIÓN DE AVISOS EN TABLETAS (2013) </w:t>
          </w:r>
          <w:r w:rsidRPr="005D0D08">
            <w:rPr>
              <w:rFonts w:ascii="Arial" w:eastAsia="Times New Roman" w:hAnsi="Arial" w:cs="Arial"/>
              <w:color w:val="000000"/>
              <w:sz w:val="23"/>
              <w:szCs w:val="23"/>
              <w:lang w:eastAsia="es-PE"/>
            </w:rPr>
            <w:t>Tesis orientada al análisis, diseño, construcción e implementación de avisos en tabletas android.</w:t>
          </w:r>
        </w:p>
        <w:p w14:paraId="34A4BF9E"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 xml:space="preserve">En libro: </w:t>
          </w:r>
          <w:r w:rsidRPr="005D0D08">
            <w:rPr>
              <w:rFonts w:ascii="Arial" w:eastAsia="Times New Roman" w:hAnsi="Arial" w:cs="Arial"/>
              <w:color w:val="000000"/>
              <w:sz w:val="23"/>
              <w:szCs w:val="23"/>
              <w:shd w:val="clear" w:color="auto" w:fill="FFFFFF"/>
              <w:lang w:eastAsia="es-PE"/>
            </w:rPr>
            <w:t>Biblioteca de la Pontificia Universidad Católica del Perú.</w:t>
          </w:r>
        </w:p>
        <w:p w14:paraId="2F57DC9A"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09-12-2014.</w:t>
          </w:r>
        </w:p>
        <w:p w14:paraId="58B6CF5E"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783E37AA"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BIBLIOTECA PONTIFICIA UNIVERSIDAD CATOLICA DEL PERU - PLATAFORMA INTERACTIVA MÓVIL DE APRENDIZAJE FÍSICO (2013) </w:t>
          </w:r>
          <w:r w:rsidRPr="005D0D08">
            <w:rPr>
              <w:rFonts w:ascii="Arial" w:eastAsia="Times New Roman" w:hAnsi="Arial" w:cs="Arial"/>
              <w:color w:val="000000"/>
              <w:sz w:val="23"/>
              <w:szCs w:val="23"/>
              <w:lang w:eastAsia="es-PE"/>
            </w:rPr>
            <w:t>Tesis orientada al análisis, diseño, construcción e implementación de un aplicativo para el aprendizaje de temas académicos de los niños en edad pre escolar.</w:t>
          </w:r>
        </w:p>
        <w:p w14:paraId="05EA71E4"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 xml:space="preserve">En libro: </w:t>
          </w:r>
          <w:r w:rsidRPr="005D0D08">
            <w:rPr>
              <w:rFonts w:ascii="Arial" w:eastAsia="Times New Roman" w:hAnsi="Arial" w:cs="Arial"/>
              <w:color w:val="000000"/>
              <w:sz w:val="23"/>
              <w:szCs w:val="23"/>
              <w:shd w:val="clear" w:color="auto" w:fill="FFFFFF"/>
              <w:lang w:eastAsia="es-PE"/>
            </w:rPr>
            <w:t>Biblioteca de la Pontificia Universidad Católica del Perú.</w:t>
          </w:r>
        </w:p>
        <w:p w14:paraId="0E1FF87F"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el 10-12-2014.</w:t>
          </w:r>
        </w:p>
        <w:p w14:paraId="7B8CCA3E" w14:textId="77777777" w:rsidR="00FA3FE9" w:rsidRPr="005D0D08" w:rsidRDefault="00FA3FE9" w:rsidP="00FA3FE9">
          <w:pPr>
            <w:spacing w:after="240" w:line="240" w:lineRule="auto"/>
            <w:rPr>
              <w:rFonts w:ascii="Times New Roman" w:eastAsia="Times New Roman" w:hAnsi="Times New Roman"/>
              <w:sz w:val="24"/>
              <w:szCs w:val="24"/>
              <w:lang w:eastAsia="es-PE"/>
            </w:rPr>
          </w:pPr>
        </w:p>
        <w:p w14:paraId="6337AFDF"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BIBLIOTECA INSTITUTO SUPERIOR TECNOLOGICO SISE - PROYECTO TESIS TIENDA ONLINE (2014) </w:t>
          </w:r>
          <w:r w:rsidRPr="005D0D08">
            <w:rPr>
              <w:rFonts w:ascii="Arial" w:eastAsia="Times New Roman" w:hAnsi="Arial" w:cs="Arial"/>
              <w:color w:val="000000"/>
              <w:sz w:val="23"/>
              <w:szCs w:val="23"/>
              <w:lang w:eastAsia="es-PE"/>
            </w:rPr>
            <w:t xml:space="preserve">Desarrollo e implementación de una Tienda Online para incrementar el Flujo de Ventas. </w:t>
          </w:r>
        </w:p>
        <w:p w14:paraId="6A62E7E2"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En libro: Biblioteca del Instituto Superior Tecnológico Sise.</w:t>
          </w:r>
        </w:p>
        <w:p w14:paraId="6F66BC30" w14:textId="213BCCB6" w:rsidR="00FA3FE9" w:rsidRPr="005D0D08" w:rsidRDefault="00184000" w:rsidP="00FA3FE9">
          <w:pPr>
            <w:spacing w:after="0" w:line="240" w:lineRule="auto"/>
            <w:rPr>
              <w:rFonts w:ascii="Times New Roman" w:eastAsia="Times New Roman" w:hAnsi="Times New Roman"/>
              <w:sz w:val="24"/>
              <w:szCs w:val="24"/>
              <w:lang w:eastAsia="es-PE"/>
            </w:rPr>
          </w:pPr>
          <w:r>
            <w:rPr>
              <w:rFonts w:ascii="Arial" w:eastAsia="Times New Roman" w:hAnsi="Arial" w:cs="Arial"/>
              <w:color w:val="000000"/>
              <w:sz w:val="23"/>
              <w:szCs w:val="23"/>
              <w:lang w:eastAsia="es-PE"/>
            </w:rPr>
            <w:t>Leído el 14-12-2014</w:t>
          </w:r>
          <w:r w:rsidR="00FA3FE9" w:rsidRPr="005D0D08">
            <w:rPr>
              <w:rFonts w:ascii="Arial" w:eastAsia="Times New Roman" w:hAnsi="Arial" w:cs="Arial"/>
              <w:color w:val="000000"/>
              <w:sz w:val="23"/>
              <w:szCs w:val="23"/>
              <w:lang w:eastAsia="es-PE"/>
            </w:rPr>
            <w:t xml:space="preserve">. </w:t>
          </w:r>
        </w:p>
        <w:p w14:paraId="3E8DE560" w14:textId="77777777" w:rsidR="00E234AB" w:rsidRDefault="00E234AB" w:rsidP="00FA3FE9">
          <w:pPr>
            <w:spacing w:after="0" w:line="240" w:lineRule="auto"/>
            <w:rPr>
              <w:rFonts w:ascii="Times New Roman" w:eastAsia="Times New Roman" w:hAnsi="Times New Roman"/>
              <w:sz w:val="24"/>
              <w:szCs w:val="24"/>
              <w:lang w:eastAsia="es-PE"/>
            </w:rPr>
          </w:pPr>
        </w:p>
        <w:p w14:paraId="64A571FC" w14:textId="77777777" w:rsidR="00E234AB" w:rsidRDefault="00E234AB" w:rsidP="00FA3FE9">
          <w:pPr>
            <w:spacing w:after="0" w:line="240" w:lineRule="auto"/>
            <w:rPr>
              <w:rFonts w:ascii="Times New Roman" w:eastAsia="Times New Roman" w:hAnsi="Times New Roman"/>
              <w:sz w:val="24"/>
              <w:szCs w:val="24"/>
              <w:lang w:eastAsia="es-PE"/>
            </w:rPr>
          </w:pPr>
        </w:p>
        <w:p w14:paraId="3A12AFC8" w14:textId="77777777" w:rsidR="00E234AB" w:rsidRDefault="00E234AB" w:rsidP="00FA3FE9">
          <w:pPr>
            <w:spacing w:after="0" w:line="240" w:lineRule="auto"/>
            <w:rPr>
              <w:rFonts w:ascii="Times New Roman" w:eastAsia="Times New Roman" w:hAnsi="Times New Roman"/>
              <w:sz w:val="24"/>
              <w:szCs w:val="24"/>
              <w:lang w:eastAsia="es-PE"/>
            </w:rPr>
          </w:pPr>
        </w:p>
        <w:p w14:paraId="79EE6052" w14:textId="77777777" w:rsidR="00E234AB" w:rsidRDefault="00E234AB" w:rsidP="00FA3FE9">
          <w:pPr>
            <w:spacing w:after="0" w:line="240" w:lineRule="auto"/>
            <w:rPr>
              <w:rFonts w:ascii="Times New Roman" w:eastAsia="Times New Roman" w:hAnsi="Times New Roman"/>
              <w:sz w:val="24"/>
              <w:szCs w:val="24"/>
              <w:lang w:eastAsia="es-PE"/>
            </w:rPr>
          </w:pPr>
        </w:p>
        <w:p w14:paraId="48F233BB" w14:textId="77777777" w:rsidR="00E234AB" w:rsidRDefault="00E234AB" w:rsidP="00FA3FE9">
          <w:pPr>
            <w:spacing w:after="0" w:line="240" w:lineRule="auto"/>
            <w:rPr>
              <w:rFonts w:ascii="Times New Roman" w:eastAsia="Times New Roman" w:hAnsi="Times New Roman"/>
              <w:sz w:val="24"/>
              <w:szCs w:val="24"/>
              <w:lang w:eastAsia="es-PE"/>
            </w:rPr>
          </w:pPr>
        </w:p>
        <w:p w14:paraId="534E7DA4"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Times New Roman" w:eastAsia="Times New Roman" w:hAnsi="Times New Roman"/>
              <w:sz w:val="24"/>
              <w:szCs w:val="24"/>
              <w:lang w:eastAsia="es-PE"/>
            </w:rPr>
            <w:lastRenderedPageBreak/>
            <w:br/>
          </w:r>
          <w:r w:rsidRPr="005D0D08">
            <w:rPr>
              <w:rFonts w:ascii="Arial" w:eastAsia="Times New Roman" w:hAnsi="Arial" w:cs="Arial"/>
              <w:b/>
              <w:bCs/>
              <w:color w:val="000000"/>
              <w:sz w:val="23"/>
              <w:szCs w:val="23"/>
              <w:lang w:eastAsia="es-PE"/>
            </w:rPr>
            <w:t xml:space="preserve">DACTILOSCOPIA (2007) </w:t>
          </w:r>
          <w:r w:rsidRPr="005D0D08">
            <w:rPr>
              <w:rFonts w:ascii="Arial" w:eastAsia="Times New Roman" w:hAnsi="Arial" w:cs="Arial"/>
              <w:color w:val="000000"/>
              <w:sz w:val="23"/>
              <w:szCs w:val="23"/>
              <w:lang w:eastAsia="es-PE"/>
            </w:rPr>
            <w:t>Estudio acerca de la identificación de las personas de acuerdo a la lectura de las huellas digitales, usado en varios sistemas de criminalística por diversas instituciones tales como la Policía Nacional del Perú.</w:t>
          </w:r>
        </w:p>
        <w:p w14:paraId="0536CE54" w14:textId="03A8B071"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 xml:space="preserve">En internet: </w:t>
          </w:r>
          <w:hyperlink r:id="rId58" w:history="1">
            <w:r w:rsidRPr="00830826">
              <w:rPr>
                <w:rStyle w:val="Hipervnculo"/>
                <w:rFonts w:ascii="Arial" w:eastAsia="Times New Roman" w:hAnsi="Arial" w:cs="Arial"/>
                <w:sz w:val="23"/>
                <w:szCs w:val="23"/>
                <w:lang w:eastAsia="es-PE"/>
              </w:rPr>
              <w:t>http://wwwlofoscopia.blogspot.com/</w:t>
            </w:r>
          </w:hyperlink>
          <w:r w:rsidRPr="005D0D08">
            <w:rPr>
              <w:rFonts w:ascii="Arial" w:eastAsia="Times New Roman" w:hAnsi="Arial" w:cs="Arial"/>
              <w:color w:val="000000"/>
              <w:sz w:val="23"/>
              <w:szCs w:val="23"/>
              <w:lang w:eastAsia="es-PE"/>
            </w:rPr>
            <w:t xml:space="preserve"> </w:t>
          </w:r>
        </w:p>
        <w:p w14:paraId="22962683" w14:textId="1EF59904" w:rsidR="00FA3FE9" w:rsidRPr="005D0D08" w:rsidRDefault="00184000" w:rsidP="00FA3FE9">
          <w:pPr>
            <w:spacing w:after="0" w:line="240" w:lineRule="auto"/>
            <w:rPr>
              <w:rFonts w:ascii="Times New Roman" w:eastAsia="Times New Roman" w:hAnsi="Times New Roman"/>
              <w:sz w:val="24"/>
              <w:szCs w:val="24"/>
              <w:lang w:eastAsia="es-PE"/>
            </w:rPr>
          </w:pPr>
          <w:r>
            <w:rPr>
              <w:rFonts w:ascii="Arial" w:eastAsia="Times New Roman" w:hAnsi="Arial" w:cs="Arial"/>
              <w:color w:val="000000"/>
              <w:sz w:val="23"/>
              <w:szCs w:val="23"/>
              <w:lang w:eastAsia="es-PE"/>
            </w:rPr>
            <w:t>Leído el 15-12-2014</w:t>
          </w:r>
          <w:r w:rsidR="00FA3FE9" w:rsidRPr="005D0D08">
            <w:rPr>
              <w:rFonts w:ascii="Arial" w:eastAsia="Times New Roman" w:hAnsi="Arial" w:cs="Arial"/>
              <w:color w:val="000000"/>
              <w:sz w:val="23"/>
              <w:szCs w:val="23"/>
              <w:lang w:eastAsia="es-PE"/>
            </w:rPr>
            <w:t xml:space="preserve">. </w:t>
          </w:r>
        </w:p>
        <w:p w14:paraId="755039B1"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21C22DCB"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PROFESSIONAL ANDROID 4 APPLICATION DEVELOPMENT (2012)  </w:t>
          </w:r>
          <w:r w:rsidRPr="005D0D08">
            <w:rPr>
              <w:rFonts w:ascii="Arial" w:eastAsia="Times New Roman" w:hAnsi="Arial" w:cs="Arial"/>
              <w:color w:val="000000"/>
              <w:sz w:val="23"/>
              <w:szCs w:val="23"/>
              <w:lang w:eastAsia="es-PE"/>
            </w:rPr>
            <w:t>Libro que muestra a los desarrolladores las buenas prácticas en cuanto a programación Android.</w:t>
          </w:r>
        </w:p>
        <w:p w14:paraId="31638D34" w14:textId="77777777" w:rsidR="00FA3FE9" w:rsidRPr="00FA3FE9" w:rsidRDefault="00FA3FE9" w:rsidP="00FA3FE9">
          <w:pPr>
            <w:spacing w:after="0" w:line="240" w:lineRule="auto"/>
            <w:rPr>
              <w:rFonts w:ascii="Times New Roman" w:eastAsia="Times New Roman" w:hAnsi="Times New Roman"/>
              <w:sz w:val="24"/>
              <w:szCs w:val="24"/>
              <w:lang w:val="en-US" w:eastAsia="es-PE"/>
            </w:rPr>
          </w:pPr>
          <w:r w:rsidRPr="00FA3FE9">
            <w:rPr>
              <w:rFonts w:ascii="Arial" w:eastAsia="Times New Roman" w:hAnsi="Arial" w:cs="Arial"/>
              <w:color w:val="000000"/>
              <w:sz w:val="23"/>
              <w:szCs w:val="23"/>
              <w:lang w:val="en-US" w:eastAsia="es-PE"/>
            </w:rPr>
            <w:t>En Libro: Professional Android 4 Application Development.</w:t>
          </w:r>
        </w:p>
        <w:p w14:paraId="532CD02B" w14:textId="0FFE9DD6"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Leído e</w:t>
          </w:r>
          <w:r w:rsidR="00184000">
            <w:rPr>
              <w:rFonts w:ascii="Arial" w:eastAsia="Times New Roman" w:hAnsi="Arial" w:cs="Arial"/>
              <w:color w:val="000000"/>
              <w:sz w:val="23"/>
              <w:szCs w:val="23"/>
              <w:lang w:eastAsia="es-PE"/>
            </w:rPr>
            <w:t>l 16-12-2014</w:t>
          </w:r>
          <w:r w:rsidRPr="005D0D08">
            <w:rPr>
              <w:rFonts w:ascii="Arial" w:eastAsia="Times New Roman" w:hAnsi="Arial" w:cs="Arial"/>
              <w:color w:val="000000"/>
              <w:sz w:val="23"/>
              <w:szCs w:val="23"/>
              <w:lang w:eastAsia="es-PE"/>
            </w:rPr>
            <w:t xml:space="preserve">. </w:t>
          </w:r>
        </w:p>
        <w:p w14:paraId="793AD803" w14:textId="77777777" w:rsidR="00FA3FE9" w:rsidRPr="005D0D08" w:rsidRDefault="00FA3FE9" w:rsidP="00FA3FE9">
          <w:pPr>
            <w:spacing w:after="240" w:line="240" w:lineRule="auto"/>
            <w:rPr>
              <w:rFonts w:ascii="Times New Roman" w:eastAsia="Times New Roman" w:hAnsi="Times New Roman"/>
              <w:sz w:val="24"/>
              <w:szCs w:val="24"/>
              <w:lang w:eastAsia="es-PE"/>
            </w:rPr>
          </w:pPr>
        </w:p>
        <w:p w14:paraId="617DD57C"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DACTILOSCOPIA (2007) </w:t>
          </w:r>
          <w:r w:rsidRPr="005D0D08">
            <w:rPr>
              <w:rFonts w:ascii="Arial" w:eastAsia="Times New Roman" w:hAnsi="Arial" w:cs="Arial"/>
              <w:color w:val="000000"/>
              <w:sz w:val="23"/>
              <w:szCs w:val="23"/>
              <w:lang w:eastAsia="es-PE"/>
            </w:rPr>
            <w:t>Estudio acerca de la identificación de las personas de acuerdo a la lectura de las huellas digitales, usado en varios sistemas de criminalística por diversas instituciones tales como la Policía Nacional del Perú.</w:t>
          </w:r>
        </w:p>
        <w:p w14:paraId="3373F38E" w14:textId="10287E59"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 xml:space="preserve">En internet: </w:t>
          </w:r>
          <w:hyperlink r:id="rId59" w:history="1">
            <w:r w:rsidRPr="00830826">
              <w:rPr>
                <w:rStyle w:val="Hipervnculo"/>
                <w:rFonts w:ascii="Arial" w:eastAsia="Times New Roman" w:hAnsi="Arial" w:cs="Arial"/>
                <w:sz w:val="23"/>
                <w:szCs w:val="23"/>
                <w:lang w:eastAsia="es-PE"/>
              </w:rPr>
              <w:t>http://wwwlofoscopia.blogspot.com/</w:t>
            </w:r>
          </w:hyperlink>
          <w:r w:rsidRPr="005D0D08">
            <w:rPr>
              <w:rFonts w:ascii="Arial" w:eastAsia="Times New Roman" w:hAnsi="Arial" w:cs="Arial"/>
              <w:color w:val="000000"/>
              <w:sz w:val="23"/>
              <w:szCs w:val="23"/>
              <w:lang w:eastAsia="es-PE"/>
            </w:rPr>
            <w:t xml:space="preserve"> </w:t>
          </w:r>
        </w:p>
        <w:p w14:paraId="02534B95" w14:textId="397F965C" w:rsidR="00FA3FE9" w:rsidRPr="005D0D08" w:rsidRDefault="00184000" w:rsidP="00FA3FE9">
          <w:pPr>
            <w:spacing w:after="0" w:line="240" w:lineRule="auto"/>
            <w:rPr>
              <w:rFonts w:ascii="Times New Roman" w:eastAsia="Times New Roman" w:hAnsi="Times New Roman"/>
              <w:sz w:val="24"/>
              <w:szCs w:val="24"/>
              <w:lang w:eastAsia="es-PE"/>
            </w:rPr>
          </w:pPr>
          <w:r>
            <w:rPr>
              <w:rFonts w:ascii="Arial" w:eastAsia="Times New Roman" w:hAnsi="Arial" w:cs="Arial"/>
              <w:color w:val="000000"/>
              <w:sz w:val="23"/>
              <w:szCs w:val="23"/>
              <w:lang w:eastAsia="es-PE"/>
            </w:rPr>
            <w:t>Leído el 15-12-2014</w:t>
          </w:r>
          <w:r w:rsidR="00FA3FE9" w:rsidRPr="005D0D08">
            <w:rPr>
              <w:rFonts w:ascii="Arial" w:eastAsia="Times New Roman" w:hAnsi="Arial" w:cs="Arial"/>
              <w:color w:val="000000"/>
              <w:sz w:val="23"/>
              <w:szCs w:val="23"/>
              <w:lang w:eastAsia="es-PE"/>
            </w:rPr>
            <w:t>.</w:t>
          </w:r>
        </w:p>
        <w:p w14:paraId="5087410F" w14:textId="77777777" w:rsidR="00FA3FE9" w:rsidRPr="005D0D08" w:rsidRDefault="00FA3FE9" w:rsidP="00FA3FE9">
          <w:pPr>
            <w:spacing w:after="0" w:line="240" w:lineRule="auto"/>
            <w:rPr>
              <w:rFonts w:ascii="Times New Roman" w:eastAsia="Times New Roman" w:hAnsi="Times New Roman"/>
              <w:sz w:val="24"/>
              <w:szCs w:val="24"/>
              <w:lang w:eastAsia="es-PE"/>
            </w:rPr>
          </w:pPr>
        </w:p>
        <w:p w14:paraId="6FD7C38D" w14:textId="7777777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b/>
              <w:bCs/>
              <w:color w:val="000000"/>
              <w:sz w:val="23"/>
              <w:szCs w:val="23"/>
              <w:lang w:eastAsia="es-PE"/>
            </w:rPr>
            <w:t xml:space="preserve">PROYECTO ZXING (2015) </w:t>
          </w:r>
          <w:r w:rsidRPr="005D0D08">
            <w:rPr>
              <w:rFonts w:ascii="Arial" w:eastAsia="Times New Roman" w:hAnsi="Arial" w:cs="Arial"/>
              <w:color w:val="000000"/>
              <w:sz w:val="23"/>
              <w:szCs w:val="23"/>
              <w:lang w:eastAsia="es-PE"/>
            </w:rPr>
            <w:t>Grupo de desarrolladores que estudian la lectura y creación del código de barras y su uso en aplicativos desarrollado en diversos lenguajes.</w:t>
          </w:r>
        </w:p>
        <w:p w14:paraId="4375E6AB" w14:textId="604FCA27" w:rsidR="00FA3FE9" w:rsidRPr="005D0D08" w:rsidRDefault="00FA3FE9" w:rsidP="00FA3FE9">
          <w:pPr>
            <w:spacing w:after="0" w:line="240" w:lineRule="auto"/>
            <w:rPr>
              <w:rFonts w:ascii="Times New Roman" w:eastAsia="Times New Roman" w:hAnsi="Times New Roman"/>
              <w:sz w:val="24"/>
              <w:szCs w:val="24"/>
              <w:lang w:eastAsia="es-PE"/>
            </w:rPr>
          </w:pPr>
          <w:r w:rsidRPr="005D0D08">
            <w:rPr>
              <w:rFonts w:ascii="Arial" w:eastAsia="Times New Roman" w:hAnsi="Arial" w:cs="Arial"/>
              <w:color w:val="000000"/>
              <w:sz w:val="23"/>
              <w:szCs w:val="23"/>
              <w:lang w:eastAsia="es-PE"/>
            </w:rPr>
            <w:t xml:space="preserve">En internet: </w:t>
          </w:r>
          <w:hyperlink r:id="rId60" w:history="1">
            <w:r w:rsidRPr="00830826">
              <w:rPr>
                <w:rStyle w:val="Hipervnculo"/>
                <w:rFonts w:ascii="Arial" w:eastAsia="Times New Roman" w:hAnsi="Arial" w:cs="Arial"/>
                <w:sz w:val="23"/>
                <w:szCs w:val="23"/>
                <w:lang w:eastAsia="es-PE"/>
              </w:rPr>
              <w:t>https://github.com/zxing/zxing/</w:t>
            </w:r>
          </w:hyperlink>
        </w:p>
        <w:p w14:paraId="1D1EFE12" w14:textId="54602F3F" w:rsidR="00FA3FE9" w:rsidRDefault="00184000" w:rsidP="00FA3FE9">
          <w:pPr>
            <w:spacing w:after="0" w:line="240" w:lineRule="auto"/>
            <w:rPr>
              <w:rFonts w:ascii="Arial" w:eastAsia="Times New Roman" w:hAnsi="Arial" w:cs="Arial"/>
              <w:color w:val="000000"/>
              <w:sz w:val="23"/>
              <w:szCs w:val="23"/>
              <w:lang w:eastAsia="es-PE"/>
            </w:rPr>
          </w:pPr>
          <w:r>
            <w:rPr>
              <w:rFonts w:ascii="Arial" w:eastAsia="Times New Roman" w:hAnsi="Arial" w:cs="Arial"/>
              <w:color w:val="000000"/>
              <w:sz w:val="23"/>
              <w:szCs w:val="23"/>
              <w:lang w:eastAsia="es-PE"/>
            </w:rPr>
            <w:t>Leído el 15-12-2014</w:t>
          </w:r>
          <w:r w:rsidR="00FA3FE9" w:rsidRPr="005D0D08">
            <w:rPr>
              <w:rFonts w:ascii="Arial" w:eastAsia="Times New Roman" w:hAnsi="Arial" w:cs="Arial"/>
              <w:color w:val="000000"/>
              <w:sz w:val="23"/>
              <w:szCs w:val="23"/>
              <w:lang w:eastAsia="es-PE"/>
            </w:rPr>
            <w:t>.</w:t>
          </w:r>
        </w:p>
        <w:p w14:paraId="4A62ED04" w14:textId="77777777" w:rsidR="00313F9D" w:rsidRDefault="00313F9D" w:rsidP="00FA3FE9">
          <w:pPr>
            <w:spacing w:after="0" w:line="240" w:lineRule="auto"/>
            <w:rPr>
              <w:rFonts w:ascii="Arial" w:eastAsia="Times New Roman" w:hAnsi="Arial" w:cs="Arial"/>
              <w:color w:val="000000"/>
              <w:sz w:val="23"/>
              <w:szCs w:val="23"/>
              <w:lang w:eastAsia="es-PE"/>
            </w:rPr>
          </w:pPr>
        </w:p>
        <w:p w14:paraId="7D6CB88B" w14:textId="624A8EE5" w:rsidR="00313F9D" w:rsidRPr="00184000" w:rsidRDefault="00E64D8D" w:rsidP="00FA3FE9">
          <w:pPr>
            <w:spacing w:after="0" w:line="240" w:lineRule="auto"/>
            <w:rPr>
              <w:rFonts w:ascii="Arial" w:hAnsi="Arial" w:cs="Arial"/>
              <w:b/>
              <w:color w:val="000000"/>
              <w:sz w:val="23"/>
              <w:szCs w:val="23"/>
              <w:shd w:val="clear" w:color="auto" w:fill="FFFFFF"/>
            </w:rPr>
          </w:pPr>
          <w:r w:rsidRPr="00184000">
            <w:rPr>
              <w:rFonts w:ascii="Arial" w:hAnsi="Arial" w:cs="Arial"/>
              <w:b/>
              <w:color w:val="000000"/>
              <w:sz w:val="23"/>
              <w:szCs w:val="23"/>
              <w:shd w:val="clear" w:color="auto" w:fill="FFFFFF"/>
            </w:rPr>
            <w:t>INEI</w:t>
          </w:r>
          <w:r w:rsidRPr="00184000">
            <w:rPr>
              <w:rFonts w:ascii="Arial" w:hAnsi="Arial" w:cs="Arial"/>
              <w:color w:val="000000"/>
              <w:sz w:val="23"/>
              <w:szCs w:val="23"/>
              <w:shd w:val="clear" w:color="auto" w:fill="FFFFFF"/>
            </w:rPr>
            <w:t xml:space="preserve"> </w:t>
          </w:r>
          <w:hyperlink r:id="rId61" w:history="1">
            <w:r w:rsidR="00184000" w:rsidRPr="00184000">
              <w:rPr>
                <w:rStyle w:val="Hipervnculo"/>
                <w:rFonts w:ascii="Arial" w:hAnsi="Arial" w:cs="Arial"/>
                <w:b/>
                <w:color w:val="auto"/>
                <w:sz w:val="23"/>
                <w:szCs w:val="23"/>
                <w:u w:val="none"/>
                <w:shd w:val="clear" w:color="auto" w:fill="FFFFFF"/>
              </w:rPr>
              <w:t xml:space="preserve"> </w:t>
            </w:r>
            <w:r w:rsidR="00184000" w:rsidRPr="00184000">
              <w:rPr>
                <w:rStyle w:val="Hipervnculo"/>
                <w:rFonts w:ascii="Arial" w:hAnsi="Arial" w:cs="Arial"/>
                <w:color w:val="auto"/>
                <w:sz w:val="23"/>
                <w:szCs w:val="23"/>
                <w:u w:val="none"/>
                <w:shd w:val="clear" w:color="auto" w:fill="FFFFFF"/>
              </w:rPr>
              <w:t>el instituto nacional de estadística e informática</w:t>
            </w:r>
            <w:r w:rsidR="00184000" w:rsidRPr="00184000">
              <w:rPr>
                <w:rStyle w:val="Hipervnculo"/>
                <w:rFonts w:ascii="Arial" w:hAnsi="Arial" w:cs="Arial"/>
                <w:b/>
                <w:color w:val="auto"/>
                <w:sz w:val="23"/>
                <w:szCs w:val="23"/>
                <w:u w:val="none"/>
                <w:shd w:val="clear" w:color="auto" w:fill="FFFFFF"/>
              </w:rPr>
              <w:t xml:space="preserve">. </w:t>
            </w:r>
          </w:hyperlink>
        </w:p>
        <w:p w14:paraId="792C7B2F" w14:textId="2EEED046" w:rsidR="00184000" w:rsidRDefault="00184000" w:rsidP="00FA3FE9">
          <w:pPr>
            <w:spacing w:after="0" w:line="240" w:lineRule="auto"/>
            <w:rPr>
              <w:rFonts w:ascii="Lucida Sans" w:hAnsi="Lucida Sans" w:cs="Lucida Sans"/>
              <w:color w:val="000000"/>
              <w:szCs w:val="20"/>
              <w:shd w:val="clear" w:color="auto" w:fill="FFFFFF"/>
            </w:rPr>
          </w:pPr>
          <w:r w:rsidRPr="00184000">
            <w:rPr>
              <w:rFonts w:ascii="Lucida Sans" w:hAnsi="Lucida Sans" w:cs="Lucida Sans"/>
              <w:color w:val="000000"/>
              <w:szCs w:val="20"/>
              <w:shd w:val="clear" w:color="auto" w:fill="FFFFFF"/>
            </w:rPr>
            <w:t>En internet</w:t>
          </w:r>
          <w:r>
            <w:rPr>
              <w:rFonts w:ascii="Lucida Sans" w:hAnsi="Lucida Sans" w:cs="Lucida Sans"/>
              <w:color w:val="000000"/>
              <w:szCs w:val="20"/>
              <w:shd w:val="clear" w:color="auto" w:fill="FFFFFF"/>
            </w:rPr>
            <w:t xml:space="preserve">: </w:t>
          </w:r>
          <w:hyperlink r:id="rId62" w:history="1">
            <w:r w:rsidRPr="009A4234">
              <w:rPr>
                <w:rStyle w:val="Hipervnculo"/>
                <w:rFonts w:ascii="Lucida Sans" w:hAnsi="Lucida Sans" w:cs="Lucida Sans"/>
                <w:szCs w:val="20"/>
                <w:shd w:val="clear" w:color="auto" w:fill="FFFFFF"/>
              </w:rPr>
              <w:t>http://www.inei.gob.pe/biblioteca-virtual/boletines/estadisticas-de-seguridad-ciudadana/1/</w:t>
            </w:r>
          </w:hyperlink>
        </w:p>
        <w:p w14:paraId="109E9A77" w14:textId="4449BA53" w:rsidR="00184000" w:rsidRDefault="00184000" w:rsidP="00FA3FE9">
          <w:pPr>
            <w:spacing w:after="0" w:line="240" w:lineRule="auto"/>
            <w:rPr>
              <w:rFonts w:ascii="Lucida Sans" w:hAnsi="Lucida Sans" w:cs="Lucida Sans"/>
              <w:color w:val="000000"/>
              <w:szCs w:val="20"/>
              <w:shd w:val="clear" w:color="auto" w:fill="FFFFFF"/>
            </w:rPr>
          </w:pPr>
          <w:r>
            <w:rPr>
              <w:rFonts w:ascii="Lucida Sans" w:hAnsi="Lucida Sans" w:cs="Lucida Sans"/>
              <w:color w:val="000000"/>
              <w:szCs w:val="20"/>
              <w:shd w:val="clear" w:color="auto" w:fill="FFFFFF"/>
            </w:rPr>
            <w:t>Leido el 14-12-2014</w:t>
          </w:r>
        </w:p>
        <w:p w14:paraId="4961B42B" w14:textId="77777777" w:rsidR="00184000" w:rsidRDefault="00184000" w:rsidP="00FA3FE9">
          <w:pPr>
            <w:spacing w:after="0" w:line="240" w:lineRule="auto"/>
            <w:rPr>
              <w:rFonts w:ascii="Lucida Sans" w:hAnsi="Lucida Sans" w:cs="Lucida Sans"/>
              <w:color w:val="000000"/>
              <w:szCs w:val="20"/>
              <w:shd w:val="clear" w:color="auto" w:fill="FFFFFF"/>
            </w:rPr>
          </w:pPr>
        </w:p>
        <w:p w14:paraId="748E667C" w14:textId="58729A35" w:rsidR="00830826" w:rsidRDefault="00184000" w:rsidP="00FA3FE9">
          <w:pPr>
            <w:spacing w:after="0" w:line="240" w:lineRule="auto"/>
            <w:rPr>
              <w:rFonts w:ascii="Arial" w:hAnsi="Arial" w:cs="Arial"/>
              <w:sz w:val="23"/>
              <w:szCs w:val="23"/>
              <w:shd w:val="clear" w:color="auto" w:fill="FFFFFF"/>
            </w:rPr>
          </w:pPr>
          <w:r w:rsidRPr="00184000">
            <w:rPr>
              <w:rFonts w:ascii="Arial" w:hAnsi="Arial" w:cs="Arial"/>
              <w:b/>
              <w:sz w:val="23"/>
              <w:szCs w:val="23"/>
              <w:shd w:val="clear" w:color="auto" w:fill="FFFFFF"/>
            </w:rPr>
            <w:t xml:space="preserve">METODOLOGIA RUP </w:t>
          </w:r>
          <w:r w:rsidRPr="00184000">
            <w:rPr>
              <w:rFonts w:ascii="Arial" w:hAnsi="Arial" w:cs="Arial"/>
              <w:sz w:val="23"/>
              <w:szCs w:val="23"/>
              <w:shd w:val="clear" w:color="auto" w:fill="FFFFFF"/>
            </w:rPr>
            <w:t>blog con concepto de metodología RUP</w:t>
          </w:r>
        </w:p>
        <w:p w14:paraId="2B205C59" w14:textId="4A90D207" w:rsidR="00184000" w:rsidRDefault="00184000" w:rsidP="00FA3FE9">
          <w:pPr>
            <w:spacing w:after="0" w:line="240" w:lineRule="auto"/>
            <w:rPr>
              <w:rFonts w:ascii="Arial" w:hAnsi="Arial" w:cs="Arial"/>
              <w:sz w:val="23"/>
              <w:szCs w:val="23"/>
              <w:shd w:val="clear" w:color="auto" w:fill="FFFFFF"/>
            </w:rPr>
          </w:pPr>
          <w:r>
            <w:rPr>
              <w:rFonts w:ascii="Arial" w:hAnsi="Arial" w:cs="Arial"/>
              <w:sz w:val="23"/>
              <w:szCs w:val="23"/>
              <w:shd w:val="clear" w:color="auto" w:fill="FFFFFF"/>
            </w:rPr>
            <w:t xml:space="preserve">En internet: </w:t>
          </w:r>
          <w:hyperlink r:id="rId63" w:history="1">
            <w:r w:rsidRPr="009A4234">
              <w:rPr>
                <w:rStyle w:val="Hipervnculo"/>
                <w:rFonts w:ascii="Arial" w:hAnsi="Arial" w:cs="Arial"/>
                <w:sz w:val="23"/>
                <w:szCs w:val="23"/>
                <w:shd w:val="clear" w:color="auto" w:fill="FFFFFF"/>
              </w:rPr>
              <w:t>http://joselynnazarethlopezoca.blogspot.com/2013/10/metodologia-rup.html</w:t>
            </w:r>
          </w:hyperlink>
        </w:p>
        <w:p w14:paraId="22C311D4" w14:textId="733A8F60" w:rsidR="00184000" w:rsidRPr="00184000" w:rsidRDefault="00184000" w:rsidP="00FA3FE9">
          <w:pPr>
            <w:spacing w:after="0" w:line="240" w:lineRule="auto"/>
            <w:rPr>
              <w:rFonts w:ascii="Arial" w:eastAsia="Times New Roman" w:hAnsi="Arial" w:cs="Arial"/>
              <w:sz w:val="23"/>
              <w:szCs w:val="23"/>
              <w:lang w:eastAsia="es-PE"/>
            </w:rPr>
          </w:pPr>
          <w:r>
            <w:rPr>
              <w:rFonts w:ascii="Arial" w:eastAsia="Times New Roman" w:hAnsi="Arial" w:cs="Arial"/>
              <w:sz w:val="23"/>
              <w:szCs w:val="23"/>
              <w:lang w:eastAsia="es-PE"/>
            </w:rPr>
            <w:t xml:space="preserve">Leido el 02-12-2014 </w:t>
          </w:r>
        </w:p>
        <w:p w14:paraId="23FE9BA4" w14:textId="77777777" w:rsidR="00830826" w:rsidRPr="00184000" w:rsidRDefault="00830826" w:rsidP="00FA3FE9">
          <w:pPr>
            <w:spacing w:after="0" w:line="240" w:lineRule="auto"/>
            <w:rPr>
              <w:rFonts w:ascii="Times New Roman" w:eastAsia="Times New Roman" w:hAnsi="Times New Roman"/>
              <w:sz w:val="24"/>
              <w:szCs w:val="24"/>
              <w:lang w:eastAsia="es-PE"/>
            </w:rPr>
          </w:pPr>
        </w:p>
        <w:p w14:paraId="7CA5D407" w14:textId="739A99EA" w:rsidR="00830826" w:rsidRPr="00A2096C" w:rsidRDefault="00184000" w:rsidP="00FA3FE9">
          <w:pPr>
            <w:spacing w:after="0" w:line="240" w:lineRule="auto"/>
            <w:rPr>
              <w:rFonts w:ascii="Arial" w:eastAsia="Times New Roman" w:hAnsi="Arial" w:cs="Arial"/>
              <w:sz w:val="23"/>
              <w:szCs w:val="23"/>
              <w:lang w:eastAsia="es-PE"/>
            </w:rPr>
          </w:pPr>
          <w:r w:rsidRPr="00184000">
            <w:rPr>
              <w:rFonts w:ascii="Times New Roman" w:eastAsia="Times New Roman" w:hAnsi="Times New Roman"/>
              <w:b/>
              <w:sz w:val="23"/>
              <w:szCs w:val="23"/>
              <w:lang w:eastAsia="es-PE"/>
            </w:rPr>
            <w:t xml:space="preserve">MARKETING  MOBILE PERU </w:t>
          </w:r>
          <w:r w:rsidRPr="00A2096C">
            <w:rPr>
              <w:rFonts w:ascii="Arial" w:eastAsia="Times New Roman" w:hAnsi="Arial" w:cs="Arial"/>
              <w:sz w:val="23"/>
              <w:szCs w:val="23"/>
              <w:lang w:eastAsia="es-PE"/>
            </w:rPr>
            <w:t>Agencia de publicidad móvil</w:t>
          </w:r>
        </w:p>
        <w:p w14:paraId="6FFBE191" w14:textId="5D3B18CB" w:rsidR="00184000" w:rsidRDefault="00184000" w:rsidP="00FA3FE9">
          <w:pPr>
            <w:spacing w:after="0" w:line="240" w:lineRule="auto"/>
            <w:rPr>
              <w:rFonts w:ascii="Times New Roman" w:eastAsia="Times New Roman" w:hAnsi="Times New Roman"/>
              <w:sz w:val="23"/>
              <w:szCs w:val="23"/>
              <w:lang w:eastAsia="es-PE"/>
            </w:rPr>
          </w:pPr>
          <w:r w:rsidRPr="00A2096C">
            <w:rPr>
              <w:rFonts w:ascii="Arial" w:eastAsia="Times New Roman" w:hAnsi="Arial" w:cs="Arial"/>
              <w:sz w:val="23"/>
              <w:szCs w:val="23"/>
              <w:lang w:eastAsia="es-PE"/>
            </w:rPr>
            <w:t>En internet</w:t>
          </w:r>
          <w:r w:rsidRPr="00184000">
            <w:rPr>
              <w:rFonts w:ascii="Times New Roman" w:eastAsia="Times New Roman" w:hAnsi="Times New Roman"/>
              <w:sz w:val="23"/>
              <w:szCs w:val="23"/>
              <w:lang w:eastAsia="es-PE"/>
            </w:rPr>
            <w:t xml:space="preserve"> :</w:t>
          </w:r>
          <w:r>
            <w:rPr>
              <w:rFonts w:ascii="Times New Roman" w:eastAsia="Times New Roman" w:hAnsi="Times New Roman"/>
              <w:sz w:val="23"/>
              <w:szCs w:val="23"/>
              <w:lang w:eastAsia="es-PE"/>
            </w:rPr>
            <w:t xml:space="preserve"> </w:t>
          </w:r>
          <w:hyperlink r:id="rId64" w:history="1">
            <w:r w:rsidRPr="009A4234">
              <w:rPr>
                <w:rStyle w:val="Hipervnculo"/>
                <w:rFonts w:ascii="Times New Roman" w:eastAsia="Times New Roman" w:hAnsi="Times New Roman"/>
                <w:sz w:val="23"/>
                <w:szCs w:val="23"/>
                <w:lang w:eastAsia="es-PE"/>
              </w:rPr>
              <w:t>http://marketingmobileperu.com/estadisticas-y-proyecciones-2013-en-el-uso-de-smarthpones-en-peru/</w:t>
            </w:r>
          </w:hyperlink>
          <w:r>
            <w:rPr>
              <w:rFonts w:ascii="Times New Roman" w:eastAsia="Times New Roman" w:hAnsi="Times New Roman"/>
              <w:sz w:val="23"/>
              <w:szCs w:val="23"/>
              <w:lang w:eastAsia="es-PE"/>
            </w:rPr>
            <w:t xml:space="preserve"> </w:t>
          </w:r>
        </w:p>
        <w:p w14:paraId="305E9ADA" w14:textId="78A27636" w:rsidR="00184000" w:rsidRDefault="00184000" w:rsidP="00FA3FE9">
          <w:pPr>
            <w:spacing w:after="0" w:line="240" w:lineRule="auto"/>
            <w:rPr>
              <w:rFonts w:ascii="Times New Roman" w:eastAsia="Times New Roman" w:hAnsi="Times New Roman"/>
              <w:sz w:val="23"/>
              <w:szCs w:val="23"/>
              <w:lang w:eastAsia="es-PE"/>
            </w:rPr>
          </w:pPr>
          <w:r>
            <w:rPr>
              <w:rFonts w:ascii="Times New Roman" w:eastAsia="Times New Roman" w:hAnsi="Times New Roman"/>
              <w:sz w:val="23"/>
              <w:szCs w:val="23"/>
              <w:lang w:eastAsia="es-PE"/>
            </w:rPr>
            <w:t>Leido el 15-01-2015</w:t>
          </w:r>
        </w:p>
        <w:p w14:paraId="7C9EF178" w14:textId="77777777" w:rsidR="00184000" w:rsidRDefault="00184000" w:rsidP="00FA3FE9">
          <w:pPr>
            <w:spacing w:after="0" w:line="240" w:lineRule="auto"/>
            <w:rPr>
              <w:rFonts w:ascii="Times New Roman" w:eastAsia="Times New Roman" w:hAnsi="Times New Roman"/>
              <w:sz w:val="23"/>
              <w:szCs w:val="23"/>
              <w:lang w:eastAsia="es-PE"/>
            </w:rPr>
          </w:pPr>
        </w:p>
        <w:p w14:paraId="2E066B61" w14:textId="013DC71A" w:rsidR="00A2096C" w:rsidRPr="00A2096C" w:rsidRDefault="00A2096C" w:rsidP="00A2096C">
          <w:pPr>
            <w:spacing w:after="0" w:line="240" w:lineRule="auto"/>
            <w:rPr>
              <w:rFonts w:ascii="Arial" w:hAnsi="Arial" w:cs="Arial"/>
            </w:rPr>
          </w:pPr>
          <w:r w:rsidRPr="00A2096C">
            <w:rPr>
              <w:rFonts w:ascii="Times New Roman" w:eastAsia="Times New Roman" w:hAnsi="Times New Roman"/>
              <w:b/>
              <w:sz w:val="23"/>
              <w:szCs w:val="23"/>
              <w:lang w:eastAsia="es-PE"/>
            </w:rPr>
            <w:t>STAFFCREATIVA</w:t>
          </w:r>
          <w:r>
            <w:rPr>
              <w:rFonts w:ascii="Times New Roman" w:eastAsia="Times New Roman" w:hAnsi="Times New Roman"/>
              <w:b/>
              <w:sz w:val="23"/>
              <w:szCs w:val="23"/>
              <w:lang w:eastAsia="es-PE"/>
            </w:rPr>
            <w:t xml:space="preserve"> </w:t>
          </w:r>
          <w:r w:rsidRPr="00A2096C">
            <w:rPr>
              <w:rFonts w:ascii="Arial" w:hAnsi="Arial" w:cs="Arial"/>
            </w:rPr>
            <w:t>Empresa que proponemos soluciones creativas en Comunicación, el diseño y creatividad.</w:t>
          </w:r>
        </w:p>
        <w:p w14:paraId="182FEA57" w14:textId="277F3756" w:rsidR="00A2096C" w:rsidRDefault="00A2096C" w:rsidP="00A2096C">
          <w:pPr>
            <w:spacing w:after="0" w:line="240" w:lineRule="auto"/>
            <w:rPr>
              <w:rFonts w:ascii="Arial" w:hAnsi="Arial" w:cs="Arial"/>
            </w:rPr>
          </w:pPr>
          <w:r w:rsidRPr="00A2096C">
            <w:rPr>
              <w:rFonts w:ascii="Arial" w:hAnsi="Arial" w:cs="Arial"/>
            </w:rPr>
            <w:lastRenderedPageBreak/>
            <w:t>En internet</w:t>
          </w:r>
          <w:r>
            <w:rPr>
              <w:rFonts w:ascii="Arial" w:hAnsi="Arial" w:cs="Arial"/>
            </w:rPr>
            <w:t>:</w:t>
          </w:r>
          <w:r w:rsidRPr="00A2096C">
            <w:t xml:space="preserve"> </w:t>
          </w:r>
          <w:hyperlink r:id="rId65" w:history="1">
            <w:r w:rsidRPr="009A4234">
              <w:rPr>
                <w:rStyle w:val="Hipervnculo"/>
                <w:rFonts w:ascii="Arial" w:hAnsi="Arial" w:cs="Arial"/>
              </w:rPr>
              <w:t>http://blog.staffcreativa.pe/cuales-son-las-aplicaciones-moviles-mas-populares-en-peru/</w:t>
            </w:r>
          </w:hyperlink>
        </w:p>
        <w:p w14:paraId="69B72A94" w14:textId="588A3CAA" w:rsidR="00A2096C" w:rsidRDefault="00A2096C" w:rsidP="00A2096C">
          <w:pPr>
            <w:spacing w:after="0" w:line="240" w:lineRule="auto"/>
            <w:rPr>
              <w:rFonts w:ascii="Arial" w:hAnsi="Arial" w:cs="Arial"/>
            </w:rPr>
          </w:pPr>
          <w:r>
            <w:rPr>
              <w:rFonts w:ascii="Arial" w:hAnsi="Arial" w:cs="Arial"/>
            </w:rPr>
            <w:t>Leido el 17-01-2015</w:t>
          </w:r>
        </w:p>
        <w:p w14:paraId="7B5E2FAD" w14:textId="77777777" w:rsidR="00A2096C" w:rsidRDefault="00A2096C" w:rsidP="00A2096C">
          <w:pPr>
            <w:spacing w:after="0" w:line="240" w:lineRule="auto"/>
            <w:rPr>
              <w:rFonts w:ascii="Arial" w:hAnsi="Arial" w:cs="Arial"/>
            </w:rPr>
          </w:pPr>
        </w:p>
        <w:p w14:paraId="0380EE3F" w14:textId="2092A86D" w:rsidR="00A2096C" w:rsidRPr="00A2096C" w:rsidRDefault="00A2096C" w:rsidP="00A2096C">
          <w:pPr>
            <w:spacing w:after="0" w:line="240" w:lineRule="auto"/>
            <w:rPr>
              <w:rFonts w:ascii="Arial" w:hAnsi="Arial" w:cs="Arial"/>
              <w:sz w:val="23"/>
              <w:szCs w:val="23"/>
            </w:rPr>
          </w:pPr>
          <w:r w:rsidRPr="00A2096C">
            <w:rPr>
              <w:rFonts w:ascii="Arial" w:hAnsi="Arial" w:cs="Arial"/>
              <w:b/>
              <w:sz w:val="23"/>
              <w:szCs w:val="23"/>
            </w:rPr>
            <w:t>EL COMERCIO</w:t>
          </w:r>
          <w:r w:rsidRPr="00A2096C">
            <w:rPr>
              <w:rFonts w:ascii="Arial" w:hAnsi="Arial" w:cs="Arial"/>
              <w:sz w:val="23"/>
              <w:szCs w:val="23"/>
            </w:rPr>
            <w:t xml:space="preserve"> Diario peruano informativo.</w:t>
          </w:r>
        </w:p>
        <w:p w14:paraId="26205873" w14:textId="767F9E19" w:rsidR="00A2096C" w:rsidRDefault="00A2096C" w:rsidP="00A2096C">
          <w:pPr>
            <w:spacing w:after="0" w:line="240" w:lineRule="auto"/>
            <w:rPr>
              <w:rFonts w:ascii="Arial" w:hAnsi="Arial" w:cs="Arial"/>
            </w:rPr>
          </w:pPr>
          <w:r w:rsidRPr="00A2096C">
            <w:rPr>
              <w:rFonts w:ascii="Arial" w:hAnsi="Arial" w:cs="Arial"/>
              <w:sz w:val="23"/>
              <w:szCs w:val="23"/>
            </w:rPr>
            <w:t>En internet:</w:t>
          </w:r>
          <w:r>
            <w:rPr>
              <w:rFonts w:ascii="Arial" w:hAnsi="Arial" w:cs="Arial"/>
            </w:rPr>
            <w:t xml:space="preserve"> </w:t>
          </w:r>
          <w:hyperlink r:id="rId66" w:history="1">
            <w:r w:rsidRPr="009A4234">
              <w:rPr>
                <w:rStyle w:val="Hipervnculo"/>
                <w:rFonts w:ascii="Arial" w:hAnsi="Arial" w:cs="Arial"/>
              </w:rPr>
              <w:t>http://elcomercio.pe/economia/peru/crece-17-interanual-usuarios-internet-peru-noticia-1736672</w:t>
            </w:r>
          </w:hyperlink>
        </w:p>
        <w:p w14:paraId="3CD5C9D9" w14:textId="241F4552" w:rsidR="00A2096C" w:rsidRPr="00A2096C" w:rsidRDefault="00A2096C" w:rsidP="00A2096C">
          <w:pPr>
            <w:spacing w:after="0" w:line="240" w:lineRule="auto"/>
            <w:rPr>
              <w:rFonts w:ascii="Arial" w:eastAsia="Times New Roman" w:hAnsi="Arial" w:cs="Arial"/>
              <w:b/>
              <w:sz w:val="23"/>
              <w:szCs w:val="23"/>
              <w:lang w:eastAsia="es-PE"/>
            </w:rPr>
          </w:pPr>
          <w:r>
            <w:rPr>
              <w:rFonts w:ascii="Arial" w:hAnsi="Arial" w:cs="Arial"/>
            </w:rPr>
            <w:t>Leido el 15-01-2015</w:t>
          </w:r>
        </w:p>
        <w:p w14:paraId="7E55A3B0" w14:textId="77777777" w:rsidR="00A2096C" w:rsidRPr="00A2096C" w:rsidRDefault="00A2096C" w:rsidP="00FA3FE9">
          <w:pPr>
            <w:spacing w:after="0" w:line="240" w:lineRule="auto"/>
            <w:rPr>
              <w:rFonts w:ascii="Times New Roman" w:eastAsia="Times New Roman" w:hAnsi="Times New Roman"/>
              <w:b/>
              <w:sz w:val="23"/>
              <w:szCs w:val="23"/>
              <w:lang w:eastAsia="es-PE"/>
            </w:rPr>
          </w:pPr>
        </w:p>
        <w:p w14:paraId="225F7B1B" w14:textId="77777777" w:rsidR="00384F94" w:rsidRPr="00184000" w:rsidRDefault="00384F94" w:rsidP="009C13D3">
          <w:pPr>
            <w:spacing w:after="0" w:line="360" w:lineRule="auto"/>
            <w:jc w:val="both"/>
            <w:rPr>
              <w:rFonts w:ascii="Times New Roman" w:eastAsiaTheme="majorEastAsia" w:hAnsi="Times New Roman" w:cs="Times New Roman"/>
              <w:color w:val="365F91" w:themeColor="accent1" w:themeShade="BF"/>
              <w:sz w:val="24"/>
              <w:szCs w:val="24"/>
              <w:lang w:eastAsia="es-ES"/>
            </w:rPr>
          </w:pPr>
        </w:p>
        <w:p w14:paraId="440275C7" w14:textId="77777777" w:rsidR="00384F94" w:rsidRPr="00282115" w:rsidRDefault="00A604EC" w:rsidP="009C13D3">
          <w:pPr>
            <w:pStyle w:val="Ttulo1"/>
            <w:rPr>
              <w:rFonts w:ascii="Times New Roman" w:hAnsi="Times New Roman" w:cs="Times New Roman"/>
              <w:color w:val="FF0000"/>
              <w:sz w:val="24"/>
              <w:szCs w:val="24"/>
            </w:rPr>
          </w:pPr>
        </w:p>
      </w:sdtContent>
    </w:sdt>
    <w:p w14:paraId="2D6D36C3" w14:textId="77777777" w:rsidR="00D95BC5" w:rsidRPr="00282115" w:rsidRDefault="00D95BC5" w:rsidP="009C13D3">
      <w:pPr>
        <w:rPr>
          <w:rFonts w:ascii="Times New Roman" w:hAnsi="Times New Roman" w:cs="Times New Roman"/>
          <w:color w:val="FF0000"/>
          <w:sz w:val="24"/>
          <w:szCs w:val="24"/>
        </w:rPr>
      </w:pPr>
      <w:r w:rsidRPr="00282115">
        <w:rPr>
          <w:rFonts w:ascii="Times New Roman" w:hAnsi="Times New Roman" w:cs="Times New Roman"/>
          <w:color w:val="FF0000"/>
          <w:sz w:val="24"/>
          <w:szCs w:val="24"/>
        </w:rPr>
        <w:br w:type="page"/>
      </w:r>
    </w:p>
    <w:p w14:paraId="51DAA25E" w14:textId="77777777" w:rsidR="00D95BC5" w:rsidRPr="00FA3FE9" w:rsidRDefault="00D95BC5" w:rsidP="00FA3FE9">
      <w:pPr>
        <w:pStyle w:val="Prrafodelista"/>
        <w:spacing w:after="0" w:line="360" w:lineRule="auto"/>
        <w:ind w:left="0"/>
        <w:jc w:val="center"/>
        <w:rPr>
          <w:rFonts w:ascii="Times New Roman" w:hAnsi="Times New Roman" w:cs="Times New Roman"/>
          <w:b/>
          <w:sz w:val="36"/>
          <w:szCs w:val="24"/>
        </w:rPr>
      </w:pPr>
      <w:r w:rsidRPr="00FA3FE9">
        <w:rPr>
          <w:rFonts w:ascii="Times New Roman" w:hAnsi="Times New Roman" w:cs="Times New Roman"/>
          <w:b/>
          <w:sz w:val="36"/>
          <w:szCs w:val="24"/>
        </w:rPr>
        <w:lastRenderedPageBreak/>
        <w:t>Glosario</w:t>
      </w:r>
    </w:p>
    <w:p w14:paraId="4B93CD95" w14:textId="77777777" w:rsidR="00D95BC5" w:rsidRPr="00282115" w:rsidRDefault="00D95BC5" w:rsidP="009C13D3">
      <w:pPr>
        <w:pStyle w:val="Prrafodelista"/>
        <w:spacing w:after="0" w:line="360" w:lineRule="auto"/>
        <w:ind w:left="0"/>
        <w:rPr>
          <w:rFonts w:ascii="Times New Roman" w:hAnsi="Times New Roman" w:cs="Times New Roman"/>
          <w:sz w:val="24"/>
          <w:szCs w:val="24"/>
        </w:rPr>
      </w:pPr>
    </w:p>
    <w:p w14:paraId="0042BA61" w14:textId="77777777" w:rsidR="00D95BC5" w:rsidRPr="00282115" w:rsidRDefault="00D95BC5" w:rsidP="00E234AB">
      <w:pPr>
        <w:pStyle w:val="Prrafodelista"/>
        <w:numPr>
          <w:ilvl w:val="0"/>
          <w:numId w:val="11"/>
        </w:numPr>
        <w:spacing w:after="0" w:line="240" w:lineRule="auto"/>
        <w:ind w:left="0" w:hanging="567"/>
        <w:jc w:val="both"/>
        <w:rPr>
          <w:rFonts w:ascii="Times New Roman" w:hAnsi="Times New Roman" w:cs="Times New Roman"/>
          <w:sz w:val="24"/>
          <w:szCs w:val="24"/>
        </w:rPr>
      </w:pPr>
      <w:r w:rsidRPr="00282115">
        <w:rPr>
          <w:rFonts w:ascii="Times New Roman" w:hAnsi="Times New Roman" w:cs="Times New Roman"/>
          <w:sz w:val="24"/>
          <w:szCs w:val="24"/>
        </w:rPr>
        <w:t xml:space="preserve">ASP.NET </w:t>
      </w:r>
    </w:p>
    <w:p w14:paraId="1AF4C846" w14:textId="77777777" w:rsidR="00D95BC5" w:rsidRPr="00282115" w:rsidRDefault="00D95BC5" w:rsidP="00E234AB">
      <w:p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ASP.NET Active Server Page .NET, es un modelo de desarrollo Web unificado que incluye los servicios necesarios para crear aplicaciones Web empresariales con el código mínimo.</w:t>
      </w:r>
    </w:p>
    <w:p w14:paraId="3BB3DF47" w14:textId="77777777" w:rsidR="00D95BC5" w:rsidRPr="00282115" w:rsidRDefault="00D95BC5" w:rsidP="00E234AB">
      <w:pPr>
        <w:spacing w:after="0" w:line="240" w:lineRule="auto"/>
        <w:jc w:val="both"/>
        <w:rPr>
          <w:rFonts w:ascii="Times New Roman" w:eastAsia="Times New Roman" w:hAnsi="Times New Roman" w:cs="Times New Roman"/>
          <w:sz w:val="24"/>
          <w:szCs w:val="24"/>
          <w:lang w:eastAsia="es-PE"/>
        </w:rPr>
      </w:pPr>
    </w:p>
    <w:p w14:paraId="7E897158" w14:textId="77777777" w:rsidR="00D95BC5" w:rsidRPr="00282115" w:rsidRDefault="00D95BC5" w:rsidP="00E234AB">
      <w:pPr>
        <w:pStyle w:val="Prrafodelista"/>
        <w:numPr>
          <w:ilvl w:val="0"/>
          <w:numId w:val="11"/>
        </w:numPr>
        <w:spacing w:after="0" w:line="240" w:lineRule="auto"/>
        <w:ind w:left="0" w:hanging="567"/>
        <w:jc w:val="both"/>
        <w:rPr>
          <w:rFonts w:ascii="Times New Roman" w:eastAsia="Times New Roman" w:hAnsi="Times New Roman" w:cs="Times New Roman"/>
          <w:sz w:val="24"/>
          <w:szCs w:val="24"/>
          <w:lang w:eastAsia="es-PE"/>
        </w:rPr>
      </w:pPr>
      <w:r w:rsidRPr="00282115">
        <w:rPr>
          <w:rFonts w:ascii="Times New Roman" w:hAnsi="Times New Roman" w:cs="Times New Roman"/>
          <w:sz w:val="24"/>
          <w:szCs w:val="24"/>
          <w:lang w:eastAsia="es-PE"/>
        </w:rPr>
        <w:t>Base de Datos</w:t>
      </w:r>
    </w:p>
    <w:p w14:paraId="79CE32E7" w14:textId="77777777" w:rsidR="00D95BC5" w:rsidRPr="00282115" w:rsidRDefault="00D95BC5" w:rsidP="00E234AB">
      <w:pPr>
        <w:pStyle w:val="Textoindependiente"/>
        <w:spacing w:after="0" w:line="240" w:lineRule="auto"/>
        <w:jc w:val="both"/>
        <w:rPr>
          <w:sz w:val="24"/>
          <w:szCs w:val="24"/>
          <w:lang w:eastAsia="es-PE"/>
        </w:rPr>
      </w:pPr>
      <w:r w:rsidRPr="00282115">
        <w:rPr>
          <w:sz w:val="24"/>
          <w:szCs w:val="24"/>
          <w:lang w:eastAsia="es-PE"/>
        </w:rPr>
        <w:t>Es un conjunto de datos pertenecientes a un mismo contexto, integrados y relacionados entre sí, de una manera estructurada y almacenados sistemáticamente para su posterior uso.</w:t>
      </w:r>
    </w:p>
    <w:p w14:paraId="7683C485" w14:textId="77777777" w:rsidR="00D95BC5" w:rsidRPr="00282115" w:rsidRDefault="00D95BC5" w:rsidP="00E234AB">
      <w:pPr>
        <w:spacing w:after="0" w:line="240" w:lineRule="auto"/>
        <w:jc w:val="both"/>
        <w:rPr>
          <w:rFonts w:ascii="Times New Roman" w:hAnsi="Times New Roman" w:cs="Times New Roman"/>
          <w:sz w:val="24"/>
          <w:szCs w:val="24"/>
        </w:rPr>
      </w:pPr>
    </w:p>
    <w:p w14:paraId="6AFB9568" w14:textId="77777777" w:rsidR="00D95BC5" w:rsidRPr="00282115" w:rsidRDefault="00D95BC5" w:rsidP="00E234AB">
      <w:pPr>
        <w:pStyle w:val="Prrafodelista"/>
        <w:numPr>
          <w:ilvl w:val="0"/>
          <w:numId w:val="11"/>
        </w:numPr>
        <w:spacing w:after="0" w:line="240" w:lineRule="auto"/>
        <w:ind w:left="0" w:hanging="567"/>
        <w:jc w:val="both"/>
        <w:rPr>
          <w:rFonts w:ascii="Times New Roman" w:hAnsi="Times New Roman" w:cs="Times New Roman"/>
          <w:sz w:val="24"/>
          <w:szCs w:val="24"/>
        </w:rPr>
      </w:pPr>
      <w:r w:rsidRPr="00282115">
        <w:rPr>
          <w:rFonts w:ascii="Times New Roman" w:hAnsi="Times New Roman" w:cs="Times New Roman"/>
          <w:sz w:val="24"/>
          <w:szCs w:val="24"/>
        </w:rPr>
        <w:t>Internet</w:t>
      </w:r>
    </w:p>
    <w:p w14:paraId="509F9C3C" w14:textId="77777777" w:rsidR="00D95BC5" w:rsidRPr="00282115" w:rsidRDefault="00D95BC5" w:rsidP="00E234AB">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Una red que no sólo interconecta computadoras, sino que interconecta redes de computadoras entre sí.</w:t>
      </w:r>
    </w:p>
    <w:p w14:paraId="1639818A" w14:textId="77777777" w:rsidR="00D95BC5" w:rsidRPr="00282115" w:rsidRDefault="00D95BC5" w:rsidP="00E234AB">
      <w:pPr>
        <w:pStyle w:val="Prrafodelista"/>
        <w:autoSpaceDE w:val="0"/>
        <w:autoSpaceDN w:val="0"/>
        <w:adjustRightInd w:val="0"/>
        <w:spacing w:after="0" w:line="240" w:lineRule="auto"/>
        <w:ind w:left="0"/>
        <w:jc w:val="both"/>
        <w:rPr>
          <w:rFonts w:ascii="Times New Roman" w:eastAsia="Times New Roman" w:hAnsi="Times New Roman" w:cs="Times New Roman"/>
          <w:sz w:val="24"/>
          <w:szCs w:val="24"/>
          <w:lang w:eastAsia="es-PE"/>
        </w:rPr>
      </w:pPr>
    </w:p>
    <w:p w14:paraId="372B5982" w14:textId="77777777" w:rsidR="00D95BC5" w:rsidRPr="00282115" w:rsidRDefault="00D95BC5" w:rsidP="00E234AB">
      <w:pPr>
        <w:pStyle w:val="Prrafodelista"/>
        <w:numPr>
          <w:ilvl w:val="0"/>
          <w:numId w:val="11"/>
        </w:numPr>
        <w:autoSpaceDE w:val="0"/>
        <w:autoSpaceDN w:val="0"/>
        <w:adjustRightInd w:val="0"/>
        <w:spacing w:after="0" w:line="240" w:lineRule="auto"/>
        <w:ind w:left="0" w:hanging="567"/>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Intranet</w:t>
      </w:r>
    </w:p>
    <w:p w14:paraId="1515A9EB" w14:textId="77777777" w:rsidR="00D95BC5" w:rsidRPr="00282115" w:rsidRDefault="00D95BC5" w:rsidP="00E234AB">
      <w:pPr>
        <w:autoSpaceDE w:val="0"/>
        <w:autoSpaceDN w:val="0"/>
        <w:adjustRightInd w:val="0"/>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Red de uso privado que emplea los mismos estándares y  herramientas de Internet.</w:t>
      </w:r>
    </w:p>
    <w:p w14:paraId="7B24601A" w14:textId="77777777" w:rsidR="00D95BC5" w:rsidRPr="00282115" w:rsidRDefault="00D95BC5" w:rsidP="00E234AB">
      <w:pPr>
        <w:pStyle w:val="Prrafodelista"/>
        <w:spacing w:after="0" w:line="240" w:lineRule="auto"/>
        <w:ind w:left="0"/>
        <w:jc w:val="both"/>
        <w:rPr>
          <w:rFonts w:ascii="Times New Roman" w:eastAsia="Times New Roman" w:hAnsi="Times New Roman" w:cs="Times New Roman"/>
          <w:sz w:val="24"/>
          <w:szCs w:val="24"/>
          <w:lang w:eastAsia="es-PE"/>
        </w:rPr>
      </w:pPr>
    </w:p>
    <w:p w14:paraId="1DE1359B" w14:textId="77777777" w:rsidR="00D95BC5" w:rsidRPr="00282115" w:rsidRDefault="00D95BC5" w:rsidP="00E234AB">
      <w:pPr>
        <w:pStyle w:val="Prrafodelista"/>
        <w:numPr>
          <w:ilvl w:val="0"/>
          <w:numId w:val="11"/>
        </w:numPr>
        <w:spacing w:after="0" w:line="240" w:lineRule="auto"/>
        <w:ind w:left="0" w:hanging="567"/>
        <w:jc w:val="both"/>
        <w:rPr>
          <w:rFonts w:ascii="Times New Roman" w:eastAsia="Times New Roman" w:hAnsi="Times New Roman" w:cs="Times New Roman"/>
          <w:sz w:val="24"/>
          <w:szCs w:val="24"/>
          <w:lang w:eastAsia="es-PE"/>
        </w:rPr>
      </w:pPr>
      <w:r w:rsidRPr="00282115">
        <w:rPr>
          <w:rFonts w:ascii="Times New Roman" w:hAnsi="Times New Roman" w:cs="Times New Roman"/>
          <w:bCs/>
          <w:sz w:val="24"/>
          <w:szCs w:val="24"/>
          <w:lang w:val="en-US"/>
        </w:rPr>
        <w:t>Microsoft SQL Server.</w:t>
      </w:r>
    </w:p>
    <w:p w14:paraId="63D22EB5" w14:textId="77777777" w:rsidR="00D95BC5" w:rsidRPr="00282115" w:rsidRDefault="00D95BC5" w:rsidP="00E234AB">
      <w:p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 xml:space="preserve">Es un sistema para la gestión de bases de datos creado por Microsoft el mismo que se basa en el modelo relacional. SQL Server utiliza como lenguajes de consulta T-SQL y ANSI SQL. </w:t>
      </w:r>
    </w:p>
    <w:p w14:paraId="1156C6D3" w14:textId="77777777" w:rsidR="00D95BC5" w:rsidRPr="00282115" w:rsidRDefault="00D95BC5" w:rsidP="00E234AB">
      <w:pPr>
        <w:pStyle w:val="Prrafodelista"/>
        <w:spacing w:after="0" w:line="240" w:lineRule="auto"/>
        <w:ind w:left="0"/>
        <w:jc w:val="both"/>
        <w:rPr>
          <w:rFonts w:ascii="Times New Roman" w:hAnsi="Times New Roman" w:cs="Times New Roman"/>
          <w:sz w:val="24"/>
          <w:szCs w:val="24"/>
        </w:rPr>
      </w:pPr>
    </w:p>
    <w:p w14:paraId="491643CD" w14:textId="77777777" w:rsidR="00D95BC5" w:rsidRPr="00282115" w:rsidRDefault="00D95BC5" w:rsidP="00E234AB">
      <w:pPr>
        <w:pStyle w:val="Prrafodelista"/>
        <w:numPr>
          <w:ilvl w:val="0"/>
          <w:numId w:val="11"/>
        </w:numPr>
        <w:spacing w:after="0" w:line="240" w:lineRule="auto"/>
        <w:ind w:left="0" w:hanging="567"/>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RUP</w:t>
      </w:r>
    </w:p>
    <w:p w14:paraId="7633DD52" w14:textId="77777777" w:rsidR="00D95BC5" w:rsidRPr="00282115" w:rsidRDefault="00D95BC5" w:rsidP="00E234AB">
      <w:p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RUP Rational Unified Process (Proceso Unificado de Desarrollo), es una metodología de desarrollo de software que está basado en componentes e interfaces bien definidas, y junto con el Lenguaje Unificado de Modelado (UML), constituye la metodología estándar más utilizada para el análisis, implementación y documentación de sistemas orientados a objetos.</w:t>
      </w:r>
    </w:p>
    <w:p w14:paraId="3EBE886D" w14:textId="77777777" w:rsidR="00D95BC5" w:rsidRPr="00282115" w:rsidRDefault="00D95BC5" w:rsidP="00E234AB">
      <w:pPr>
        <w:pStyle w:val="Prrafodelista"/>
        <w:spacing w:after="0" w:line="240" w:lineRule="auto"/>
        <w:ind w:left="0"/>
        <w:jc w:val="both"/>
        <w:rPr>
          <w:rFonts w:ascii="Times New Roman" w:eastAsia="Times New Roman" w:hAnsi="Times New Roman" w:cs="Times New Roman"/>
          <w:sz w:val="24"/>
          <w:szCs w:val="24"/>
          <w:lang w:eastAsia="es-PE"/>
        </w:rPr>
      </w:pPr>
    </w:p>
    <w:p w14:paraId="2E849E55" w14:textId="77777777" w:rsidR="00D95BC5" w:rsidRPr="00282115" w:rsidRDefault="00D95BC5" w:rsidP="00E234AB">
      <w:pPr>
        <w:pStyle w:val="Prrafodelista"/>
        <w:numPr>
          <w:ilvl w:val="0"/>
          <w:numId w:val="11"/>
        </w:numPr>
        <w:spacing w:after="0" w:line="240" w:lineRule="auto"/>
        <w:ind w:left="0" w:hanging="567"/>
        <w:jc w:val="both"/>
        <w:rPr>
          <w:rFonts w:ascii="Times New Roman" w:hAnsi="Times New Roman" w:cs="Times New Roman"/>
          <w:sz w:val="24"/>
          <w:szCs w:val="24"/>
        </w:rPr>
      </w:pPr>
      <w:r w:rsidRPr="00282115">
        <w:rPr>
          <w:rFonts w:ascii="Times New Roman" w:eastAsia="Times New Roman" w:hAnsi="Times New Roman" w:cs="Times New Roman"/>
          <w:sz w:val="24"/>
          <w:szCs w:val="24"/>
          <w:lang w:eastAsia="es-PE"/>
        </w:rPr>
        <w:t xml:space="preserve">SQL </w:t>
      </w:r>
    </w:p>
    <w:p w14:paraId="30BAE976" w14:textId="77777777" w:rsidR="00D95BC5" w:rsidRPr="00282115" w:rsidRDefault="00D95BC5" w:rsidP="00E234AB">
      <w:pPr>
        <w:pStyle w:val="Prrafodelista"/>
        <w:spacing w:after="0" w:line="240" w:lineRule="auto"/>
        <w:ind w:left="0"/>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 xml:space="preserve">SQL Structured Query Language (Lenguaje de Consulta Estructurado), es un lenguaje para el acceso a bases de datos relacionales y permite especificar diversos tipos de operaciones en ellas. </w:t>
      </w:r>
    </w:p>
    <w:p w14:paraId="0D9B31C1" w14:textId="77777777" w:rsidR="00D95BC5" w:rsidRPr="00282115" w:rsidRDefault="00D95BC5" w:rsidP="00E234AB">
      <w:pPr>
        <w:pStyle w:val="Prrafodelista"/>
        <w:numPr>
          <w:ilvl w:val="0"/>
          <w:numId w:val="11"/>
        </w:numPr>
        <w:spacing w:after="0" w:line="240" w:lineRule="auto"/>
        <w:ind w:left="0" w:hanging="567"/>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Tienda Online</w:t>
      </w:r>
    </w:p>
    <w:p w14:paraId="15D08372" w14:textId="77777777" w:rsidR="00D95BC5" w:rsidRPr="00282115" w:rsidRDefault="00D95BC5" w:rsidP="00E234AB">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Se refiere a un comercio convencional que usa como medio principal para realizar sus transacciones un sitio web de Internet.</w:t>
      </w:r>
    </w:p>
    <w:p w14:paraId="7B4F6714" w14:textId="77777777" w:rsidR="00D95BC5" w:rsidRDefault="00D95BC5" w:rsidP="00E234AB">
      <w:pPr>
        <w:pStyle w:val="Prrafodelista"/>
        <w:spacing w:after="0" w:line="240" w:lineRule="auto"/>
        <w:ind w:left="0"/>
        <w:jc w:val="both"/>
        <w:rPr>
          <w:rFonts w:ascii="Times New Roman" w:eastAsia="Times New Roman" w:hAnsi="Times New Roman" w:cs="Times New Roman"/>
          <w:sz w:val="24"/>
          <w:szCs w:val="24"/>
          <w:lang w:eastAsia="es-PE"/>
        </w:rPr>
      </w:pPr>
    </w:p>
    <w:p w14:paraId="16B12D24" w14:textId="77777777" w:rsidR="00192D21" w:rsidRDefault="00192D21" w:rsidP="00E234AB">
      <w:pPr>
        <w:pStyle w:val="Prrafodelista"/>
        <w:spacing w:after="0" w:line="240" w:lineRule="auto"/>
        <w:ind w:left="0"/>
        <w:jc w:val="both"/>
        <w:rPr>
          <w:rFonts w:ascii="Times New Roman" w:eastAsia="Times New Roman" w:hAnsi="Times New Roman" w:cs="Times New Roman"/>
          <w:sz w:val="24"/>
          <w:szCs w:val="24"/>
          <w:lang w:eastAsia="es-PE"/>
        </w:rPr>
      </w:pPr>
    </w:p>
    <w:p w14:paraId="261D6977" w14:textId="77777777" w:rsidR="00192D21" w:rsidRDefault="00192D21" w:rsidP="00E234AB">
      <w:pPr>
        <w:pStyle w:val="Prrafodelista"/>
        <w:spacing w:after="0" w:line="240" w:lineRule="auto"/>
        <w:ind w:left="0"/>
        <w:jc w:val="both"/>
        <w:rPr>
          <w:rFonts w:ascii="Times New Roman" w:eastAsia="Times New Roman" w:hAnsi="Times New Roman" w:cs="Times New Roman"/>
          <w:sz w:val="24"/>
          <w:szCs w:val="24"/>
          <w:lang w:eastAsia="es-PE"/>
        </w:rPr>
      </w:pPr>
    </w:p>
    <w:p w14:paraId="5163B439" w14:textId="77777777" w:rsidR="00192D21" w:rsidRPr="00282115" w:rsidRDefault="00192D21" w:rsidP="00E234AB">
      <w:pPr>
        <w:pStyle w:val="Prrafodelista"/>
        <w:spacing w:after="0" w:line="240" w:lineRule="auto"/>
        <w:ind w:left="0"/>
        <w:jc w:val="both"/>
        <w:rPr>
          <w:rFonts w:ascii="Times New Roman" w:eastAsia="Times New Roman" w:hAnsi="Times New Roman" w:cs="Times New Roman"/>
          <w:sz w:val="24"/>
          <w:szCs w:val="24"/>
          <w:lang w:eastAsia="es-PE"/>
        </w:rPr>
      </w:pPr>
    </w:p>
    <w:p w14:paraId="30327316" w14:textId="77777777" w:rsidR="00D95BC5" w:rsidRPr="00282115" w:rsidRDefault="00D95BC5" w:rsidP="00E234AB">
      <w:pPr>
        <w:pStyle w:val="Prrafodelista"/>
        <w:numPr>
          <w:ilvl w:val="0"/>
          <w:numId w:val="11"/>
        </w:numPr>
        <w:spacing w:after="0" w:line="240" w:lineRule="auto"/>
        <w:ind w:left="0" w:hanging="567"/>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lastRenderedPageBreak/>
        <w:t>UML</w:t>
      </w:r>
    </w:p>
    <w:p w14:paraId="1A75E08C" w14:textId="77777777" w:rsidR="00D95BC5" w:rsidRPr="00282115" w:rsidRDefault="00D95BC5" w:rsidP="00E234AB">
      <w:pPr>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 xml:space="preserve">UML Unified Modeling Language (Lenguaje Unificado de Modelado), es el lenguaje de modelado de sistemas de software. Es un lenguaje gráfico para visualizar, especificar, construir y documentar un sistema de software. </w:t>
      </w:r>
    </w:p>
    <w:p w14:paraId="37340E43" w14:textId="77777777" w:rsidR="00D95BC5" w:rsidRPr="00282115" w:rsidRDefault="00D95BC5" w:rsidP="00E234AB">
      <w:pPr>
        <w:spacing w:after="0" w:line="240" w:lineRule="auto"/>
        <w:jc w:val="both"/>
        <w:rPr>
          <w:rFonts w:ascii="Times New Roman" w:eastAsia="Times New Roman" w:hAnsi="Times New Roman" w:cs="Times New Roman"/>
          <w:sz w:val="24"/>
          <w:szCs w:val="24"/>
          <w:lang w:eastAsia="es-PE"/>
        </w:rPr>
      </w:pPr>
    </w:p>
    <w:p w14:paraId="6313EB0B" w14:textId="77777777" w:rsidR="00D95BC5" w:rsidRPr="00282115" w:rsidRDefault="00D95BC5" w:rsidP="00E234AB">
      <w:pPr>
        <w:pStyle w:val="Prrafodelista"/>
        <w:numPr>
          <w:ilvl w:val="0"/>
          <w:numId w:val="11"/>
        </w:numPr>
        <w:autoSpaceDE w:val="0"/>
        <w:autoSpaceDN w:val="0"/>
        <w:adjustRightInd w:val="0"/>
        <w:spacing w:after="0" w:line="240" w:lineRule="auto"/>
        <w:ind w:left="0" w:hanging="567"/>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 xml:space="preserve">URL </w:t>
      </w:r>
    </w:p>
    <w:p w14:paraId="0E2CE283" w14:textId="77777777" w:rsidR="00D95BC5" w:rsidRPr="00282115" w:rsidRDefault="00D95BC5" w:rsidP="00E234AB">
      <w:pPr>
        <w:autoSpaceDE w:val="0"/>
        <w:autoSpaceDN w:val="0"/>
        <w:adjustRightInd w:val="0"/>
        <w:spacing w:after="0" w:line="240" w:lineRule="auto"/>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URL Uniform Resource Locator (Localizador Uniforme de Recursos), Es una cadena de caracteres, de acuerdo a un formato modélico y estándar, con la cual se asigna una dirección única a cada uno de los recursos de información disponibles en la Internet. </w:t>
      </w:r>
    </w:p>
    <w:p w14:paraId="6AFA6313" w14:textId="77777777" w:rsidR="00D95BC5" w:rsidRPr="00282115" w:rsidRDefault="00D95BC5" w:rsidP="00E234AB">
      <w:pPr>
        <w:spacing w:after="0" w:line="240" w:lineRule="auto"/>
        <w:jc w:val="both"/>
        <w:rPr>
          <w:rFonts w:ascii="Times New Roman" w:eastAsia="Times New Roman" w:hAnsi="Times New Roman" w:cs="Times New Roman"/>
          <w:sz w:val="24"/>
          <w:szCs w:val="24"/>
          <w:lang w:eastAsia="es-PE"/>
        </w:rPr>
      </w:pPr>
    </w:p>
    <w:p w14:paraId="22B7C58B" w14:textId="77777777" w:rsidR="00D95BC5" w:rsidRPr="00282115" w:rsidRDefault="00D95BC5" w:rsidP="00E234AB">
      <w:pPr>
        <w:pStyle w:val="Prrafodelista"/>
        <w:numPr>
          <w:ilvl w:val="0"/>
          <w:numId w:val="11"/>
        </w:numPr>
        <w:spacing w:after="0" w:line="240" w:lineRule="auto"/>
        <w:ind w:left="0" w:hanging="567"/>
        <w:jc w:val="both"/>
        <w:rPr>
          <w:rFonts w:ascii="Times New Roman" w:eastAsia="Times New Roman" w:hAnsi="Times New Roman" w:cs="Times New Roman"/>
          <w:sz w:val="24"/>
          <w:szCs w:val="24"/>
          <w:lang w:eastAsia="es-PE"/>
        </w:rPr>
      </w:pPr>
      <w:r w:rsidRPr="00282115">
        <w:rPr>
          <w:rFonts w:ascii="Times New Roman" w:eastAsia="Times New Roman" w:hAnsi="Times New Roman" w:cs="Times New Roman"/>
          <w:sz w:val="24"/>
          <w:szCs w:val="24"/>
          <w:lang w:eastAsia="es-PE"/>
        </w:rPr>
        <w:t>WWW</w:t>
      </w:r>
    </w:p>
    <w:p w14:paraId="7F221FDD" w14:textId="77777777" w:rsidR="00CA3D9E" w:rsidRPr="00282115" w:rsidRDefault="00D95BC5" w:rsidP="00E234AB">
      <w:pPr>
        <w:spacing w:after="0" w:line="240" w:lineRule="auto"/>
        <w:jc w:val="both"/>
        <w:rPr>
          <w:rFonts w:ascii="Times New Roman" w:hAnsi="Times New Roman" w:cs="Times New Roman"/>
          <w:sz w:val="24"/>
          <w:szCs w:val="24"/>
        </w:rPr>
      </w:pPr>
      <w:r w:rsidRPr="00282115">
        <w:rPr>
          <w:rFonts w:ascii="Times New Roman" w:hAnsi="Times New Roman" w:cs="Times New Roman"/>
          <w:sz w:val="24"/>
          <w:szCs w:val="24"/>
        </w:rPr>
        <w:t xml:space="preserve">WWW World Wide Web o red informática mundial, </w:t>
      </w:r>
      <w:hyperlink r:id="rId67" w:anchor="cite_note-1" w:history="1">
        <w:r w:rsidRPr="00282115">
          <w:rPr>
            <w:rFonts w:ascii="Times New Roman" w:hAnsi="Times New Roman" w:cs="Times New Roman"/>
            <w:vanish/>
            <w:sz w:val="24"/>
            <w:szCs w:val="24"/>
            <w:vertAlign w:val="superscript"/>
          </w:rPr>
          <w:t>[</w:t>
        </w:r>
      </w:hyperlink>
      <w:hyperlink r:id="rId68" w:anchor="cite_note-1" w:history="1">
        <w:r w:rsidRPr="00282115">
          <w:rPr>
            <w:rFonts w:ascii="Times New Roman" w:hAnsi="Times New Roman" w:cs="Times New Roman"/>
            <w:vanish/>
            <w:sz w:val="24"/>
            <w:szCs w:val="24"/>
            <w:vertAlign w:val="superscript"/>
          </w:rPr>
          <w:t>[</w:t>
        </w:r>
      </w:hyperlink>
      <w:r w:rsidRPr="00282115">
        <w:rPr>
          <w:rFonts w:ascii="Times New Roman" w:hAnsi="Times New Roman" w:cs="Times New Roman"/>
          <w:sz w:val="24"/>
          <w:szCs w:val="24"/>
        </w:rPr>
        <w:t xml:space="preserve">comúnmente conocida como la web, es un </w:t>
      </w:r>
      <w:hyperlink r:id="rId69" w:tooltip="Sistema de información" w:history="1">
        <w:r w:rsidRPr="00282115">
          <w:rPr>
            <w:rFonts w:ascii="Times New Roman" w:hAnsi="Times New Roman" w:cs="Times New Roman"/>
            <w:sz w:val="24"/>
            <w:szCs w:val="24"/>
          </w:rPr>
          <w:t>sistema</w:t>
        </w:r>
      </w:hyperlink>
      <w:r w:rsidRPr="00282115">
        <w:rPr>
          <w:rFonts w:ascii="Times New Roman" w:hAnsi="Times New Roman" w:cs="Times New Roman"/>
          <w:sz w:val="24"/>
          <w:szCs w:val="24"/>
        </w:rPr>
        <w:t xml:space="preserve"> de distribución de documentos de </w:t>
      </w:r>
      <w:hyperlink r:id="rId70" w:tooltip="Hipertexto" w:history="1">
        <w:r w:rsidRPr="00282115">
          <w:rPr>
            <w:rFonts w:ascii="Times New Roman" w:hAnsi="Times New Roman" w:cs="Times New Roman"/>
            <w:sz w:val="24"/>
            <w:szCs w:val="24"/>
          </w:rPr>
          <w:t>hipertexto</w:t>
        </w:r>
      </w:hyperlink>
      <w:r w:rsidRPr="00282115">
        <w:rPr>
          <w:rFonts w:ascii="Times New Roman" w:hAnsi="Times New Roman" w:cs="Times New Roman"/>
          <w:sz w:val="24"/>
          <w:szCs w:val="24"/>
        </w:rPr>
        <w:t xml:space="preserve"> o hipermedios interconectados y accesibles vía </w:t>
      </w:r>
      <w:hyperlink r:id="rId71" w:tooltip="Internet" w:history="1">
        <w:r w:rsidRPr="00282115">
          <w:rPr>
            <w:rFonts w:ascii="Times New Roman" w:hAnsi="Times New Roman" w:cs="Times New Roman"/>
            <w:sz w:val="24"/>
            <w:szCs w:val="24"/>
          </w:rPr>
          <w:t>Internet</w:t>
        </w:r>
      </w:hyperlink>
      <w:r w:rsidRPr="00282115">
        <w:rPr>
          <w:rFonts w:ascii="Times New Roman" w:hAnsi="Times New Roman" w:cs="Times New Roman"/>
          <w:sz w:val="24"/>
          <w:szCs w:val="24"/>
        </w:rPr>
        <w:t>.</w:t>
      </w:r>
    </w:p>
    <w:sectPr w:rsidR="00CA3D9E" w:rsidRPr="00282115" w:rsidSect="009C13D3">
      <w:pgSz w:w="11906" w:h="16838"/>
      <w:pgMar w:top="2268" w:right="170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uis" w:date="2015-02-22T22:50:00Z" w:initials="L">
    <w:p w14:paraId="366170E1"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(nest) PIE DE PAGINA EN CARATULA???</w:t>
      </w:r>
    </w:p>
  </w:comment>
  <w:comment w:id="23" w:author="Luis" w:date="2015-02-22T22:50:00Z" w:initials="L">
    <w:p w14:paraId="53343BCF"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Tdo esto es el nombre de su APP ¿???</w:t>
      </w:r>
    </w:p>
  </w:comment>
  <w:comment w:id="26" w:author="Luis" w:date="2015-02-22T20:32:00Z" w:initials="L">
    <w:p w14:paraId="15E74666"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coherencia</w:t>
      </w:r>
    </w:p>
  </w:comment>
  <w:comment w:id="35" w:author="Luis" w:date="2015-02-22T20:32:00Z" w:initials="L">
    <w:p w14:paraId="6484747E"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Punto seguido</w:t>
      </w:r>
    </w:p>
  </w:comment>
  <w:comment w:id="42" w:author="Luis" w:date="2015-02-22T20:33:00Z" w:initials="L">
    <w:p w14:paraId="487603E1"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Redundancia</w:t>
      </w:r>
    </w:p>
  </w:comment>
  <w:comment w:id="52" w:author="Luis" w:date="2015-02-22T20:36:00Z" w:initials="L">
    <w:p w14:paraId="727F9D1C" w14:textId="77777777" w:rsidR="00A604EC" w:rsidRDefault="00A604EC">
      <w:pPr>
        <w:pStyle w:val="Textocomentario"/>
      </w:pPr>
      <w:r>
        <w:rPr>
          <w:rStyle w:val="Refdecomentario"/>
        </w:rPr>
        <w:annotationRef/>
      </w:r>
      <w:r>
        <w:t>No se entiende</w:t>
      </w:r>
    </w:p>
  </w:comment>
  <w:comment w:id="56" w:author="Luis" w:date="2015-02-22T20:37:00Z" w:initials="L">
    <w:p w14:paraId="24BB3B3A"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“Recibir” no se entiende</w:t>
      </w:r>
    </w:p>
  </w:comment>
  <w:comment w:id="63" w:author="Luis" w:date="2015-02-22T20:38:00Z" w:initials="L">
    <w:p w14:paraId="3DDBE3E2" w14:textId="77777777" w:rsidR="00A604EC" w:rsidRDefault="00A604EC">
      <w:pPr>
        <w:pStyle w:val="Textocomentario"/>
      </w:pPr>
      <w:r>
        <w:rPr>
          <w:rStyle w:val="Refdecomentario"/>
        </w:rPr>
        <w:annotationRef/>
      </w:r>
      <w:r>
        <w:t>Redundancia de uso de “y”</w:t>
      </w:r>
    </w:p>
  </w:comment>
  <w:comment w:id="66" w:author="Luis" w:date="2015-02-22T20:39:00Z" w:initials="L">
    <w:p w14:paraId="37C21757"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“mediante una interfaz grafica”</w:t>
      </w:r>
    </w:p>
  </w:comment>
  <w:comment w:id="73" w:author="Luis" w:date="2015-02-22T20:39:00Z" w:initials="L">
    <w:p w14:paraId="2C062DF6" w14:textId="77777777" w:rsidR="00A604EC" w:rsidRDefault="00A604EC">
      <w:pPr>
        <w:pStyle w:val="Textocomentario"/>
      </w:pPr>
      <w:r>
        <w:rPr>
          <w:rStyle w:val="Refdecomentario"/>
        </w:rPr>
        <w:annotationRef/>
      </w:r>
      <w:r>
        <w:t>Esto es igual a “etc”. Se debe evitar</w:t>
      </w:r>
    </w:p>
  </w:comment>
  <w:comment w:id="75" w:author="Luis" w:date="2015-02-22T20:40:00Z" w:initials="L">
    <w:p w14:paraId="041E098B"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Falta el verbo: “se describe…”</w:t>
      </w:r>
    </w:p>
  </w:comment>
  <w:comment w:id="79" w:author="Luis" w:date="2015-02-22T20:42:00Z" w:initials="L">
    <w:p w14:paraId="0F60BE70"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Cada capítulo debe empezar en una nueva hoja.</w:t>
      </w:r>
      <w:r w:rsidRPr="00055B24">
        <w:rPr>
          <w:color w:val="00B0F0"/>
        </w:rPr>
        <w:br/>
        <w:t>Falta una tilde.</w:t>
      </w:r>
    </w:p>
  </w:comment>
  <w:comment w:id="85" w:author="Luis" w:date="2015-02-22T20:46:00Z" w:initials="L">
    <w:p w14:paraId="0D769739"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Evitar primera persona, debería ser: “del presente proyecto…”</w:t>
      </w:r>
    </w:p>
  </w:comment>
  <w:comment w:id="89" w:author="Luis" w:date="2015-02-22T20:48:00Z" w:initials="L">
    <w:p w14:paraId="19941297"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Estado del arte es: “</w:t>
      </w:r>
      <w:r w:rsidRPr="00055B24">
        <w:rPr>
          <w:rStyle w:val="apple-converted-space"/>
          <w:rFonts w:ascii="Arial" w:hAnsi="Arial" w:cs="Arial"/>
          <w:color w:val="00B0F0"/>
          <w:sz w:val="21"/>
          <w:szCs w:val="21"/>
          <w:shd w:val="clear" w:color="auto" w:fill="FFFFFF"/>
        </w:rPr>
        <w:t> </w:t>
      </w:r>
      <w:r w:rsidRPr="00055B24">
        <w:rPr>
          <w:rFonts w:ascii="Arial" w:hAnsi="Arial" w:cs="Arial"/>
          <w:color w:val="00B0F0"/>
          <w:sz w:val="21"/>
          <w:szCs w:val="21"/>
          <w:shd w:val="clear" w:color="auto" w:fill="FFFFFF"/>
        </w:rPr>
        <w:t>todos aquellos desarrollos de última tecnología realizados a un producto, que han sido probados en la industria y han sido acogidos y aceptados por diferentes fabricantes”.</w:t>
      </w:r>
    </w:p>
  </w:comment>
  <w:comment w:id="98" w:author="Luis" w:date="2015-02-22T20:51:00Z" w:initials="L">
    <w:p w14:paraId="6099FD20"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 xml:space="preserve">Todo este párrafo hace afirmaciones acerca de la delincuencia pero no cita fuentes, datos estadísticos ni nada parecido. Necesita fuentes. </w:t>
      </w:r>
    </w:p>
  </w:comment>
  <w:comment w:id="99" w:author="Luis" w:date="2015-02-22T21:03:00Z" w:initials="L">
    <w:p w14:paraId="0E909F67" w14:textId="77777777" w:rsidR="00A604EC" w:rsidRPr="00304313" w:rsidRDefault="00A604EC">
      <w:pPr>
        <w:pStyle w:val="Textocomentario"/>
        <w:rPr>
          <w:color w:val="FF0000"/>
        </w:rPr>
      </w:pPr>
      <w:r w:rsidRPr="00304313">
        <w:rPr>
          <w:rStyle w:val="Refdecomentario"/>
          <w:color w:val="FF0000"/>
        </w:rPr>
        <w:annotationRef/>
      </w:r>
      <w:r w:rsidRPr="00304313">
        <w:rPr>
          <w:color w:val="FF0000"/>
        </w:rPr>
        <w:t>Fuentes</w:t>
      </w:r>
    </w:p>
  </w:comment>
  <w:comment w:id="101" w:author="Luis" w:date="2015-02-22T20:55:00Z" w:initials="L">
    <w:p w14:paraId="7674BE98"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“búsqueda”??</w:t>
      </w:r>
    </w:p>
  </w:comment>
  <w:comment w:id="106" w:author="Luis" w:date="2015-02-22T20:58:00Z" w:initials="L">
    <w:p w14:paraId="77C0C9BF"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La “incomodidad” en el efectivo policial no es algo primordia. Quiza debería decir “cansancio, confusión, estress, etc”</w:t>
      </w:r>
    </w:p>
  </w:comment>
  <w:comment w:id="110" w:author="Luis" w:date="2015-02-22T21:06:00Z" w:initials="L">
    <w:p w14:paraId="3A08A065"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Este no debería ser el problema, pues el acceso existe: por via telefónica.</w:t>
      </w:r>
      <w:r w:rsidRPr="00055B24">
        <w:rPr>
          <w:color w:val="00B0F0"/>
        </w:rPr>
        <w:br/>
        <w:t>Quiza no tiene acceso “rápido, directo, eficiente” a la informacion</w:t>
      </w:r>
    </w:p>
  </w:comment>
  <w:comment w:id="117" w:author="Luis" w:date="2015-02-22T21:08:00Z" w:initials="L">
    <w:p w14:paraId="77FE0DD7"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 xml:space="preserve">En el capitulo anterior dijeron que el problema era el acceso a la información y la visualización. Sin embargo su objetivo es LA PORTABILIDAD??? </w:t>
      </w:r>
      <w:r w:rsidRPr="00055B24">
        <w:rPr>
          <w:color w:val="00B0F0"/>
        </w:rPr>
        <w:br/>
        <w:t>Porque hablan de la base de datos, eso es muy técnico. Si desean usarlo explíquenlo también junto al problema</w:t>
      </w:r>
    </w:p>
  </w:comment>
  <w:comment w:id="124" w:author="Luis" w:date="2015-02-22T21:09:00Z" w:initials="L">
    <w:p w14:paraId="6865F86D" w14:textId="77777777" w:rsidR="00A604EC" w:rsidRDefault="00A604EC">
      <w:pPr>
        <w:pStyle w:val="Textocomentario"/>
      </w:pPr>
      <w:r>
        <w:rPr>
          <w:rStyle w:val="Refdecomentario"/>
        </w:rPr>
        <w:annotationRef/>
      </w:r>
      <w:r>
        <w:t>Este objetivo no esta implícito en el objetivo “a.”.</w:t>
      </w:r>
      <w:r>
        <w:br/>
        <w:t>Explicar mejor</w:t>
      </w:r>
    </w:p>
  </w:comment>
  <w:comment w:id="131" w:author="Luis" w:date="2015-02-22T21:11:00Z" w:initials="L">
    <w:p w14:paraId="2AF8493D"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Para toda esta sección. Wikipedia es considerado “literatura gris” no debería ser citado en un trabajo de tesis, a menos que el profesor lo permita. Lo minimo aceptable es un libro o una pagina web oficial de un autor o institución reconocida</w:t>
      </w:r>
    </w:p>
  </w:comment>
  <w:comment w:id="132" w:author="Luis" w:date="2015-02-22T21:12:00Z" w:initials="L">
    <w:p w14:paraId="121E6242"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Para toda la sección: hay un sinnúmero de términos técnicos como por ejem kernel, base de datos, etc. Todos estos deben ser explicados en algún lado.</w:t>
      </w:r>
    </w:p>
  </w:comment>
  <w:comment w:id="135" w:author="Luis" w:date="2015-02-22T21:52:00Z" w:initials="L">
    <w:p w14:paraId="32AC4130"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Coherencia</w:t>
      </w:r>
    </w:p>
  </w:comment>
  <w:comment w:id="146" w:author="Luis" w:date="2015-02-22T21:54:00Z" w:initials="L">
    <w:p w14:paraId="154DA5A8" w14:textId="77777777" w:rsidR="00A604EC" w:rsidRDefault="00A604EC">
      <w:pPr>
        <w:pStyle w:val="Textocomentario"/>
      </w:pPr>
      <w:r>
        <w:rPr>
          <w:rStyle w:val="Refdecomentario"/>
        </w:rPr>
        <w:annotationRef/>
      </w:r>
      <w:r>
        <w:t>Coherencia</w:t>
      </w:r>
    </w:p>
  </w:comment>
  <w:comment w:id="154" w:author="Luis" w:date="2015-02-22T21:54:00Z" w:initials="L">
    <w:p w14:paraId="5ED8E1FD" w14:textId="77777777" w:rsidR="00A604EC" w:rsidRDefault="00A604EC">
      <w:pPr>
        <w:pStyle w:val="Textocomentario"/>
      </w:pPr>
      <w:r>
        <w:rPr>
          <w:rStyle w:val="Refdecomentario"/>
        </w:rPr>
        <w:annotationRef/>
      </w:r>
      <w:r>
        <w:t>¿??</w:t>
      </w:r>
    </w:p>
  </w:comment>
  <w:comment w:id="160" w:author="Luis" w:date="2015-02-22T21:55:00Z" w:initials="L">
    <w:p w14:paraId="41629D72"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Punto seguido</w:t>
      </w:r>
    </w:p>
  </w:comment>
  <w:comment w:id="169" w:author="Luis" w:date="2015-02-22T21:59:00Z" w:initials="L">
    <w:p w14:paraId="7F3F05E3"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No se entiende, esto es un nombre propio? Tipo de app?</w:t>
      </w:r>
    </w:p>
    <w:p w14:paraId="2FD1CFC0" w14:textId="77777777" w:rsidR="00A604EC" w:rsidRPr="00055B24" w:rsidRDefault="00A604EC">
      <w:pPr>
        <w:pStyle w:val="Textocomentario"/>
        <w:rPr>
          <w:color w:val="00B0F0"/>
        </w:rPr>
      </w:pPr>
    </w:p>
  </w:comment>
  <w:comment w:id="175" w:author="Luis" w:date="2015-02-22T22:00:00Z" w:initials="L">
    <w:p w14:paraId="1F1BBD03"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Punto seguido</w:t>
      </w:r>
    </w:p>
  </w:comment>
  <w:comment w:id="180" w:author="Luis" w:date="2015-02-22T22:05:00Z" w:initials="L">
    <w:p w14:paraId="062EE1C7"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Mala redaccion</w:t>
      </w:r>
    </w:p>
  </w:comment>
  <w:comment w:id="189" w:author="Luis" w:date="2015-02-22T22:05:00Z" w:initials="L">
    <w:p w14:paraId="4F983FEC"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Una interfaz grafica (esto ya es plural)</w:t>
      </w:r>
    </w:p>
  </w:comment>
  <w:comment w:id="204" w:author="Luis" w:date="2015-02-22T22:06:00Z" w:initials="L">
    <w:p w14:paraId="1ED91628" w14:textId="77777777" w:rsidR="00A604EC" w:rsidRDefault="00A604EC">
      <w:pPr>
        <w:pStyle w:val="Textocomentario"/>
      </w:pPr>
      <w:r>
        <w:rPr>
          <w:rStyle w:val="Refdecomentario"/>
        </w:rPr>
        <w:annotationRef/>
      </w:r>
      <w:r>
        <w:t>Hasta aquí el final de esta sección no han fundamentado el porque decidieron que la aplicación sea MOVIL</w:t>
      </w:r>
    </w:p>
  </w:comment>
  <w:comment w:id="206" w:author="Luis" w:date="2015-02-22T22:06:00Z" w:initials="L">
    <w:p w14:paraId="0933B2B5"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Solución móvil…</w:t>
      </w:r>
    </w:p>
  </w:comment>
  <w:comment w:id="209" w:author="Luis" w:date="2015-02-22T22:07:00Z" w:initials="L">
    <w:p w14:paraId="1F5B89BF"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Mas rápida que qué?</w:t>
      </w:r>
    </w:p>
  </w:comment>
  <w:comment w:id="214" w:author="Luis" w:date="2015-02-22T22:07:00Z" w:initials="L">
    <w:p w14:paraId="15C01C83" w14:textId="77777777" w:rsidR="00A604EC" w:rsidRDefault="00A604EC">
      <w:pPr>
        <w:pStyle w:val="Textocomentario"/>
      </w:pPr>
      <w:r>
        <w:rPr>
          <w:rStyle w:val="Refdecomentario"/>
        </w:rPr>
        <w:annotationRef/>
      </w:r>
      <w:r>
        <w:t>Redundancia de “y”</w:t>
      </w:r>
    </w:p>
  </w:comment>
  <w:comment w:id="218" w:author="Luis" w:date="2015-02-22T22:07:00Z" w:initials="L">
    <w:p w14:paraId="061282F1" w14:textId="77777777" w:rsidR="00A604EC" w:rsidRPr="00055B24" w:rsidRDefault="00A604EC">
      <w:pPr>
        <w:pStyle w:val="Textocomentario"/>
        <w:rPr>
          <w:color w:val="00B0F0"/>
        </w:rPr>
      </w:pPr>
      <w:r w:rsidRPr="00055B24">
        <w:rPr>
          <w:color w:val="00B0F0"/>
        </w:rPr>
        <w:t>“</w:t>
      </w:r>
      <w:r w:rsidRPr="00055B24">
        <w:rPr>
          <w:rStyle w:val="Refdecomentario"/>
          <w:color w:val="00B0F0"/>
        </w:rPr>
        <w:annotationRef/>
      </w:r>
      <w:r w:rsidRPr="00055B24">
        <w:rPr>
          <w:color w:val="00B0F0"/>
        </w:rPr>
        <w:t>Y”</w:t>
      </w:r>
    </w:p>
  </w:comment>
  <w:comment w:id="221" w:author="Luis" w:date="2015-02-22T22:08:00Z" w:initials="L">
    <w:p w14:paraId="0F36179E"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“Puesto que es necesario”</w:t>
      </w:r>
    </w:p>
  </w:comment>
  <w:comment w:id="224" w:author="Luis" w:date="2015-02-22T22:09:00Z" w:initials="L">
    <w:p w14:paraId="2934C77D"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Esta razón “la molestia” es muy simple, mejorar.</w:t>
      </w:r>
    </w:p>
  </w:comment>
  <w:comment w:id="225" w:author="Luis" w:date="2015-02-22T22:10:00Z" w:initials="L">
    <w:p w14:paraId="68D5DE00"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“al utilizar…”</w:t>
      </w:r>
    </w:p>
  </w:comment>
  <w:comment w:id="228" w:author="Luis" w:date="2015-02-22T22:11:00Z" w:initials="L">
    <w:p w14:paraId="6FB28CCD" w14:textId="77777777" w:rsidR="00A604EC" w:rsidRDefault="00A604EC">
      <w:pPr>
        <w:pStyle w:val="Textocomentario"/>
      </w:pPr>
      <w:r>
        <w:rPr>
          <w:rStyle w:val="Refdecomentario"/>
        </w:rPr>
        <w:annotationRef/>
      </w:r>
      <w:r>
        <w:t>“y”</w:t>
      </w:r>
    </w:p>
  </w:comment>
  <w:comment w:id="231" w:author="Luis" w:date="2015-02-22T22:11:00Z" w:initials="L">
    <w:p w14:paraId="2FD07668" w14:textId="77777777" w:rsidR="00A604EC" w:rsidRPr="00840B97" w:rsidRDefault="00A604EC">
      <w:pPr>
        <w:pStyle w:val="Textocomentario"/>
        <w:rPr>
          <w:color w:val="FF0000"/>
        </w:rPr>
      </w:pPr>
      <w:r w:rsidRPr="00840B97">
        <w:rPr>
          <w:rStyle w:val="Refdecomentario"/>
          <w:color w:val="FF0000"/>
        </w:rPr>
        <w:annotationRef/>
      </w:r>
      <w:r w:rsidRPr="00840B97">
        <w:rPr>
          <w:color w:val="FF0000"/>
        </w:rPr>
        <w:t>Fuente.</w:t>
      </w:r>
    </w:p>
  </w:comment>
  <w:comment w:id="232" w:author="Luis" w:date="2015-02-22T22:12:00Z" w:initials="L">
    <w:p w14:paraId="6B5B36D7"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Como se relaciona esto con su APP??</w:t>
      </w:r>
    </w:p>
  </w:comment>
  <w:comment w:id="238" w:author="Luis" w:date="2015-02-22T22:12:00Z" w:initials="L">
    <w:p w14:paraId="2553C5C0" w14:textId="77777777" w:rsidR="00A604EC" w:rsidRDefault="00A604EC">
      <w:pPr>
        <w:pStyle w:val="Textocomentario"/>
      </w:pPr>
      <w:r>
        <w:rPr>
          <w:rStyle w:val="Refdecomentario"/>
        </w:rPr>
        <w:annotationRef/>
      </w:r>
      <w:r w:rsidRPr="00840B97">
        <w:rPr>
          <w:color w:val="FF0000"/>
        </w:rPr>
        <w:t>Fuente.</w:t>
      </w:r>
    </w:p>
  </w:comment>
  <w:comment w:id="239" w:author="Luis" w:date="2015-02-22T22:13:00Z" w:initials="L">
    <w:p w14:paraId="19D6231B"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Quizá debería ser: “la automatización de procedimientos”</w:t>
      </w:r>
    </w:p>
  </w:comment>
  <w:comment w:id="258" w:author="Luis" w:date="2015-02-22T22:14:00Z" w:initials="L">
    <w:p w14:paraId="470D79CE" w14:textId="77777777" w:rsidR="00A604EC" w:rsidRDefault="00A604EC">
      <w:pPr>
        <w:pStyle w:val="Textocomentario"/>
      </w:pPr>
      <w:r w:rsidRPr="00055B24">
        <w:rPr>
          <w:color w:val="00B0F0"/>
        </w:rPr>
        <w:t>“</w:t>
      </w:r>
      <w:r w:rsidRPr="00055B24">
        <w:rPr>
          <w:rStyle w:val="Refdecomentario"/>
          <w:color w:val="00B0F0"/>
        </w:rPr>
        <w:annotationRef/>
      </w:r>
      <w:r w:rsidRPr="00055B24">
        <w:rPr>
          <w:color w:val="00B0F0"/>
        </w:rPr>
        <w:t>Se basa”</w:t>
      </w:r>
    </w:p>
  </w:comment>
  <w:comment w:id="263" w:author="Luis" w:date="2015-02-22T22:15:00Z" w:initials="L">
    <w:p w14:paraId="6B06BA1C" w14:textId="77777777" w:rsidR="00A604EC" w:rsidRDefault="00A604EC">
      <w:pPr>
        <w:pStyle w:val="Textocomentario"/>
      </w:pPr>
      <w:r>
        <w:rPr>
          <w:rStyle w:val="Refdecomentario"/>
        </w:rPr>
        <w:annotationRef/>
      </w:r>
      <w:r>
        <w:t>Esta especificación se siente fuera de lugar.</w:t>
      </w:r>
    </w:p>
  </w:comment>
  <w:comment w:id="264" w:author="Luis" w:date="2015-02-22T22:16:00Z" w:initials="L">
    <w:p w14:paraId="7C1EC20C" w14:textId="77777777" w:rsidR="00A604EC" w:rsidRDefault="00A604EC">
      <w:pPr>
        <w:pStyle w:val="Textocomentario"/>
      </w:pPr>
      <w:r>
        <w:rPr>
          <w:rStyle w:val="Refdecomentario"/>
        </w:rPr>
        <w:annotationRef/>
      </w:r>
      <w:r w:rsidRPr="00055B24">
        <w:rPr>
          <w:color w:val="00B0F0"/>
        </w:rPr>
        <w:t>coherencia</w:t>
      </w:r>
    </w:p>
  </w:comment>
  <w:comment w:id="271" w:author="Luis" w:date="2015-02-22T22:20:00Z" w:initials="L">
    <w:p w14:paraId="43074C8E" w14:textId="77777777" w:rsidR="00A604EC" w:rsidRPr="00840B97" w:rsidRDefault="00A604EC">
      <w:pPr>
        <w:pStyle w:val="Textocomentario"/>
        <w:rPr>
          <w:color w:val="FF0000"/>
        </w:rPr>
      </w:pPr>
      <w:r w:rsidRPr="00840B97">
        <w:rPr>
          <w:rStyle w:val="Refdecomentario"/>
          <w:color w:val="FF0000"/>
        </w:rPr>
        <w:annotationRef/>
      </w:r>
      <w:r w:rsidRPr="00840B97">
        <w:rPr>
          <w:color w:val="FF0000"/>
        </w:rPr>
        <w:t>Estandarizar un mismo citado de fuentes en todo el proyecto</w:t>
      </w:r>
    </w:p>
  </w:comment>
  <w:comment w:id="272" w:author="Luis" w:date="2015-02-22T22:21:00Z" w:initials="L">
    <w:p w14:paraId="0A10C9B8" w14:textId="77777777" w:rsidR="00A604EC" w:rsidRDefault="00A604EC">
      <w:pPr>
        <w:pStyle w:val="Textocomentario"/>
      </w:pPr>
      <w:r>
        <w:rPr>
          <w:rStyle w:val="Refdecomentario"/>
        </w:rPr>
        <w:annotationRef/>
      </w:r>
      <w:r w:rsidRPr="00840B97">
        <w:rPr>
          <w:color w:val="FF0000"/>
        </w:rPr>
        <w:t>Fuente del grafico</w:t>
      </w:r>
    </w:p>
  </w:comment>
  <w:comment w:id="273" w:author="Luis" w:date="2015-02-22T22:24:00Z" w:initials="L">
    <w:p w14:paraId="41173B0F" w14:textId="77777777" w:rsidR="00A604EC" w:rsidRDefault="00A604EC">
      <w:pPr>
        <w:pStyle w:val="Textocomentario"/>
      </w:pPr>
      <w:r>
        <w:rPr>
          <w:rStyle w:val="Refdecomentario"/>
        </w:rPr>
        <w:annotationRef/>
      </w:r>
      <w:r>
        <w:t>Anglisismo. Quiza es “lanzamiento”, “versión”, “entrega”</w:t>
      </w:r>
    </w:p>
  </w:comment>
  <w:comment w:id="276" w:author="Luis" w:date="2015-02-22T22:24:00Z" w:initials="L">
    <w:p w14:paraId="33419687" w14:textId="77777777" w:rsidR="00A604EC" w:rsidRDefault="00A604EC">
      <w:pPr>
        <w:pStyle w:val="Textocomentario"/>
      </w:pPr>
      <w:r>
        <w:rPr>
          <w:rStyle w:val="Refdecomentario"/>
        </w:rPr>
        <w:annotationRef/>
      </w:r>
      <w:r>
        <w:t>Anglisismo</w:t>
      </w:r>
    </w:p>
  </w:comment>
  <w:comment w:id="279" w:author="Luis" w:date="2015-02-22T22:24:00Z" w:initials="L">
    <w:p w14:paraId="763877FB" w14:textId="77777777" w:rsidR="00A604EC" w:rsidRDefault="00A604EC">
      <w:pPr>
        <w:pStyle w:val="Textocomentario"/>
      </w:pPr>
      <w:r>
        <w:rPr>
          <w:rStyle w:val="Refdecomentario"/>
        </w:rPr>
        <w:annotationRef/>
      </w:r>
      <w:r>
        <w:t>¿??</w:t>
      </w:r>
    </w:p>
  </w:comment>
  <w:comment w:id="287" w:author="Luis" w:date="2015-02-22T22:26:00Z" w:initials="L">
    <w:p w14:paraId="6F5FC833" w14:textId="77777777" w:rsidR="00A604EC" w:rsidRDefault="00A604EC">
      <w:pPr>
        <w:pStyle w:val="Textocomentario"/>
      </w:pPr>
      <w:r>
        <w:rPr>
          <w:rStyle w:val="Refdecomentario"/>
        </w:rPr>
        <w:annotationRef/>
      </w:r>
      <w:r>
        <w:t>Tabla</w:t>
      </w:r>
    </w:p>
  </w:comment>
  <w:comment w:id="289" w:author="Luis" w:date="2015-02-22T22:26:00Z" w:initials="L">
    <w:p w14:paraId="48903BA5" w14:textId="77777777" w:rsidR="00A604EC" w:rsidRDefault="00A604EC">
      <w:pPr>
        <w:pStyle w:val="Textocomentario"/>
      </w:pPr>
      <w:r>
        <w:rPr>
          <w:rStyle w:val="Refdecomentario"/>
        </w:rPr>
        <w:annotationRef/>
      </w:r>
      <w:r>
        <w:t>Mayuscula ¿?</w:t>
      </w:r>
    </w:p>
  </w:comment>
  <w:comment w:id="299" w:author="Luis" w:date="2015-02-22T22:27:00Z" w:initials="L">
    <w:p w14:paraId="604D112A" w14:textId="77777777" w:rsidR="00A604EC" w:rsidRDefault="00A604EC">
      <w:pPr>
        <w:pStyle w:val="Textocomentario"/>
      </w:pPr>
      <w:r>
        <w:rPr>
          <w:rStyle w:val="Refdecomentario"/>
        </w:rPr>
        <w:annotationRef/>
      </w:r>
      <w:r>
        <w:t>No puede haber un requisito definido como ETC. Debe espoecificarse claramente</w:t>
      </w:r>
    </w:p>
  </w:comment>
  <w:comment w:id="300" w:author="Luis" w:date="2015-02-22T22:27:00Z" w:initials="L">
    <w:p w14:paraId="07986B80" w14:textId="77777777" w:rsidR="00A604EC" w:rsidRDefault="00A604EC">
      <w:pPr>
        <w:pStyle w:val="Textocomentario"/>
      </w:pPr>
      <w:r>
        <w:rPr>
          <w:rStyle w:val="Refdecomentario"/>
        </w:rPr>
        <w:annotationRef/>
      </w:r>
      <w:r>
        <w:t>Primera persona</w:t>
      </w:r>
    </w:p>
  </w:comment>
  <w:comment w:id="302" w:author="Luis" w:date="2015-02-22T22:27:00Z" w:initials="L">
    <w:p w14:paraId="2B639A1F" w14:textId="77777777" w:rsidR="00A604EC" w:rsidRDefault="00A604EC" w:rsidP="008864A1">
      <w:pPr>
        <w:pStyle w:val="Textocomentario"/>
      </w:pPr>
      <w:r>
        <w:rPr>
          <w:rStyle w:val="Refdecomentario"/>
        </w:rPr>
        <w:annotationRef/>
      </w:r>
      <w:r>
        <w:t>Primera persona</w:t>
      </w:r>
    </w:p>
  </w:comment>
  <w:comment w:id="312" w:author="Luis" w:date="2015-02-22T22:27:00Z" w:initials="L">
    <w:p w14:paraId="7D60CEE9" w14:textId="77777777" w:rsidR="00A604EC" w:rsidRDefault="00A604EC">
      <w:pPr>
        <w:pStyle w:val="Textocomentario"/>
      </w:pPr>
      <w:r>
        <w:rPr>
          <w:rStyle w:val="Refdecomentario"/>
        </w:rPr>
        <w:annotationRef/>
      </w:r>
      <w:r>
        <w:t>tabla</w:t>
      </w:r>
    </w:p>
  </w:comment>
  <w:comment w:id="316" w:author="Luis" w:date="2015-02-22T22:28:00Z" w:initials="L">
    <w:p w14:paraId="05EEB071" w14:textId="77777777" w:rsidR="00A604EC" w:rsidRDefault="00A604EC">
      <w:pPr>
        <w:pStyle w:val="Textocomentario"/>
      </w:pPr>
      <w:r>
        <w:rPr>
          <w:rStyle w:val="Refdecomentario"/>
        </w:rPr>
        <w:annotationRef/>
      </w:r>
      <w:r w:rsidRPr="00055B24">
        <w:rPr>
          <w:color w:val="00B0F0"/>
        </w:rPr>
        <w:t>mayúsculas¿?</w:t>
      </w:r>
    </w:p>
  </w:comment>
  <w:comment w:id="320" w:author="Luis" w:date="2015-02-22T22:29:00Z" w:initials="L">
    <w:p w14:paraId="30F392D4" w14:textId="77777777" w:rsidR="00A604EC" w:rsidRDefault="00A604EC">
      <w:pPr>
        <w:pStyle w:val="Textocomentario"/>
      </w:pPr>
      <w:r>
        <w:rPr>
          <w:rStyle w:val="Refdecomentario"/>
        </w:rPr>
        <w:annotationRef/>
      </w:r>
      <w:r>
        <w:t>Esto que tiene que ver con la usabilidad?? (facilidad de uso)</w:t>
      </w:r>
    </w:p>
  </w:comment>
  <w:comment w:id="321" w:author="Luis" w:date="2015-02-22T22:39:00Z" w:initials="L">
    <w:p w14:paraId="0B549633" w14:textId="77777777" w:rsidR="00A604EC" w:rsidRDefault="00A604EC">
      <w:pPr>
        <w:pStyle w:val="Textocomentario"/>
      </w:pPr>
      <w:r>
        <w:rPr>
          <w:rStyle w:val="Refdecomentario"/>
        </w:rPr>
        <w:annotationRef/>
      </w:r>
      <w:r>
        <w:t>Porque tan pocos??</w:t>
      </w:r>
    </w:p>
  </w:comment>
  <w:comment w:id="322" w:author="Luis" w:date="2015-02-22T22:40:00Z" w:initials="L">
    <w:p w14:paraId="4712EB6F" w14:textId="77777777" w:rsidR="00A604EC" w:rsidRDefault="00A604EC">
      <w:pPr>
        <w:pStyle w:val="Textocomentario"/>
      </w:pPr>
      <w:r>
        <w:rPr>
          <w:rStyle w:val="Refdecomentario"/>
        </w:rPr>
        <w:annotationRef/>
      </w:r>
      <w:r w:rsidRPr="00055B24">
        <w:rPr>
          <w:color w:val="00B0F0"/>
        </w:rPr>
        <w:t>No se entiende</w:t>
      </w:r>
    </w:p>
  </w:comment>
  <w:comment w:id="323" w:author="Luis" w:date="2015-02-22T22:41:00Z" w:initials="L">
    <w:p w14:paraId="3BDED10C" w14:textId="77777777" w:rsidR="00A604EC" w:rsidRDefault="00A604EC">
      <w:pPr>
        <w:pStyle w:val="Textocomentario"/>
      </w:pPr>
      <w:r>
        <w:rPr>
          <w:rStyle w:val="Refdecomentario"/>
        </w:rPr>
        <w:annotationRef/>
      </w:r>
      <w:r>
        <w:t>Quitar y poner al final “…o superior.”</w:t>
      </w:r>
    </w:p>
  </w:comment>
  <w:comment w:id="326" w:author="Luis" w:date="2015-02-22T22:42:00Z" w:initials="L">
    <w:p w14:paraId="6E069D63" w14:textId="77777777" w:rsidR="00A604EC" w:rsidRDefault="00A604EC">
      <w:pPr>
        <w:pStyle w:val="Textocomentario"/>
      </w:pPr>
      <w:r>
        <w:rPr>
          <w:rStyle w:val="Refdecomentario"/>
        </w:rPr>
        <w:annotationRef/>
      </w:r>
      <w:r>
        <w:t>Que es “normales”??</w:t>
      </w:r>
    </w:p>
  </w:comment>
  <w:comment w:id="343" w:author="Luis" w:date="2015-02-22T22:42:00Z" w:initials="L">
    <w:p w14:paraId="0ED0CB9D" w14:textId="77777777" w:rsidR="00A604EC" w:rsidRDefault="00A604EC">
      <w:pPr>
        <w:pStyle w:val="Textocomentario"/>
      </w:pPr>
      <w:r>
        <w:rPr>
          <w:rStyle w:val="Refdecomentario"/>
        </w:rPr>
        <w:annotationRef/>
      </w:r>
      <w:r>
        <w:t>Cual base de datos??</w:t>
      </w:r>
    </w:p>
  </w:comment>
  <w:comment w:id="344" w:author="Luis" w:date="2015-02-22T22:43:00Z" w:initials="L">
    <w:p w14:paraId="7B200832" w14:textId="77777777" w:rsidR="00A604EC" w:rsidRDefault="00A604EC">
      <w:pPr>
        <w:pStyle w:val="Textocomentario"/>
      </w:pPr>
      <w:r>
        <w:rPr>
          <w:rStyle w:val="Refdecomentario"/>
        </w:rPr>
        <w:annotationRef/>
      </w:r>
      <w:r w:rsidRPr="00055B24">
        <w:rPr>
          <w:color w:val="00B0F0"/>
        </w:rPr>
        <w:t>Mas efectivas que qué??</w:t>
      </w:r>
    </w:p>
  </w:comment>
  <w:comment w:id="345" w:author="Luis" w:date="2015-02-22T22:44:00Z" w:initials="L">
    <w:p w14:paraId="16E74EEB" w14:textId="77777777" w:rsidR="00A604EC" w:rsidRDefault="00A604EC">
      <w:pPr>
        <w:pStyle w:val="Textocomentario"/>
      </w:pPr>
      <w:r>
        <w:rPr>
          <w:rStyle w:val="Refdecomentario"/>
        </w:rPr>
        <w:annotationRef/>
      </w:r>
      <w:r w:rsidRPr="00055B24">
        <w:rPr>
          <w:color w:val="00B0F0"/>
        </w:rPr>
        <w:t>¿?? Estan diciendo que le podrían dar acceso a servidores policiales y reniec a cualquier empresa X</w:t>
      </w:r>
    </w:p>
  </w:comment>
  <w:comment w:id="347" w:author="Luis" w:date="2015-02-22T22:45:00Z" w:initials="L">
    <w:p w14:paraId="42CB3E73"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Estas qué?</w:t>
      </w:r>
    </w:p>
  </w:comment>
  <w:comment w:id="349" w:author="Luis" w:date="2015-02-22T22:46:00Z" w:initials="L">
    <w:p w14:paraId="0A279AA5"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Todo qué?</w:t>
      </w:r>
    </w:p>
  </w:comment>
  <w:comment w:id="351" w:author="Luis" w:date="2015-02-22T22:46:00Z" w:initials="L">
    <w:p w14:paraId="2C646FC1"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En segundo plano quiere decir siempre y al mismo tiempo. ¿Eso sucede asi??</w:t>
      </w:r>
    </w:p>
  </w:comment>
  <w:comment w:id="354" w:author="Luis" w:date="2015-02-22T22:47:00Z" w:initials="L">
    <w:p w14:paraId="2420015A"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w:t>
      </w:r>
    </w:p>
  </w:comment>
  <w:comment w:id="355" w:author="Luis" w:date="2015-02-22T22:48:00Z" w:initials="L">
    <w:p w14:paraId="7AE0A30C"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Explicar mejor</w:t>
      </w:r>
    </w:p>
  </w:comment>
  <w:comment w:id="356" w:author="Luis" w:date="2015-02-22T22:48:00Z" w:initials="L">
    <w:p w14:paraId="16DBFCE5"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w:t>
      </w:r>
    </w:p>
  </w:comment>
  <w:comment w:id="357" w:author="Luis" w:date="2015-02-22T22:48:00Z" w:initials="L">
    <w:p w14:paraId="1081A8A6"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Es configurable su APP¿??</w:t>
      </w:r>
    </w:p>
  </w:comment>
  <w:comment w:id="364" w:author="Luis" w:date="2015-02-22T23:00:00Z" w:initials="L">
    <w:p w14:paraId="592F9868" w14:textId="77777777" w:rsidR="00A604EC" w:rsidRDefault="00A604EC">
      <w:pPr>
        <w:pStyle w:val="Textocomentario"/>
      </w:pPr>
      <w:r>
        <w:rPr>
          <w:rStyle w:val="Refdecomentario"/>
        </w:rPr>
        <w:annotationRef/>
      </w:r>
      <w:r>
        <w:t>“a través de”, “por medio de”</w:t>
      </w:r>
    </w:p>
  </w:comment>
  <w:comment w:id="367" w:author="Luis" w:date="2015-02-22T23:00:00Z" w:initials="L">
    <w:p w14:paraId="11F6BF27"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Dispositivo móvil</w:t>
      </w:r>
    </w:p>
  </w:comment>
  <w:comment w:id="369" w:author="Luis" w:date="2015-02-22T23:01:00Z" w:initials="L">
    <w:p w14:paraId="420FE7D3"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Detallar mejor</w:t>
      </w:r>
    </w:p>
  </w:comment>
  <w:comment w:id="370" w:author="Luis" w:date="2015-02-22T23:02:00Z" w:initials="L">
    <w:p w14:paraId="773D6D61"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Coherencia ¿?</w:t>
      </w:r>
    </w:p>
  </w:comment>
  <w:comment w:id="378" w:author="Luis" w:date="2015-02-22T23:02:00Z" w:initials="L">
    <w:p w14:paraId="0A9A1961" w14:textId="77777777" w:rsidR="00A604EC" w:rsidRDefault="00A604EC">
      <w:pPr>
        <w:pStyle w:val="Textocomentario"/>
      </w:pPr>
      <w:r>
        <w:rPr>
          <w:rStyle w:val="Refdecomentario"/>
        </w:rPr>
        <w:annotationRef/>
      </w:r>
      <w:r>
        <w:t>¿??</w:t>
      </w:r>
    </w:p>
  </w:comment>
  <w:comment w:id="379" w:author="Luis" w:date="2015-02-22T23:03:00Z" w:initials="L">
    <w:p w14:paraId="54CC4A85" w14:textId="77777777" w:rsidR="00A604EC" w:rsidRPr="00055B24" w:rsidRDefault="00A604EC">
      <w:pPr>
        <w:pStyle w:val="Textocomentario"/>
        <w:rPr>
          <w:color w:val="00B0F0"/>
        </w:rPr>
      </w:pPr>
      <w:r w:rsidRPr="00055B24">
        <w:rPr>
          <w:rStyle w:val="Refdecomentario"/>
          <w:color w:val="00B0F0"/>
        </w:rPr>
        <w:annotationRef/>
      </w:r>
      <w:r w:rsidRPr="00055B24">
        <w:rPr>
          <w:color w:val="00B0F0"/>
        </w:rPr>
        <w:t>Aplicación movil</w:t>
      </w:r>
    </w:p>
  </w:comment>
  <w:comment w:id="382" w:author="Luis" w:date="2015-02-22T23:04:00Z" w:initials="L">
    <w:p w14:paraId="3C53B791" w14:textId="77777777" w:rsidR="00A604EC" w:rsidRDefault="00A604EC">
      <w:pPr>
        <w:pStyle w:val="Textocomentario"/>
      </w:pPr>
      <w:r>
        <w:rPr>
          <w:rStyle w:val="Refdecomentario"/>
        </w:rPr>
        <w:annotationRef/>
      </w:r>
      <w:r w:rsidRPr="00115E89">
        <w:rPr>
          <w:color w:val="FF0000"/>
        </w:rPr>
        <w:t>Especificar versión de java</w:t>
      </w:r>
    </w:p>
  </w:comment>
  <w:comment w:id="384" w:author="Luis" w:date="2015-02-22T23:04:00Z" w:initials="L">
    <w:p w14:paraId="72B61B0D"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Especificar que esto es un IDE</w:t>
      </w:r>
    </w:p>
  </w:comment>
  <w:comment w:id="385" w:author="Luis" w:date="2015-02-22T23:04:00Z" w:initials="L">
    <w:p w14:paraId="4F38B8B5"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w:t>
      </w:r>
    </w:p>
  </w:comment>
  <w:comment w:id="387" w:author="Luis" w:date="2015-02-22T23:05:00Z" w:initials="L">
    <w:p w14:paraId="4E12E2AD"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Que es adecuado?? Definir algo medible</w:t>
      </w:r>
    </w:p>
  </w:comment>
  <w:comment w:id="388" w:author="Luis" w:date="2015-02-22T23:05:00Z" w:initials="L">
    <w:p w14:paraId="458EE867"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Que es aceptable?? Definir.</w:t>
      </w:r>
    </w:p>
  </w:comment>
  <w:comment w:id="390" w:author="Luis" w:date="2015-02-22T23:07:00Z" w:initials="L">
    <w:p w14:paraId="1676A44B"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Como se define este promedio??</w:t>
      </w:r>
    </w:p>
  </w:comment>
  <w:comment w:id="391" w:author="Luis" w:date="2015-02-22T23:08:00Z" w:initials="L">
    <w:p w14:paraId="608981CC"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Definir cuanto seria las “horas necesarias”. Por ejemplo: “Se apagara el servidor un máximo de 1 hora/mes en casos de requerir mantenimiento.”</w:t>
      </w:r>
    </w:p>
  </w:comment>
  <w:comment w:id="396" w:author="Luis" w:date="2015-02-22T23:09:00Z" w:initials="L">
    <w:p w14:paraId="164563ED"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Estandarizar fuentes en todo el documento</w:t>
      </w:r>
    </w:p>
  </w:comment>
  <w:comment w:id="398" w:author="Luis" w:date="2015-02-22T23:09:00Z" w:initials="L">
    <w:p w14:paraId="7F173563"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coherencia</w:t>
      </w:r>
    </w:p>
  </w:comment>
  <w:comment w:id="401" w:author="Luis" w:date="2015-02-22T23:09:00Z" w:initials="L">
    <w:p w14:paraId="3868234E"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redundancia</w:t>
      </w:r>
    </w:p>
  </w:comment>
  <w:comment w:id="403" w:author="Luis" w:date="2015-02-22T23:10:00Z" w:initials="L">
    <w:p w14:paraId="0E1F496C"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coherencia</w:t>
      </w:r>
    </w:p>
  </w:comment>
  <w:comment w:id="404" w:author="Luis" w:date="2015-02-22T23:10:00Z" w:initials="L">
    <w:p w14:paraId="61505ECB" w14:textId="77777777" w:rsidR="00A604EC" w:rsidRDefault="00A604EC">
      <w:pPr>
        <w:pStyle w:val="Textocomentario"/>
      </w:pPr>
      <w:r>
        <w:rPr>
          <w:rStyle w:val="Refdecomentario"/>
        </w:rPr>
        <w:annotationRef/>
      </w:r>
      <w:r>
        <w:t>Primera persona</w:t>
      </w:r>
    </w:p>
  </w:comment>
  <w:comment w:id="407" w:author="Luis" w:date="2015-02-22T23:11:00Z" w:initials="L">
    <w:p w14:paraId="6351722D" w14:textId="77777777" w:rsidR="00A604EC" w:rsidRDefault="00A604EC">
      <w:pPr>
        <w:pStyle w:val="Textocomentario"/>
      </w:pPr>
      <w:r>
        <w:rPr>
          <w:rStyle w:val="Refdecomentario"/>
        </w:rPr>
        <w:annotationRef/>
      </w:r>
      <w:r>
        <w:t>No eran 4 capas??</w:t>
      </w:r>
    </w:p>
  </w:comment>
  <w:comment w:id="415" w:author="Luis" w:date="2015-02-22T23:13:00Z" w:initials="L">
    <w:p w14:paraId="46961FC9" w14:textId="77777777" w:rsidR="00A604EC" w:rsidRDefault="00A604EC">
      <w:pPr>
        <w:pStyle w:val="Textocomentario"/>
      </w:pPr>
      <w:r>
        <w:rPr>
          <w:rStyle w:val="Refdecomentario"/>
        </w:rPr>
        <w:annotationRef/>
      </w:r>
      <w:r>
        <w:t>Porque esta amarrado al tipo de IDE?? Java es estándar. No se entiende.</w:t>
      </w:r>
    </w:p>
  </w:comment>
  <w:comment w:id="418" w:author="Luis" w:date="2015-02-22T23:13:00Z" w:initials="L">
    <w:p w14:paraId="084E2A08"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Se refiere a su APP o en general?? Explicar mejor</w:t>
      </w:r>
    </w:p>
  </w:comment>
  <w:comment w:id="427" w:author="Luis" w:date="2015-02-22T23:13:00Z" w:initials="L">
    <w:p w14:paraId="39AF1760"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Cual imagen??</w:t>
      </w:r>
    </w:p>
  </w:comment>
  <w:comment w:id="430" w:author="Luis" w:date="2015-02-22T23:14:00Z" w:initials="L">
    <w:p w14:paraId="0D2086A2"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Este término es muy técnico.</w:t>
      </w:r>
    </w:p>
  </w:comment>
  <w:comment w:id="431" w:author="Luis" w:date="2015-02-22T23:14:00Z" w:initials="L">
    <w:p w14:paraId="33D9B6A4"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Explicar mejor</w:t>
      </w:r>
    </w:p>
  </w:comment>
  <w:comment w:id="432" w:author="Luis" w:date="2015-02-22T23:14:00Z" w:initials="L">
    <w:p w14:paraId="4240777D"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w:t>
      </w:r>
    </w:p>
  </w:comment>
  <w:comment w:id="433" w:author="Luis" w:date="2015-02-22T23:15:00Z" w:initials="L">
    <w:p w14:paraId="3E34BBF2"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coherencia</w:t>
      </w:r>
    </w:p>
  </w:comment>
  <w:comment w:id="436" w:author="Luis" w:date="2015-02-22T23:17:00Z" w:initials="L">
    <w:p w14:paraId="081AFBF9" w14:textId="77777777" w:rsidR="00A604EC" w:rsidRDefault="00A604EC">
      <w:pPr>
        <w:pStyle w:val="Textocomentario"/>
      </w:pPr>
      <w:r>
        <w:rPr>
          <w:rStyle w:val="Refdecomentario"/>
        </w:rPr>
        <w:annotationRef/>
      </w:r>
      <w:r>
        <w:t>1ra persona. Cambiar</w:t>
      </w:r>
    </w:p>
    <w:p w14:paraId="0E4136C2" w14:textId="77777777" w:rsidR="00A604EC" w:rsidRDefault="00A604EC">
      <w:pPr>
        <w:pStyle w:val="Textocomentario"/>
      </w:pPr>
    </w:p>
  </w:comment>
  <w:comment w:id="440" w:author="Luis" w:date="2015-02-22T23:15:00Z" w:initials="L">
    <w:p w14:paraId="76DE65E6"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Hasta este punto esta capa aun no se explica. Añadir referencia</w:t>
      </w:r>
    </w:p>
  </w:comment>
  <w:comment w:id="441" w:author="Luis" w:date="2015-02-22T23:16:00Z" w:initials="L">
    <w:p w14:paraId="4CF815F3" w14:textId="77777777" w:rsidR="00A604EC" w:rsidRDefault="00A604EC">
      <w:pPr>
        <w:pStyle w:val="Textocomentario"/>
      </w:pPr>
      <w:r>
        <w:rPr>
          <w:rStyle w:val="Refdecomentario"/>
        </w:rPr>
        <w:annotationRef/>
      </w:r>
      <w:r>
        <w:t>Segunda persona plural, cambiar.</w:t>
      </w:r>
    </w:p>
  </w:comment>
  <w:comment w:id="444" w:author="Luis" w:date="2015-02-22T23:16:00Z" w:initials="L">
    <w:p w14:paraId="646EEC9B"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1ra persona, cambiar</w:t>
      </w:r>
    </w:p>
  </w:comment>
  <w:comment w:id="450" w:author="Luis" w:date="2015-02-22T23:18:00Z" w:initials="L">
    <w:p w14:paraId="0E77F4A4"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Explicar que es o recomponer el párrafo con el siguiente.</w:t>
      </w:r>
    </w:p>
  </w:comment>
  <w:comment w:id="458" w:author="Luis" w:date="2015-02-22T23:19:00Z" w:initials="L">
    <w:p w14:paraId="2AF0F47F"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Imagen que nadie referencia o menciona.</w:t>
      </w:r>
    </w:p>
  </w:comment>
  <w:comment w:id="464" w:author="Luis" w:date="2015-02-22T23:20:00Z" w:initials="L">
    <w:p w14:paraId="78E07976"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w:t>
      </w:r>
    </w:p>
  </w:comment>
  <w:comment w:id="465" w:author="Luis" w:date="2015-02-22T23:21:00Z" w:initials="L">
    <w:p w14:paraId="56A08F17"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Editan datos de la reniec o requisitorias??</w:t>
      </w:r>
    </w:p>
  </w:comment>
  <w:comment w:id="466" w:author="Luis" w:date="2015-02-22T23:21:00Z" w:initials="L">
    <w:p w14:paraId="689E3C7F"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Eliminan datos de reniec o requisitorias??</w:t>
      </w:r>
    </w:p>
  </w:comment>
  <w:comment w:id="468" w:author="Luis" w:date="2015-02-22T23:24:00Z" w:initials="L">
    <w:p w14:paraId="1983B77F"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 xml:space="preserve">Dialogo? A que se refiere? </w:t>
      </w:r>
    </w:p>
  </w:comment>
  <w:comment w:id="469" w:author="Luis" w:date="2015-02-22T23:24:00Z" w:initials="L">
    <w:p w14:paraId="6D233111" w14:textId="77777777" w:rsidR="00A604EC" w:rsidRDefault="00A604EC">
      <w:pPr>
        <w:pStyle w:val="Textocomentario"/>
      </w:pPr>
      <w:r>
        <w:rPr>
          <w:rStyle w:val="Refdecomentario"/>
        </w:rPr>
        <w:annotationRef/>
      </w:r>
      <w:r>
        <w:t>Texto en condicional</w:t>
      </w:r>
    </w:p>
  </w:comment>
  <w:comment w:id="473" w:author="Luis" w:date="2015-02-22T23:24:00Z" w:initials="L">
    <w:p w14:paraId="7A1E4046" w14:textId="77777777" w:rsidR="00A604EC" w:rsidRPr="00115E89" w:rsidRDefault="00A604EC">
      <w:pPr>
        <w:pStyle w:val="Textocomentario"/>
        <w:rPr>
          <w:color w:val="00B0F0"/>
        </w:rPr>
      </w:pPr>
      <w:r w:rsidRPr="00115E89">
        <w:rPr>
          <w:rStyle w:val="Refdecomentario"/>
          <w:color w:val="00B0F0"/>
        </w:rPr>
        <w:annotationRef/>
      </w:r>
      <w:r w:rsidRPr="00115E89">
        <w:rPr>
          <w:color w:val="00B0F0"/>
        </w:rPr>
        <w:t>Usar minusculas</w:t>
      </w:r>
    </w:p>
  </w:comment>
  <w:comment w:id="485" w:author="Luis" w:date="2015-02-22T23:25:00Z" w:initials="L">
    <w:p w14:paraId="7594BB3B"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Mejorar coherencia.</w:t>
      </w:r>
    </w:p>
  </w:comment>
  <w:comment w:id="494" w:author="Luis" w:date="2015-02-22T23:26:00Z" w:initials="L">
    <w:p w14:paraId="65DFC5BC"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Porque tantas mayúsculas???</w:t>
      </w:r>
    </w:p>
  </w:comment>
  <w:comment w:id="514" w:author="Luis" w:date="2015-02-22T23:27:00Z" w:initials="L">
    <w:p w14:paraId="54B1AE83" w14:textId="77777777" w:rsidR="00A604EC" w:rsidRDefault="00A604EC">
      <w:pPr>
        <w:pStyle w:val="Textocomentario"/>
      </w:pPr>
      <w:r>
        <w:rPr>
          <w:rStyle w:val="Refdecomentario"/>
        </w:rPr>
        <w:annotationRef/>
      </w:r>
      <w:r>
        <w:t>Porque solo los mas significativos??</w:t>
      </w:r>
    </w:p>
  </w:comment>
  <w:comment w:id="516" w:author="Luis" w:date="2015-02-22T23:28:00Z" w:initials="L">
    <w:p w14:paraId="3F80C30A"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A cual aplicación? A la movil?? Explicar mejor</w:t>
      </w:r>
    </w:p>
  </w:comment>
  <w:comment w:id="518" w:author="Luis" w:date="2015-02-22T23:29:00Z" w:initials="L">
    <w:p w14:paraId="49C71C3E"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Existe algún Router que utilice un firmware basado en OSI??</w:t>
      </w:r>
    </w:p>
    <w:p w14:paraId="7693468B" w14:textId="77777777" w:rsidR="00A604EC" w:rsidRPr="00BD33AB" w:rsidRDefault="00A604EC">
      <w:pPr>
        <w:pStyle w:val="Textocomentario"/>
        <w:rPr>
          <w:color w:val="00B0F0"/>
        </w:rPr>
      </w:pPr>
    </w:p>
  </w:comment>
  <w:comment w:id="519" w:author="Luis" w:date="2015-02-22T23:29:00Z" w:initials="L">
    <w:p w14:paraId="0B064267"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Procesador?? Explicar mejor</w:t>
      </w:r>
    </w:p>
  </w:comment>
  <w:comment w:id="520" w:author="Luis" w:date="2015-02-22T23:29:00Z" w:initials="L">
    <w:p w14:paraId="0A2E1F4C"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Explicar mejor</w:t>
      </w:r>
    </w:p>
  </w:comment>
  <w:comment w:id="530" w:author="Luis" w:date="2015-02-22T23:31:00Z" w:initials="L">
    <w:p w14:paraId="26734ABA" w14:textId="77777777" w:rsidR="00A604EC" w:rsidRDefault="00A604EC">
      <w:pPr>
        <w:pStyle w:val="Textocomentario"/>
      </w:pPr>
      <w:r>
        <w:rPr>
          <w:rStyle w:val="Refdecomentario"/>
        </w:rPr>
        <w:annotationRef/>
      </w:r>
      <w:r w:rsidRPr="00BD33AB">
        <w:rPr>
          <w:color w:val="00B0F0"/>
        </w:rPr>
        <w:t>Este ítem no debria ser continuación del anterior? Porque esta en un ítem aparte.</w:t>
      </w:r>
    </w:p>
  </w:comment>
  <w:comment w:id="532" w:author="Luis" w:date="2015-02-22T23:31:00Z" w:initials="L">
    <w:p w14:paraId="30068A2D" w14:textId="77777777" w:rsidR="00A604EC" w:rsidRPr="00BD33AB" w:rsidRDefault="00A604EC">
      <w:pPr>
        <w:pStyle w:val="Textocomentario"/>
        <w:rPr>
          <w:color w:val="00B0F0"/>
        </w:rPr>
      </w:pPr>
      <w:r>
        <w:rPr>
          <w:rStyle w:val="Refdecomentario"/>
        </w:rPr>
        <w:annotationRef/>
      </w:r>
      <w:r>
        <w:t>No se entiende</w:t>
      </w:r>
    </w:p>
  </w:comment>
  <w:comment w:id="536" w:author="Luis" w:date="2015-02-22T23:31:00Z" w:initials="L">
    <w:p w14:paraId="05EFBA91"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Usan “COPY/PASTE” dentro de su funcionalidad movil???</w:t>
      </w:r>
    </w:p>
  </w:comment>
  <w:comment w:id="539" w:author="Luis" w:date="2015-02-22T23:32:00Z" w:initials="L">
    <w:p w14:paraId="58D4F476" w14:textId="77777777" w:rsidR="00A604EC" w:rsidRPr="00BD33AB" w:rsidRDefault="00A604EC">
      <w:pPr>
        <w:pStyle w:val="Textocomentario"/>
        <w:rPr>
          <w:color w:val="00B0F0"/>
        </w:rPr>
      </w:pPr>
      <w:r w:rsidRPr="00BD33AB">
        <w:rPr>
          <w:rStyle w:val="Refdecomentario"/>
          <w:color w:val="00B0F0"/>
        </w:rPr>
        <w:annotationRef/>
      </w:r>
      <w:r w:rsidRPr="00BD33AB">
        <w:rPr>
          <w:rStyle w:val="Refdecomentario"/>
          <w:color w:val="00B0F0"/>
        </w:rPr>
        <w:t>pede</w:t>
      </w:r>
    </w:p>
  </w:comment>
  <w:comment w:id="541" w:author="Luis" w:date="2015-02-22T23:33:00Z" w:initials="L">
    <w:p w14:paraId="7CB33E03" w14:textId="77777777" w:rsidR="00A604EC" w:rsidRDefault="00A604EC">
      <w:pPr>
        <w:pStyle w:val="Textocomentario"/>
      </w:pPr>
      <w:r>
        <w:rPr>
          <w:rStyle w:val="Refdecomentario"/>
        </w:rPr>
        <w:annotationRef/>
      </w:r>
      <w:r>
        <w:t>Donde se explican estas funciones? referenciar</w:t>
      </w:r>
    </w:p>
  </w:comment>
  <w:comment w:id="542" w:author="Luis" w:date="2015-02-22T23:33:00Z" w:initials="L">
    <w:p w14:paraId="035EEF8E"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Figura sin referenciar o mencionar por ningún texto/parrafo</w:t>
      </w:r>
    </w:p>
  </w:comment>
  <w:comment w:id="543" w:author="Luis" w:date="2015-02-22T23:35:00Z" w:initials="L">
    <w:p w14:paraId="6C18D4CE"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La figura muestra una pantalla web, porque dicen que es desde el movil?? Explicar mejor</w:t>
      </w:r>
    </w:p>
  </w:comment>
  <w:comment w:id="544" w:author="Luis" w:date="2015-02-22T23:36:00Z" w:initials="L">
    <w:p w14:paraId="0FA8C1D9"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La figura muestra una pantalla web no movil??</w:t>
      </w:r>
    </w:p>
  </w:comment>
  <w:comment w:id="545" w:author="Luis" w:date="2015-02-22T23:36:00Z" w:initials="L">
    <w:p w14:paraId="58216198"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La figura es web no movil</w:t>
      </w:r>
    </w:p>
  </w:comment>
  <w:comment w:id="546" w:author="Luis" w:date="2015-02-22T23:37:00Z" w:initials="L">
    <w:p w14:paraId="13A9F42A"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Imagen incomprensible. De preferencia separar en dos o tres imágenes paso a paso</w:t>
      </w:r>
    </w:p>
  </w:comment>
  <w:comment w:id="547" w:author="Luis" w:date="2015-02-22T23:38:00Z" w:initials="L">
    <w:p w14:paraId="7A08B0F7" w14:textId="77777777" w:rsidR="00A604EC" w:rsidRDefault="00A604EC">
      <w:pPr>
        <w:pStyle w:val="Textocomentario"/>
      </w:pPr>
      <w:r>
        <w:rPr>
          <w:rStyle w:val="Refdecomentario"/>
        </w:rPr>
        <w:annotationRef/>
      </w:r>
      <w:r>
        <w:t>La imagen dice: “Buscar por datos personales” donde dice código de barras??</w:t>
      </w:r>
    </w:p>
  </w:comment>
  <w:comment w:id="548" w:author="Luis" w:date="2015-02-22T23:39:00Z" w:initials="L">
    <w:p w14:paraId="3A79FF66"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Imagen incomprensible, cambiarlo o de preferencia separarla en varias imágenes paso a paso</w:t>
      </w:r>
    </w:p>
  </w:comment>
  <w:comment w:id="549" w:author="Luis" w:date="2015-02-22T23:40:00Z" w:initials="L">
    <w:p w14:paraId="7547B5B5"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En la figura los campos apllido paterno, materno y nombres están vacios???</w:t>
      </w:r>
    </w:p>
  </w:comment>
  <w:comment w:id="550" w:author="Luis" w:date="2015-02-22T23:40:00Z" w:initials="L">
    <w:p w14:paraId="5B12CFCC"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Mejorar imagen, no es muy clara.</w:t>
      </w:r>
    </w:p>
  </w:comment>
  <w:comment w:id="551" w:author="Luis" w:date="2015-02-22T23:43:00Z" w:initials="L">
    <w:p w14:paraId="7BBAA670"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Que significa “apropiadamente”, utilizan alguna métrica, estándar o prueba de validez de usabilidad???</w:t>
      </w:r>
    </w:p>
  </w:comment>
  <w:comment w:id="552" w:author="Luis" w:date="2015-02-22T23:44:00Z" w:initials="L">
    <w:p w14:paraId="42901504"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Como definieron que infomacion es “útil y directa” y cual no.</w:t>
      </w:r>
    </w:p>
  </w:comment>
  <w:comment w:id="553" w:author="Luis" w:date="2015-02-22T23:45:00Z" w:initials="L">
    <w:p w14:paraId="2C831DE2"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“tedioso”?? sean mas claros o coloquen alguna expresión medible o comprobable</w:t>
      </w:r>
    </w:p>
  </w:comment>
  <w:comment w:id="554" w:author="Luis" w:date="2015-02-22T23:46:00Z" w:initials="L">
    <w:p w14:paraId="3D1E425D" w14:textId="77777777" w:rsidR="00A604EC" w:rsidRPr="00BD33AB" w:rsidRDefault="00A604EC">
      <w:pPr>
        <w:pStyle w:val="Textocomentario"/>
        <w:rPr>
          <w:color w:val="00B0F0"/>
        </w:rPr>
      </w:pPr>
      <w:r w:rsidRPr="00BD33AB">
        <w:rPr>
          <w:rStyle w:val="Refdecomentario"/>
          <w:color w:val="00B0F0"/>
        </w:rPr>
        <w:annotationRef/>
      </w:r>
      <w:r w:rsidRPr="00BD33AB">
        <w:rPr>
          <w:color w:val="00B0F0"/>
        </w:rPr>
        <w:t>Es decir que su APP movil es autoconfigurable y funciona para todo tipo de dispositivos: Tablet móviles de tyodos los tamaños, colore, resoluciones, etc.???</w:t>
      </w:r>
    </w:p>
  </w:comment>
  <w:comment w:id="555" w:author="Luis" w:date="2015-02-22T23:48:00Z" w:initials="L">
    <w:p w14:paraId="4CE4CCC4"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En su especificación dice que su APP es java y Android. No todos los Android tienen pantalla táctil.</w:t>
      </w:r>
    </w:p>
  </w:comment>
  <w:comment w:id="556" w:author="Luis" w:date="2015-02-22T23:49:00Z" w:initials="L">
    <w:p w14:paraId="00905306"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Todas las afirmaciones en este párrafo son abstarctas, no son medibles o cuantificables. Detallar mejor.</w:t>
      </w:r>
    </w:p>
  </w:comment>
  <w:comment w:id="557" w:author="Luis" w:date="2015-02-22T23:50:00Z" w:initials="L">
    <w:p w14:paraId="3BCDBC29" w14:textId="77777777" w:rsidR="00A604EC" w:rsidRPr="00CF5559" w:rsidRDefault="00A604EC">
      <w:pPr>
        <w:pStyle w:val="Textocomentario"/>
        <w:rPr>
          <w:color w:val="00B0F0"/>
        </w:rPr>
      </w:pPr>
      <w:r w:rsidRPr="00CF5559">
        <w:rPr>
          <w:rStyle w:val="Refdecomentario"/>
          <w:color w:val="00B0F0"/>
        </w:rPr>
        <w:annotationRef/>
      </w:r>
      <w:r w:rsidRPr="00CF5559">
        <w:rPr>
          <w:rStyle w:val="Refdecomentario"/>
          <w:color w:val="00B0F0"/>
        </w:rPr>
        <w:t>Y donde se explica toda la demás navegación?? Referenciar o completar</w:t>
      </w:r>
    </w:p>
  </w:comment>
  <w:comment w:id="558" w:author="Luis" w:date="2015-02-22T23:51:00Z" w:initials="L">
    <w:p w14:paraId="5EB84676"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Este párrafo no explica nada relativo a la APP</w:t>
      </w:r>
    </w:p>
  </w:comment>
  <w:comment w:id="559" w:author="Luis" w:date="2015-02-22T23:52:00Z" w:initials="L">
    <w:p w14:paraId="5E7412CE"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Que pasa si el movil Android donde se ejecuta la APP no es touchscreen??</w:t>
      </w:r>
    </w:p>
  </w:comment>
  <w:comment w:id="560" w:author="Luis" w:date="2015-02-22T23:53:00Z" w:initials="L">
    <w:p w14:paraId="26023EEE"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No deberían haber usado un diagrama de secuencias detallado y separado para cada funcionalidad???</w:t>
      </w:r>
    </w:p>
  </w:comment>
  <w:comment w:id="567" w:author="Luis" w:date="2015-02-22T23:55:00Z" w:initials="L">
    <w:p w14:paraId="3F34FEFC"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Especificar que esta sección hbala solo del aplicativo WEB</w:t>
      </w:r>
    </w:p>
  </w:comment>
  <w:comment w:id="569" w:author="Luis" w:date="2015-02-22T23:55:00Z" w:initials="L">
    <w:p w14:paraId="6F26F12C" w14:textId="77777777" w:rsidR="00A604EC" w:rsidRDefault="00A604EC">
      <w:pPr>
        <w:pStyle w:val="Textocomentario"/>
      </w:pPr>
      <w:r>
        <w:rPr>
          <w:rStyle w:val="Refdecomentario"/>
        </w:rPr>
        <w:annotationRef/>
      </w:r>
      <w:r>
        <w:t>Android es un sistema operativo no un lenguaje de programacion</w:t>
      </w:r>
    </w:p>
  </w:comment>
  <w:comment w:id="573" w:author="Luis" w:date="2015-02-22T23:55:00Z" w:initials="L">
    <w:p w14:paraId="43FF06D7"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Especificar que esto es un IDE</w:t>
      </w:r>
    </w:p>
  </w:comment>
  <w:comment w:id="578" w:author="Luis" w:date="2015-02-22T23:59:00Z" w:initials="L">
    <w:p w14:paraId="29B648A3" w14:textId="77777777" w:rsidR="00A604EC" w:rsidRDefault="00A604EC">
      <w:pPr>
        <w:pStyle w:val="Textocomentario"/>
      </w:pPr>
      <w:r>
        <w:rPr>
          <w:rStyle w:val="Refdecomentario"/>
        </w:rPr>
        <w:annotationRef/>
      </w:r>
      <w:r w:rsidRPr="00CF5559">
        <w:rPr>
          <w:color w:val="00B0F0"/>
        </w:rPr>
        <w:t>En el capitulo 2.2 Herramientas indican que usaron Visual Studio 2010???</w:t>
      </w:r>
    </w:p>
  </w:comment>
  <w:comment w:id="582" w:author="Luis" w:date="2015-02-22T23:59:00Z" w:initials="L">
    <w:p w14:paraId="510D6995" w14:textId="77777777" w:rsidR="00A604EC" w:rsidRDefault="00A604EC">
      <w:pPr>
        <w:pStyle w:val="Textocomentario"/>
      </w:pPr>
      <w:r>
        <w:rPr>
          <w:rStyle w:val="Refdecomentario"/>
        </w:rPr>
        <w:annotationRef/>
      </w:r>
      <w:r>
        <w:t>Ayuda??</w:t>
      </w:r>
    </w:p>
  </w:comment>
  <w:comment w:id="587" w:author="Luis" w:date="2015-02-23T00:00:00Z" w:initials="L">
    <w:p w14:paraId="0A986734"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Se utilizo alguna herramienta automatizada??</w:t>
      </w:r>
    </w:p>
  </w:comment>
  <w:comment w:id="588" w:author="Luis" w:date="2015-02-23T00:00:00Z" w:initials="L">
    <w:p w14:paraId="13BBE2DA"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Anglisismo</w:t>
      </w:r>
    </w:p>
  </w:comment>
  <w:comment w:id="589" w:author="Luis" w:date="2015-02-23T00:00:00Z" w:initials="L">
    <w:p w14:paraId="29FA7813"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Anglisismo</w:t>
      </w:r>
    </w:p>
  </w:comment>
  <w:comment w:id="590" w:author="Luis" w:date="2015-02-23T00:01:00Z" w:initials="L">
    <w:p w14:paraId="08DD3132" w14:textId="77777777" w:rsidR="00A604EC" w:rsidRPr="00CF5559" w:rsidRDefault="00A604EC">
      <w:pPr>
        <w:pStyle w:val="Textocomentario"/>
        <w:rPr>
          <w:color w:val="00B0F0"/>
        </w:rPr>
      </w:pPr>
      <w:r w:rsidRPr="00CF5559">
        <w:rPr>
          <w:rStyle w:val="Refdecomentario"/>
          <w:color w:val="00B0F0"/>
        </w:rPr>
        <w:annotationRef/>
      </w:r>
    </w:p>
  </w:comment>
  <w:comment w:id="592" w:author="Luis" w:date="2015-02-23T00:02:00Z" w:initials="L">
    <w:p w14:paraId="28B4F8CC" w14:textId="77777777" w:rsidR="00A604EC" w:rsidRDefault="00A604EC">
      <w:pPr>
        <w:pStyle w:val="Textocomentario"/>
      </w:pPr>
      <w:r>
        <w:rPr>
          <w:rStyle w:val="Refdecomentario"/>
        </w:rPr>
        <w:annotationRef/>
      </w:r>
      <w:r>
        <w:t>Porque hay pruebas que NO se han pasado??</w:t>
      </w:r>
    </w:p>
  </w:comment>
  <w:comment w:id="602" w:author="Luis" w:date="2015-02-23T00:02:00Z" w:initials="L">
    <w:p w14:paraId="41B97556"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Figura sin referenciar o mencionar en ningún texto/parrafo</w:t>
      </w:r>
    </w:p>
  </w:comment>
  <w:comment w:id="611" w:author="Luis" w:date="2015-02-23T00:02:00Z" w:initials="L">
    <w:p w14:paraId="02D74C2C"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Figura sin referenciar o mencionar en ningún texto/parrafo</w:t>
      </w:r>
    </w:p>
  </w:comment>
  <w:comment w:id="618" w:author="Luis" w:date="2015-02-23T00:03:00Z" w:initials="L">
    <w:p w14:paraId="1891E4FD"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coherencia</w:t>
      </w:r>
    </w:p>
  </w:comment>
  <w:comment w:id="620" w:author="Luis" w:date="2015-02-23T00:04:00Z" w:initials="L">
    <w:p w14:paraId="300A8FCF"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Porque? Como asi??</w:t>
      </w:r>
    </w:p>
  </w:comment>
  <w:comment w:id="621" w:author="Luis" w:date="2015-02-23T00:04:00Z" w:initials="L">
    <w:p w14:paraId="203BD723" w14:textId="77777777" w:rsidR="00A604EC" w:rsidRPr="00CF5559" w:rsidRDefault="00A604EC">
      <w:pPr>
        <w:pStyle w:val="Textocomentario"/>
        <w:rPr>
          <w:color w:val="00B0F0"/>
        </w:rPr>
      </w:pPr>
      <w:r w:rsidRPr="00CF5559">
        <w:rPr>
          <w:rStyle w:val="Refdecomentario"/>
          <w:color w:val="00B0F0"/>
        </w:rPr>
        <w:annotationRef/>
      </w:r>
      <w:r w:rsidRPr="00CF5559">
        <w:rPr>
          <w:color w:val="00B0F0"/>
        </w:rPr>
        <w:t>Esto ya se dijo en la especificación de herramientas a usar</w:t>
      </w:r>
    </w:p>
  </w:comment>
  <w:comment w:id="624" w:author="Luis" w:date="2015-02-23T00:06:00Z" w:initials="L">
    <w:p w14:paraId="32B91283" w14:textId="77777777" w:rsidR="00A604EC" w:rsidRDefault="00A604EC">
      <w:pPr>
        <w:pStyle w:val="Textocomentario"/>
      </w:pPr>
      <w:r>
        <w:rPr>
          <w:rStyle w:val="Refdecomentario"/>
        </w:rPr>
        <w:annotationRef/>
      </w:r>
      <w:r w:rsidRPr="00CF5559">
        <w:rPr>
          <w:color w:val="00B0F0"/>
        </w:rPr>
        <w:t>Esto quiere decir que su APP ya esta integrada, deployada y funcionando en la PNP e incluso han hecho comparaciones de metricas???</w:t>
      </w:r>
    </w:p>
  </w:comment>
  <w:comment w:id="637" w:author="Luis" w:date="2015-02-23T00:06:00Z" w:initials="L">
    <w:p w14:paraId="0107F94B" w14:textId="77777777" w:rsidR="00A604EC" w:rsidRDefault="00A604EC">
      <w:pPr>
        <w:pStyle w:val="Textocomentario"/>
      </w:pPr>
      <w:r>
        <w:rPr>
          <w:rStyle w:val="Refdecomentario"/>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66170E1" w15:done="0"/>
  <w15:commentEx w15:paraId="53343BCF" w15:done="0"/>
  <w15:commentEx w15:paraId="15E74666" w15:done="0"/>
  <w15:commentEx w15:paraId="6484747E" w15:done="0"/>
  <w15:commentEx w15:paraId="487603E1" w15:done="0"/>
  <w15:commentEx w15:paraId="727F9D1C" w15:done="0"/>
  <w15:commentEx w15:paraId="24BB3B3A" w15:done="0"/>
  <w15:commentEx w15:paraId="3DDBE3E2" w15:done="0"/>
  <w15:commentEx w15:paraId="37C21757" w15:done="0"/>
  <w15:commentEx w15:paraId="2C062DF6" w15:done="0"/>
  <w15:commentEx w15:paraId="041E098B" w15:done="0"/>
  <w15:commentEx w15:paraId="0F60BE70" w15:done="0"/>
  <w15:commentEx w15:paraId="0D769739" w15:done="0"/>
  <w15:commentEx w15:paraId="19941297" w15:done="0"/>
  <w15:commentEx w15:paraId="6099FD20" w15:done="0"/>
  <w15:commentEx w15:paraId="0E909F67" w15:done="0"/>
  <w15:commentEx w15:paraId="7674BE98" w15:done="0"/>
  <w15:commentEx w15:paraId="77C0C9BF" w15:done="0"/>
  <w15:commentEx w15:paraId="3A08A065" w15:done="0"/>
  <w15:commentEx w15:paraId="77FE0DD7" w15:done="0"/>
  <w15:commentEx w15:paraId="6865F86D" w15:done="0"/>
  <w15:commentEx w15:paraId="2AF8493D" w15:done="0"/>
  <w15:commentEx w15:paraId="121E6242" w15:done="0"/>
  <w15:commentEx w15:paraId="32AC4130" w15:done="0"/>
  <w15:commentEx w15:paraId="154DA5A8" w15:done="0"/>
  <w15:commentEx w15:paraId="5ED8E1FD" w15:done="0"/>
  <w15:commentEx w15:paraId="41629D72" w15:done="0"/>
  <w15:commentEx w15:paraId="2FD1CFC0" w15:done="0"/>
  <w15:commentEx w15:paraId="1F1BBD03" w15:done="0"/>
  <w15:commentEx w15:paraId="062EE1C7" w15:done="0"/>
  <w15:commentEx w15:paraId="4F983FEC" w15:done="0"/>
  <w15:commentEx w15:paraId="1ED91628" w15:done="0"/>
  <w15:commentEx w15:paraId="0933B2B5" w15:done="0"/>
  <w15:commentEx w15:paraId="1F5B89BF" w15:done="0"/>
  <w15:commentEx w15:paraId="15C01C83" w15:done="0"/>
  <w15:commentEx w15:paraId="061282F1" w15:done="0"/>
  <w15:commentEx w15:paraId="0F36179E" w15:done="0"/>
  <w15:commentEx w15:paraId="2934C77D" w15:done="0"/>
  <w15:commentEx w15:paraId="68D5DE00" w15:done="0"/>
  <w15:commentEx w15:paraId="6FB28CCD" w15:done="0"/>
  <w15:commentEx w15:paraId="2FD07668" w15:done="0"/>
  <w15:commentEx w15:paraId="6B5B36D7" w15:done="0"/>
  <w15:commentEx w15:paraId="2553C5C0" w15:done="0"/>
  <w15:commentEx w15:paraId="19D6231B" w15:done="0"/>
  <w15:commentEx w15:paraId="470D79CE" w15:done="0"/>
  <w15:commentEx w15:paraId="6B06BA1C" w15:done="0"/>
  <w15:commentEx w15:paraId="7C1EC20C" w15:done="0"/>
  <w15:commentEx w15:paraId="43074C8E" w15:done="0"/>
  <w15:commentEx w15:paraId="0A10C9B8" w15:done="0"/>
  <w15:commentEx w15:paraId="41173B0F" w15:done="0"/>
  <w15:commentEx w15:paraId="33419687" w15:done="0"/>
  <w15:commentEx w15:paraId="763877FB" w15:done="0"/>
  <w15:commentEx w15:paraId="6F5FC833" w15:done="0"/>
  <w15:commentEx w15:paraId="48903BA5" w15:done="0"/>
  <w15:commentEx w15:paraId="604D112A" w15:done="0"/>
  <w15:commentEx w15:paraId="07986B80" w15:done="0"/>
  <w15:commentEx w15:paraId="2B639A1F" w15:done="0"/>
  <w15:commentEx w15:paraId="7D60CEE9" w15:done="0"/>
  <w15:commentEx w15:paraId="05EEB071" w15:done="0"/>
  <w15:commentEx w15:paraId="30F392D4" w15:done="0"/>
  <w15:commentEx w15:paraId="0B549633" w15:done="0"/>
  <w15:commentEx w15:paraId="4712EB6F" w15:done="0"/>
  <w15:commentEx w15:paraId="3BDED10C" w15:done="0"/>
  <w15:commentEx w15:paraId="6E069D63" w15:done="0"/>
  <w15:commentEx w15:paraId="0ED0CB9D" w15:done="0"/>
  <w15:commentEx w15:paraId="7B200832" w15:done="0"/>
  <w15:commentEx w15:paraId="16E74EEB" w15:done="0"/>
  <w15:commentEx w15:paraId="42CB3E73" w15:done="0"/>
  <w15:commentEx w15:paraId="0A279AA5" w15:done="0"/>
  <w15:commentEx w15:paraId="2C646FC1" w15:done="0"/>
  <w15:commentEx w15:paraId="2420015A" w15:done="0"/>
  <w15:commentEx w15:paraId="7AE0A30C" w15:done="0"/>
  <w15:commentEx w15:paraId="16DBFCE5" w15:done="0"/>
  <w15:commentEx w15:paraId="1081A8A6" w15:done="0"/>
  <w15:commentEx w15:paraId="592F9868" w15:done="0"/>
  <w15:commentEx w15:paraId="11F6BF27" w15:done="0"/>
  <w15:commentEx w15:paraId="420FE7D3" w15:done="0"/>
  <w15:commentEx w15:paraId="773D6D61" w15:done="0"/>
  <w15:commentEx w15:paraId="0A9A1961" w15:done="0"/>
  <w15:commentEx w15:paraId="54CC4A85" w15:done="0"/>
  <w15:commentEx w15:paraId="3C53B791" w15:done="0"/>
  <w15:commentEx w15:paraId="72B61B0D" w15:done="0"/>
  <w15:commentEx w15:paraId="4F38B8B5" w15:done="0"/>
  <w15:commentEx w15:paraId="4E12E2AD" w15:done="0"/>
  <w15:commentEx w15:paraId="458EE867" w15:done="0"/>
  <w15:commentEx w15:paraId="1676A44B" w15:done="0"/>
  <w15:commentEx w15:paraId="608981CC" w15:done="0"/>
  <w15:commentEx w15:paraId="164563ED" w15:done="0"/>
  <w15:commentEx w15:paraId="7F173563" w15:done="0"/>
  <w15:commentEx w15:paraId="3868234E" w15:done="0"/>
  <w15:commentEx w15:paraId="0E1F496C" w15:done="0"/>
  <w15:commentEx w15:paraId="61505ECB" w15:done="0"/>
  <w15:commentEx w15:paraId="6351722D" w15:done="0"/>
  <w15:commentEx w15:paraId="46961FC9" w15:done="0"/>
  <w15:commentEx w15:paraId="084E2A08" w15:done="0"/>
  <w15:commentEx w15:paraId="39AF1760" w15:done="0"/>
  <w15:commentEx w15:paraId="0D2086A2" w15:done="0"/>
  <w15:commentEx w15:paraId="33D9B6A4" w15:done="0"/>
  <w15:commentEx w15:paraId="4240777D" w15:done="0"/>
  <w15:commentEx w15:paraId="3E34BBF2" w15:done="0"/>
  <w15:commentEx w15:paraId="0E4136C2" w15:done="0"/>
  <w15:commentEx w15:paraId="76DE65E6" w15:done="0"/>
  <w15:commentEx w15:paraId="4CF815F3" w15:done="0"/>
  <w15:commentEx w15:paraId="646EEC9B" w15:done="0"/>
  <w15:commentEx w15:paraId="0E77F4A4" w15:done="0"/>
  <w15:commentEx w15:paraId="2AF0F47F" w15:done="0"/>
  <w15:commentEx w15:paraId="78E07976" w15:done="0"/>
  <w15:commentEx w15:paraId="56A08F17" w15:done="0"/>
  <w15:commentEx w15:paraId="689E3C7F" w15:done="0"/>
  <w15:commentEx w15:paraId="1983B77F" w15:done="0"/>
  <w15:commentEx w15:paraId="6D233111" w15:done="0"/>
  <w15:commentEx w15:paraId="7A1E4046" w15:done="0"/>
  <w15:commentEx w15:paraId="7594BB3B" w15:done="0"/>
  <w15:commentEx w15:paraId="65DFC5BC" w15:done="0"/>
  <w15:commentEx w15:paraId="54B1AE83" w15:done="0"/>
  <w15:commentEx w15:paraId="3F80C30A" w15:done="0"/>
  <w15:commentEx w15:paraId="7693468B" w15:done="0"/>
  <w15:commentEx w15:paraId="0B064267" w15:done="0"/>
  <w15:commentEx w15:paraId="0A2E1F4C" w15:done="0"/>
  <w15:commentEx w15:paraId="26734ABA" w15:done="0"/>
  <w15:commentEx w15:paraId="30068A2D" w15:done="0"/>
  <w15:commentEx w15:paraId="05EFBA91" w15:done="0"/>
  <w15:commentEx w15:paraId="58D4F476" w15:done="0"/>
  <w15:commentEx w15:paraId="7CB33E03" w15:done="0"/>
  <w15:commentEx w15:paraId="035EEF8E" w15:done="0"/>
  <w15:commentEx w15:paraId="6C18D4CE" w15:done="0"/>
  <w15:commentEx w15:paraId="0FA8C1D9" w15:done="0"/>
  <w15:commentEx w15:paraId="58216198" w15:done="0"/>
  <w15:commentEx w15:paraId="13A9F42A" w15:done="0"/>
  <w15:commentEx w15:paraId="7A08B0F7" w15:done="0"/>
  <w15:commentEx w15:paraId="3A79FF66" w15:done="0"/>
  <w15:commentEx w15:paraId="7547B5B5" w15:done="0"/>
  <w15:commentEx w15:paraId="5B12CFCC" w15:done="0"/>
  <w15:commentEx w15:paraId="7BBAA670" w15:done="0"/>
  <w15:commentEx w15:paraId="42901504" w15:done="0"/>
  <w15:commentEx w15:paraId="2C831DE2" w15:done="0"/>
  <w15:commentEx w15:paraId="3D1E425D" w15:done="0"/>
  <w15:commentEx w15:paraId="4CE4CCC4" w15:done="0"/>
  <w15:commentEx w15:paraId="00905306" w15:done="0"/>
  <w15:commentEx w15:paraId="3BCDBC29" w15:done="0"/>
  <w15:commentEx w15:paraId="5EB84676" w15:done="0"/>
  <w15:commentEx w15:paraId="5E7412CE" w15:done="0"/>
  <w15:commentEx w15:paraId="26023EEE" w15:done="0"/>
  <w15:commentEx w15:paraId="3F34FEFC" w15:done="0"/>
  <w15:commentEx w15:paraId="6F26F12C" w15:done="0"/>
  <w15:commentEx w15:paraId="43FF06D7" w15:done="0"/>
  <w15:commentEx w15:paraId="29B648A3" w15:done="0"/>
  <w15:commentEx w15:paraId="510D6995" w15:done="0"/>
  <w15:commentEx w15:paraId="0A986734" w15:done="0"/>
  <w15:commentEx w15:paraId="13BBE2DA" w15:done="0"/>
  <w15:commentEx w15:paraId="29FA7813" w15:done="0"/>
  <w15:commentEx w15:paraId="08DD3132" w15:done="0"/>
  <w15:commentEx w15:paraId="28B4F8CC" w15:done="0"/>
  <w15:commentEx w15:paraId="41B97556" w15:done="0"/>
  <w15:commentEx w15:paraId="02D74C2C" w15:done="0"/>
  <w15:commentEx w15:paraId="1891E4FD" w15:done="0"/>
  <w15:commentEx w15:paraId="300A8FCF" w15:done="0"/>
  <w15:commentEx w15:paraId="203BD723" w15:done="0"/>
  <w15:commentEx w15:paraId="32B91283" w15:done="0"/>
  <w15:commentEx w15:paraId="0107F94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AFB0A0" w14:textId="77777777" w:rsidR="00C82CAF" w:rsidRDefault="00C82CAF" w:rsidP="000E1D06">
      <w:pPr>
        <w:spacing w:after="0" w:line="240" w:lineRule="auto"/>
      </w:pPr>
      <w:r>
        <w:separator/>
      </w:r>
    </w:p>
  </w:endnote>
  <w:endnote w:type="continuationSeparator" w:id="0">
    <w:p w14:paraId="4F03B8FD" w14:textId="77777777" w:rsidR="00C82CAF" w:rsidRDefault="00C82CAF" w:rsidP="000E1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MT">
    <w:altName w:val="Arial Unicode MS"/>
    <w:panose1 w:val="00000000000000000000"/>
    <w:charset w:val="88"/>
    <w:family w:val="auto"/>
    <w:notTrueType/>
    <w:pitch w:val="default"/>
    <w:sig w:usb0="00000001" w:usb1="08080000" w:usb2="00000010" w:usb3="00000000" w:csb0="00100000" w:csb1="00000000"/>
  </w:font>
  <w:font w:name="Arial Unicode MS">
    <w:panose1 w:val="020B0604020202020204"/>
    <w:charset w:val="80"/>
    <w:family w:val="swiss"/>
    <w:pitch w:val="variable"/>
    <w:sig w:usb0="F7FFAFFF" w:usb1="E9DFFFFF" w:usb2="0000003F" w:usb3="00000000" w:csb0="003F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070"/>
      <w:gridCol w:w="3867"/>
    </w:tblGrid>
    <w:tr w:rsidR="00A604EC" w14:paraId="77D46BC4" w14:textId="77777777">
      <w:trPr>
        <w:trHeight w:hRule="exact" w:val="115"/>
        <w:jc w:val="center"/>
      </w:trPr>
      <w:tc>
        <w:tcPr>
          <w:tcW w:w="4686" w:type="dxa"/>
          <w:shd w:val="clear" w:color="auto" w:fill="4F81BD" w:themeFill="accent1"/>
          <w:tcMar>
            <w:top w:w="0" w:type="dxa"/>
            <w:bottom w:w="0" w:type="dxa"/>
          </w:tcMar>
        </w:tcPr>
        <w:p w14:paraId="3D831249" w14:textId="77777777" w:rsidR="00A604EC" w:rsidRDefault="00A604EC">
          <w:pPr>
            <w:pStyle w:val="Encabezado"/>
            <w:rPr>
              <w:caps/>
              <w:sz w:val="18"/>
            </w:rPr>
          </w:pPr>
        </w:p>
      </w:tc>
      <w:tc>
        <w:tcPr>
          <w:tcW w:w="4674" w:type="dxa"/>
          <w:shd w:val="clear" w:color="auto" w:fill="4F81BD" w:themeFill="accent1"/>
          <w:tcMar>
            <w:top w:w="0" w:type="dxa"/>
            <w:bottom w:w="0" w:type="dxa"/>
          </w:tcMar>
        </w:tcPr>
        <w:p w14:paraId="68614D03" w14:textId="77777777" w:rsidR="00A604EC" w:rsidRDefault="00A604EC">
          <w:pPr>
            <w:pStyle w:val="Encabezado"/>
            <w:jc w:val="right"/>
            <w:rPr>
              <w:caps/>
              <w:sz w:val="18"/>
            </w:rPr>
          </w:pPr>
        </w:p>
      </w:tc>
    </w:tr>
    <w:tr w:rsidR="00A604EC" w14:paraId="50AB9F84" w14:textId="77777777">
      <w:trPr>
        <w:jc w:val="center"/>
      </w:trPr>
      <w:sdt>
        <w:sdtPr>
          <w:rPr>
            <w:caps/>
            <w:color w:val="808080" w:themeColor="background1" w:themeShade="80"/>
            <w:sz w:val="18"/>
            <w:szCs w:val="18"/>
          </w:rPr>
          <w:alias w:val="Autor"/>
          <w:tag w:val=""/>
          <w:id w:val="-57759345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B372BD3" w14:textId="0CC1CDD7" w:rsidR="00A604EC" w:rsidRDefault="00A604EC">
              <w:pPr>
                <w:pStyle w:val="Piedepgina"/>
                <w:rPr>
                  <w:caps/>
                  <w:color w:val="808080" w:themeColor="background1" w:themeShade="80"/>
                  <w:sz w:val="18"/>
                  <w:szCs w:val="18"/>
                </w:rPr>
              </w:pPr>
              <w:del w:id="511" w:author="Edwin Huamaní" w:date="2015-02-23T04:50:00Z">
                <w:r w:rsidDel="00CF5559">
                  <w:rPr>
                    <w:caps/>
                    <w:color w:val="808080" w:themeColor="background1" w:themeShade="80"/>
                    <w:sz w:val="18"/>
                    <w:szCs w:val="18"/>
                  </w:rPr>
                  <w:delText xml:space="preserve">Sistema Móvil para Consulta de Requisitorias PNP App Requisitorias </w:delText>
                </w:r>
              </w:del>
              <w:ins w:id="512" w:author="Edwin Huamaní" w:date="2015-02-23T04:50:00Z">
                <w:r>
                  <w:rPr>
                    <w:caps/>
                    <w:color w:val="808080" w:themeColor="background1" w:themeShade="80"/>
                    <w:sz w:val="18"/>
                    <w:szCs w:val="18"/>
                  </w:rPr>
                  <w:t>Sistema Móvil para Consulta de Requisitorias PNP App Requisitorias</w:t>
                </w:r>
              </w:ins>
            </w:p>
          </w:tc>
        </w:sdtContent>
      </w:sdt>
      <w:tc>
        <w:tcPr>
          <w:tcW w:w="4674" w:type="dxa"/>
          <w:shd w:val="clear" w:color="auto" w:fill="auto"/>
          <w:vAlign w:val="center"/>
        </w:tcPr>
        <w:p w14:paraId="7E990D99" w14:textId="77777777" w:rsidR="00A604EC" w:rsidRDefault="00A604EC">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C60F17" w:rsidRPr="00C60F17">
            <w:rPr>
              <w:caps/>
              <w:noProof/>
              <w:color w:val="808080" w:themeColor="background1" w:themeShade="80"/>
              <w:sz w:val="18"/>
              <w:szCs w:val="18"/>
              <w:lang w:val="es-ES"/>
            </w:rPr>
            <w:t>21</w:t>
          </w:r>
          <w:r>
            <w:rPr>
              <w:caps/>
              <w:color w:val="808080" w:themeColor="background1" w:themeShade="80"/>
              <w:sz w:val="18"/>
              <w:szCs w:val="18"/>
            </w:rPr>
            <w:fldChar w:fldCharType="end"/>
          </w:r>
        </w:p>
      </w:tc>
    </w:tr>
  </w:tbl>
  <w:p w14:paraId="63136B62" w14:textId="77777777" w:rsidR="00A604EC" w:rsidRPr="002F5974" w:rsidRDefault="00A604EC" w:rsidP="008D29D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BCC299" w14:textId="77777777" w:rsidR="00A604EC" w:rsidRPr="00721853" w:rsidRDefault="00A604EC" w:rsidP="00721853">
    <w:pPr>
      <w:pStyle w:val="Piedepgina"/>
      <w:tabs>
        <w:tab w:val="clear" w:pos="4252"/>
        <w:tab w:val="clear" w:pos="8504"/>
        <w:tab w:val="center" w:pos="4110"/>
      </w:tabs>
      <w:rPr>
        <w:sz w:val="10"/>
      </w:rPr>
    </w:pPr>
    <w:r>
      <w:rPr>
        <w:rFonts w:ascii="Arial" w:eastAsia="Times New Roman" w:hAnsi="Arial" w:cs="Arial"/>
        <w:b/>
        <w:bCs/>
        <w:color w:val="000000"/>
        <w:sz w:val="18"/>
        <w:szCs w:val="36"/>
        <w:lang w:eastAsia="es-PE"/>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BB2B0C" w14:textId="77777777" w:rsidR="00C82CAF" w:rsidRDefault="00C82CAF" w:rsidP="000E1D06">
      <w:pPr>
        <w:spacing w:after="0" w:line="240" w:lineRule="auto"/>
      </w:pPr>
      <w:r>
        <w:separator/>
      </w:r>
    </w:p>
  </w:footnote>
  <w:footnote w:type="continuationSeparator" w:id="0">
    <w:p w14:paraId="0922F73E" w14:textId="77777777" w:rsidR="00C82CAF" w:rsidRDefault="00C82CAF" w:rsidP="000E1D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3"/>
      <w:gridCol w:w="2604"/>
      <w:gridCol w:w="2730"/>
    </w:tblGrid>
    <w:tr w:rsidR="00A604EC" w14:paraId="35C37459" w14:textId="77777777" w:rsidTr="002F5974">
      <w:tc>
        <w:tcPr>
          <w:tcW w:w="2786" w:type="dxa"/>
          <w:vAlign w:val="bottom"/>
        </w:tcPr>
        <w:p w14:paraId="725A0B9A" w14:textId="2D5BF91E" w:rsidR="00A604EC" w:rsidRPr="002F5974" w:rsidRDefault="00A604EC" w:rsidP="002F5974">
          <w:pPr>
            <w:pStyle w:val="Encabezado"/>
            <w:rPr>
              <w:rFonts w:ascii="Arial" w:hAnsi="Arial" w:cs="Arial"/>
              <w:b/>
              <w:sz w:val="24"/>
              <w:szCs w:val="24"/>
            </w:rPr>
          </w:pPr>
        </w:p>
      </w:tc>
      <w:tc>
        <w:tcPr>
          <w:tcW w:w="2787" w:type="dxa"/>
          <w:vAlign w:val="center"/>
        </w:tcPr>
        <w:p w14:paraId="037BFB2D" w14:textId="77777777" w:rsidR="00A604EC" w:rsidRDefault="00A604EC" w:rsidP="002F5974">
          <w:pPr>
            <w:pStyle w:val="Encabezado"/>
            <w:jc w:val="center"/>
          </w:pPr>
        </w:p>
      </w:tc>
      <w:tc>
        <w:tcPr>
          <w:tcW w:w="2787" w:type="dxa"/>
          <w:vAlign w:val="center"/>
        </w:tcPr>
        <w:p w14:paraId="465F93F0" w14:textId="77777777" w:rsidR="00A604EC" w:rsidRDefault="00A604EC" w:rsidP="002F5974">
          <w:pPr>
            <w:pStyle w:val="Encabezado"/>
            <w:jc w:val="right"/>
          </w:pPr>
        </w:p>
        <w:p w14:paraId="5BBB2691" w14:textId="77777777" w:rsidR="00A604EC" w:rsidRDefault="00A604EC" w:rsidP="002F5974">
          <w:pPr>
            <w:pStyle w:val="Encabezado"/>
            <w:jc w:val="right"/>
          </w:pPr>
          <w:r w:rsidRPr="002F5974">
            <w:rPr>
              <w:noProof/>
              <w:lang w:eastAsia="es-PE"/>
            </w:rPr>
            <w:drawing>
              <wp:inline distT="0" distB="0" distL="0" distR="0" wp14:anchorId="1C9CD9E9" wp14:editId="5CB472A3">
                <wp:extent cx="1121434" cy="340360"/>
                <wp:effectExtent l="0" t="0" r="2540" b="2540"/>
                <wp:docPr id="63" name="Imagen 23" descr="F:\TITULACION 2013 SISE\SIS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ITULACION 2013 SISE\SISE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3595" cy="362261"/>
                        </a:xfrm>
                        <a:prstGeom prst="rect">
                          <a:avLst/>
                        </a:prstGeom>
                        <a:noFill/>
                        <a:ln>
                          <a:noFill/>
                        </a:ln>
                      </pic:spPr>
                    </pic:pic>
                  </a:graphicData>
                </a:graphic>
              </wp:inline>
            </w:drawing>
          </w:r>
        </w:p>
      </w:tc>
    </w:tr>
  </w:tbl>
  <w:p w14:paraId="265354D9" w14:textId="65F62BBA" w:rsidR="00A604EC" w:rsidRDefault="00A604EC">
    <w:pPr>
      <w:pStyle w:val="Encabezado"/>
    </w:pPr>
    <w:r>
      <w:rPr>
        <w:noProof/>
        <w:lang w:eastAsia="es-PE"/>
      </w:rPr>
      <mc:AlternateContent>
        <mc:Choice Requires="wps">
          <w:drawing>
            <wp:anchor distT="0" distB="0" distL="114300" distR="114300" simplePos="0" relativeHeight="251659264" behindDoc="0" locked="0" layoutInCell="1" allowOverlap="1" wp14:anchorId="2FF860E1" wp14:editId="1A9B0E4B">
              <wp:simplePos x="0" y="0"/>
              <wp:positionH relativeFrom="column">
                <wp:posOffset>-449580</wp:posOffset>
              </wp:positionH>
              <wp:positionV relativeFrom="paragraph">
                <wp:posOffset>7620</wp:posOffset>
              </wp:positionV>
              <wp:extent cx="5476875" cy="0"/>
              <wp:effectExtent l="38100" t="38100" r="66675" b="95250"/>
              <wp:wrapNone/>
              <wp:docPr id="2" name="Conector recto 2"/>
              <wp:cNvGraphicFramePr/>
              <a:graphic xmlns:a="http://schemas.openxmlformats.org/drawingml/2006/main">
                <a:graphicData uri="http://schemas.microsoft.com/office/word/2010/wordprocessingShape">
                  <wps:wsp>
                    <wps:cNvCnPr/>
                    <wps:spPr>
                      <a:xfrm flipV="1">
                        <a:off x="0" y="0"/>
                        <a:ext cx="5476875"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58050"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6pt" to="395.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iHwQEAAMkDAAAOAAAAZHJzL2Uyb0RvYy54bWysU02P0zAQvSPxHyzfadqI7q6ipnvoCi4I&#10;KmC5e51xY8lfGpsm/feMnTQgQCCt9uJ47Hlv5j1PdvejNewMGLV3Ld+s1pyBk77T7tTyx6/v3txx&#10;FpNwnTDeQcsvEPn9/vWr3RAaqH3vTQfIiMTFZggt71MKTVVF2YMVceUDOLpUHq1IFOKp6lAMxG5N&#10;Va/XN9XgsQvoJcRIpw/TJd8XfqVApk9KRUjMtJx6S2XFsj7ltdrvRHNCEXot5zbEM7qwQjsqulA9&#10;iCTYd9R/UFkt0Uev0kp6W3mltISigdRs1r+p+dKLAEULmRPDYlN8OVr58XxEpruW15w5YemJDvRQ&#10;MnlkmD+szh4NITaUenBHnKMYjpgFjwotU0aHb/T8xQISxcbi8GVxGMbEJB1u397e3N1uOZPXu2qi&#10;yFQBY3oP3rK8abnRLosXjTh/iInKUuo1hYLc0tRE2aWLgZxs3GdQJIiK1QVdRgkOBtlZ0BAIKcGl&#10;bRZFfCU7w5Q2ZgGu/w+c8zMUypgt4MmEf1ZdEKWyd2kBW+08/q16Gjdzy2rKvzow6c4WPPnuUp6n&#10;WEPzUhTOs50H8te4wH/+gfsfAAAA//8DAFBLAwQUAAYACAAAACEAxgppFtcAAAAHAQAADwAAAGRy&#10;cy9kb3ducmV2LnhtbEyOwU7DMBBE70j8g7VI3NpNK5TQEKdCSHDhROkHOPaSRMTrELtt8vcsXOA4&#10;eqOZV+1nP6gzTbEPrGGzzkAR2+B6bjUc359X96BiMuzMEJg0LBRhX19fVaZ04cJvdD6kVskIx9Jo&#10;6FIaS8RoO/ImrsNILOwjTN4kiVOLbjIXGfcDbrMsR296lofOjPTUkf08nLyGgLjYJd99zY5fbM74&#10;WtzNjda3N/PjA6hEc/orw4++qEMtTk04sYtq0LAqMlFPAraghBe7TQGq+c1YV/jfv/4GAAD//wMA&#10;UEsBAi0AFAAGAAgAAAAhALaDOJL+AAAA4QEAABMAAAAAAAAAAAAAAAAAAAAAAFtDb250ZW50X1R5&#10;cGVzXS54bWxQSwECLQAUAAYACAAAACEAOP0h/9YAAACUAQAACwAAAAAAAAAAAAAAAAAvAQAAX3Jl&#10;bHMvLnJlbHNQSwECLQAUAAYACAAAACEA/NBYh8EBAADJAwAADgAAAAAAAAAAAAAAAAAuAgAAZHJz&#10;L2Uyb0RvYy54bWxQSwECLQAUAAYACAAAACEAxgppFtcAAAAHAQAADwAAAAAAAAAAAAAAAAAbBAAA&#10;ZHJzL2Rvd25yZXYueG1sUEsFBgAAAAAEAAQA8wAAAB8FAAAAAA==&#10;" strokecolor="#4bacc6 [3208]" strokeweight="2pt">
              <v:shadow on="t" color="black" opacity="24903f" origin=",.5" offset="0,.55556mm"/>
            </v:line>
          </w:pict>
        </mc:Fallback>
      </mc:AlternateContent>
    </w:r>
  </w:p>
  <w:p w14:paraId="65EACC7E" w14:textId="77777777" w:rsidR="00A604EC" w:rsidRDefault="00A604E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1F5A5" w14:textId="77777777" w:rsidR="00A604EC" w:rsidRDefault="00A604EC">
    <w:pPr>
      <w:pStyle w:val="Encabezado"/>
      <w:jc w:val="center"/>
    </w:pPr>
  </w:p>
  <w:p w14:paraId="25D95D7C" w14:textId="77777777" w:rsidR="00A604EC" w:rsidRDefault="00A604E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41113"/>
    <w:multiLevelType w:val="multilevel"/>
    <w:tmpl w:val="DBD8AD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4642CEE"/>
    <w:multiLevelType w:val="hybridMultilevel"/>
    <w:tmpl w:val="AE2EC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627C9C"/>
    <w:multiLevelType w:val="hybridMultilevel"/>
    <w:tmpl w:val="13E24044"/>
    <w:lvl w:ilvl="0" w:tplc="D7E62F0E">
      <w:start w:val="1"/>
      <w:numFmt w:val="bullet"/>
      <w:lvlText w:val=""/>
      <w:lvlJc w:val="left"/>
      <w:pPr>
        <w:ind w:left="1428" w:hanging="360"/>
      </w:pPr>
      <w:rPr>
        <w:rFonts w:ascii="Symbol" w:hAnsi="Symbol" w:hint="default"/>
        <w:color w:val="auto"/>
      </w:rPr>
    </w:lvl>
    <w:lvl w:ilvl="1" w:tplc="0C0A0001">
      <w:start w:val="1"/>
      <w:numFmt w:val="bullet"/>
      <w:lvlText w:val=""/>
      <w:lvlJc w:val="left"/>
      <w:pPr>
        <w:ind w:left="2148" w:hanging="360"/>
      </w:pPr>
      <w:rPr>
        <w:rFonts w:ascii="Symbol" w:hAnsi="Symbol" w:hint="default"/>
      </w:rPr>
    </w:lvl>
    <w:lvl w:ilvl="2" w:tplc="280A0005">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
    <w:nsid w:val="07BF5310"/>
    <w:multiLevelType w:val="hybridMultilevel"/>
    <w:tmpl w:val="B2E2FA14"/>
    <w:lvl w:ilvl="0" w:tplc="280A0001">
      <w:start w:val="1"/>
      <w:numFmt w:val="bullet"/>
      <w:lvlText w:val=""/>
      <w:lvlJc w:val="left"/>
      <w:pPr>
        <w:ind w:left="24" w:hanging="360"/>
      </w:pPr>
      <w:rPr>
        <w:rFonts w:ascii="Symbol" w:hAnsi="Symbol" w:hint="default"/>
      </w:rPr>
    </w:lvl>
    <w:lvl w:ilvl="1" w:tplc="280A0003">
      <w:start w:val="1"/>
      <w:numFmt w:val="bullet"/>
      <w:lvlText w:val="o"/>
      <w:lvlJc w:val="left"/>
      <w:pPr>
        <w:ind w:left="744" w:hanging="360"/>
      </w:pPr>
      <w:rPr>
        <w:rFonts w:ascii="Courier New" w:hAnsi="Courier New" w:cs="Courier New" w:hint="default"/>
      </w:rPr>
    </w:lvl>
    <w:lvl w:ilvl="2" w:tplc="280A0005">
      <w:start w:val="1"/>
      <w:numFmt w:val="bullet"/>
      <w:lvlText w:val=""/>
      <w:lvlJc w:val="left"/>
      <w:pPr>
        <w:ind w:left="1464" w:hanging="360"/>
      </w:pPr>
      <w:rPr>
        <w:rFonts w:ascii="Wingdings" w:hAnsi="Wingdings" w:hint="default"/>
      </w:rPr>
    </w:lvl>
    <w:lvl w:ilvl="3" w:tplc="280A0001">
      <w:start w:val="1"/>
      <w:numFmt w:val="bullet"/>
      <w:lvlText w:val=""/>
      <w:lvlJc w:val="left"/>
      <w:pPr>
        <w:ind w:left="2184" w:hanging="360"/>
      </w:pPr>
      <w:rPr>
        <w:rFonts w:ascii="Symbol" w:hAnsi="Symbol" w:hint="default"/>
      </w:rPr>
    </w:lvl>
    <w:lvl w:ilvl="4" w:tplc="280A0003" w:tentative="1">
      <w:start w:val="1"/>
      <w:numFmt w:val="bullet"/>
      <w:lvlText w:val="o"/>
      <w:lvlJc w:val="left"/>
      <w:pPr>
        <w:ind w:left="2904" w:hanging="360"/>
      </w:pPr>
      <w:rPr>
        <w:rFonts w:ascii="Courier New" w:hAnsi="Courier New" w:cs="Courier New" w:hint="default"/>
      </w:rPr>
    </w:lvl>
    <w:lvl w:ilvl="5" w:tplc="280A0005" w:tentative="1">
      <w:start w:val="1"/>
      <w:numFmt w:val="bullet"/>
      <w:lvlText w:val=""/>
      <w:lvlJc w:val="left"/>
      <w:pPr>
        <w:ind w:left="3624" w:hanging="360"/>
      </w:pPr>
      <w:rPr>
        <w:rFonts w:ascii="Wingdings" w:hAnsi="Wingdings" w:hint="default"/>
      </w:rPr>
    </w:lvl>
    <w:lvl w:ilvl="6" w:tplc="280A0001" w:tentative="1">
      <w:start w:val="1"/>
      <w:numFmt w:val="bullet"/>
      <w:lvlText w:val=""/>
      <w:lvlJc w:val="left"/>
      <w:pPr>
        <w:ind w:left="4344" w:hanging="360"/>
      </w:pPr>
      <w:rPr>
        <w:rFonts w:ascii="Symbol" w:hAnsi="Symbol" w:hint="default"/>
      </w:rPr>
    </w:lvl>
    <w:lvl w:ilvl="7" w:tplc="280A0003" w:tentative="1">
      <w:start w:val="1"/>
      <w:numFmt w:val="bullet"/>
      <w:lvlText w:val="o"/>
      <w:lvlJc w:val="left"/>
      <w:pPr>
        <w:ind w:left="5064" w:hanging="360"/>
      </w:pPr>
      <w:rPr>
        <w:rFonts w:ascii="Courier New" w:hAnsi="Courier New" w:cs="Courier New" w:hint="default"/>
      </w:rPr>
    </w:lvl>
    <w:lvl w:ilvl="8" w:tplc="280A0005" w:tentative="1">
      <w:start w:val="1"/>
      <w:numFmt w:val="bullet"/>
      <w:lvlText w:val=""/>
      <w:lvlJc w:val="left"/>
      <w:pPr>
        <w:ind w:left="5784" w:hanging="360"/>
      </w:pPr>
      <w:rPr>
        <w:rFonts w:ascii="Wingdings" w:hAnsi="Wingdings" w:hint="default"/>
      </w:rPr>
    </w:lvl>
  </w:abstractNum>
  <w:abstractNum w:abstractNumId="4">
    <w:nsid w:val="0A395432"/>
    <w:multiLevelType w:val="hybridMultilevel"/>
    <w:tmpl w:val="A0CE941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0C622FB2"/>
    <w:multiLevelType w:val="hybridMultilevel"/>
    <w:tmpl w:val="EE6400D4"/>
    <w:lvl w:ilvl="0" w:tplc="B5E0C5CC">
      <w:start w:val="1"/>
      <w:numFmt w:val="lowerLetter"/>
      <w:lvlText w:val="%1."/>
      <w:lvlJc w:val="left"/>
      <w:pPr>
        <w:ind w:left="720" w:hanging="360"/>
      </w:pPr>
      <w:rPr>
        <w:b/>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0E934693"/>
    <w:multiLevelType w:val="hybridMultilevel"/>
    <w:tmpl w:val="9C0AA4AC"/>
    <w:lvl w:ilvl="0" w:tplc="C65C4004">
      <w:start w:val="1"/>
      <w:numFmt w:val="lowerLetter"/>
      <w:lvlText w:val="%1."/>
      <w:lvlJc w:val="left"/>
      <w:pPr>
        <w:ind w:left="1428" w:hanging="360"/>
      </w:pPr>
      <w:rPr>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
    <w:nsid w:val="0F1A7A41"/>
    <w:multiLevelType w:val="hybridMultilevel"/>
    <w:tmpl w:val="60F40CFA"/>
    <w:lvl w:ilvl="0" w:tplc="396AF5AA">
      <w:start w:val="1"/>
      <w:numFmt w:val="lowerLetter"/>
      <w:lvlText w:val="%1."/>
      <w:lvlJc w:val="left"/>
      <w:pPr>
        <w:ind w:left="1570" w:hanging="360"/>
      </w:pPr>
      <w:rPr>
        <w:b/>
      </w:rPr>
    </w:lvl>
    <w:lvl w:ilvl="1" w:tplc="280A0019" w:tentative="1">
      <w:start w:val="1"/>
      <w:numFmt w:val="lowerLetter"/>
      <w:lvlText w:val="%2."/>
      <w:lvlJc w:val="left"/>
      <w:pPr>
        <w:ind w:left="2290" w:hanging="360"/>
      </w:pPr>
    </w:lvl>
    <w:lvl w:ilvl="2" w:tplc="280A001B" w:tentative="1">
      <w:start w:val="1"/>
      <w:numFmt w:val="lowerRoman"/>
      <w:lvlText w:val="%3."/>
      <w:lvlJc w:val="right"/>
      <w:pPr>
        <w:ind w:left="3010" w:hanging="180"/>
      </w:pPr>
    </w:lvl>
    <w:lvl w:ilvl="3" w:tplc="280A000F" w:tentative="1">
      <w:start w:val="1"/>
      <w:numFmt w:val="decimal"/>
      <w:lvlText w:val="%4."/>
      <w:lvlJc w:val="left"/>
      <w:pPr>
        <w:ind w:left="3730" w:hanging="360"/>
      </w:pPr>
    </w:lvl>
    <w:lvl w:ilvl="4" w:tplc="280A0019" w:tentative="1">
      <w:start w:val="1"/>
      <w:numFmt w:val="lowerLetter"/>
      <w:lvlText w:val="%5."/>
      <w:lvlJc w:val="left"/>
      <w:pPr>
        <w:ind w:left="4450" w:hanging="360"/>
      </w:pPr>
    </w:lvl>
    <w:lvl w:ilvl="5" w:tplc="280A001B" w:tentative="1">
      <w:start w:val="1"/>
      <w:numFmt w:val="lowerRoman"/>
      <w:lvlText w:val="%6."/>
      <w:lvlJc w:val="right"/>
      <w:pPr>
        <w:ind w:left="5170" w:hanging="180"/>
      </w:pPr>
    </w:lvl>
    <w:lvl w:ilvl="6" w:tplc="280A000F" w:tentative="1">
      <w:start w:val="1"/>
      <w:numFmt w:val="decimal"/>
      <w:lvlText w:val="%7."/>
      <w:lvlJc w:val="left"/>
      <w:pPr>
        <w:ind w:left="5890" w:hanging="360"/>
      </w:pPr>
    </w:lvl>
    <w:lvl w:ilvl="7" w:tplc="280A0019" w:tentative="1">
      <w:start w:val="1"/>
      <w:numFmt w:val="lowerLetter"/>
      <w:lvlText w:val="%8."/>
      <w:lvlJc w:val="left"/>
      <w:pPr>
        <w:ind w:left="6610" w:hanging="360"/>
      </w:pPr>
    </w:lvl>
    <w:lvl w:ilvl="8" w:tplc="280A001B" w:tentative="1">
      <w:start w:val="1"/>
      <w:numFmt w:val="lowerRoman"/>
      <w:lvlText w:val="%9."/>
      <w:lvlJc w:val="right"/>
      <w:pPr>
        <w:ind w:left="7330" w:hanging="180"/>
      </w:pPr>
    </w:lvl>
  </w:abstractNum>
  <w:abstractNum w:abstractNumId="8">
    <w:nsid w:val="1276647D"/>
    <w:multiLevelType w:val="hybridMultilevel"/>
    <w:tmpl w:val="37F65DF8"/>
    <w:lvl w:ilvl="0" w:tplc="8DC8D0FC">
      <w:start w:val="1"/>
      <w:numFmt w:val="lowerLetter"/>
      <w:lvlText w:val="%1."/>
      <w:lvlJc w:val="left"/>
      <w:pPr>
        <w:ind w:left="1428" w:hanging="360"/>
      </w:pPr>
      <w:rPr>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9">
    <w:nsid w:val="18FF18AC"/>
    <w:multiLevelType w:val="multilevel"/>
    <w:tmpl w:val="8C52C08A"/>
    <w:lvl w:ilvl="0">
      <w:start w:val="1"/>
      <w:numFmt w:val="decimal"/>
      <w:lvlText w:val="%1"/>
      <w:lvlJc w:val="left"/>
      <w:pPr>
        <w:ind w:left="480" w:hanging="480"/>
      </w:pPr>
      <w:rPr>
        <w:rFonts w:hint="default"/>
      </w:rPr>
    </w:lvl>
    <w:lvl w:ilvl="1">
      <w:start w:val="5"/>
      <w:numFmt w:val="decimal"/>
      <w:lvlText w:val="%1.%2"/>
      <w:lvlJc w:val="left"/>
      <w:pPr>
        <w:ind w:left="502" w:hanging="48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786" w:hanging="72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190" w:hanging="1080"/>
      </w:pPr>
      <w:rPr>
        <w:rFonts w:hint="default"/>
      </w:rPr>
    </w:lvl>
    <w:lvl w:ilvl="6">
      <w:start w:val="1"/>
      <w:numFmt w:val="decimal"/>
      <w:lvlText w:val="%1.%2.%3.%4.%5.%6.%7"/>
      <w:lvlJc w:val="left"/>
      <w:pPr>
        <w:ind w:left="1572" w:hanging="1440"/>
      </w:pPr>
      <w:rPr>
        <w:rFonts w:hint="default"/>
      </w:rPr>
    </w:lvl>
    <w:lvl w:ilvl="7">
      <w:start w:val="1"/>
      <w:numFmt w:val="decimal"/>
      <w:lvlText w:val="%1.%2.%3.%4.%5.%6.%7.%8"/>
      <w:lvlJc w:val="left"/>
      <w:pPr>
        <w:ind w:left="1594" w:hanging="1440"/>
      </w:pPr>
      <w:rPr>
        <w:rFonts w:hint="default"/>
      </w:rPr>
    </w:lvl>
    <w:lvl w:ilvl="8">
      <w:start w:val="1"/>
      <w:numFmt w:val="decimal"/>
      <w:lvlText w:val="%1.%2.%3.%4.%5.%6.%7.%8.%9"/>
      <w:lvlJc w:val="left"/>
      <w:pPr>
        <w:ind w:left="1976" w:hanging="1800"/>
      </w:pPr>
      <w:rPr>
        <w:rFonts w:hint="default"/>
      </w:rPr>
    </w:lvl>
  </w:abstractNum>
  <w:abstractNum w:abstractNumId="10">
    <w:nsid w:val="1A0C661C"/>
    <w:multiLevelType w:val="hybridMultilevel"/>
    <w:tmpl w:val="25CE9E72"/>
    <w:lvl w:ilvl="0" w:tplc="FF7017C0">
      <w:start w:val="1"/>
      <w:numFmt w:val="lowerLetter"/>
      <w:lvlText w:val="%1."/>
      <w:lvlJc w:val="left"/>
      <w:pPr>
        <w:ind w:left="1080" w:hanging="360"/>
      </w:pPr>
      <w:rPr>
        <w:b/>
      </w:rPr>
    </w:lvl>
    <w:lvl w:ilvl="1" w:tplc="280A0019">
      <w:start w:val="1"/>
      <w:numFmt w:val="lowerLetter"/>
      <w:lvlText w:val="%2."/>
      <w:lvlJc w:val="left"/>
      <w:pPr>
        <w:ind w:left="1800" w:hanging="360"/>
      </w:pPr>
    </w:lvl>
    <w:lvl w:ilvl="2" w:tplc="280A001B">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1">
    <w:nsid w:val="1CFE7474"/>
    <w:multiLevelType w:val="hybridMultilevel"/>
    <w:tmpl w:val="AD22716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nsid w:val="1F8E5139"/>
    <w:multiLevelType w:val="multilevel"/>
    <w:tmpl w:val="518833A6"/>
    <w:lvl w:ilvl="0">
      <w:start w:val="2"/>
      <w:numFmt w:val="decimal"/>
      <w:lvlText w:val="%1."/>
      <w:lvlJc w:val="left"/>
      <w:pPr>
        <w:ind w:left="585" w:hanging="585"/>
      </w:pPr>
      <w:rPr>
        <w:rFonts w:hint="default"/>
      </w:rPr>
    </w:lvl>
    <w:lvl w:ilvl="1">
      <w:start w:val="1"/>
      <w:numFmt w:val="decimal"/>
      <w:lvlText w:val="%1.%2."/>
      <w:lvlJc w:val="left"/>
      <w:pPr>
        <w:ind w:left="900" w:hanging="720"/>
      </w:pPr>
      <w:rPr>
        <w:rFonts w:hint="default"/>
        <w:b/>
      </w:rPr>
    </w:lvl>
    <w:lvl w:ilvl="2">
      <w:start w:val="1"/>
      <w:numFmt w:val="decimal"/>
      <w:lvlText w:val="%1.%2.%3."/>
      <w:lvlJc w:val="left"/>
      <w:pPr>
        <w:ind w:left="22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nsid w:val="21347E37"/>
    <w:multiLevelType w:val="hybridMultilevel"/>
    <w:tmpl w:val="F8BAC2FC"/>
    <w:lvl w:ilvl="0" w:tplc="0C0A0001">
      <w:start w:val="1"/>
      <w:numFmt w:val="bullet"/>
      <w:lvlText w:val=""/>
      <w:lvlJc w:val="left"/>
      <w:pPr>
        <w:ind w:left="2563" w:hanging="360"/>
      </w:pPr>
      <w:rPr>
        <w:rFonts w:ascii="Symbol" w:hAnsi="Symbol" w:hint="default"/>
      </w:rPr>
    </w:lvl>
    <w:lvl w:ilvl="1" w:tplc="0C0A0003">
      <w:start w:val="1"/>
      <w:numFmt w:val="bullet"/>
      <w:lvlText w:val="o"/>
      <w:lvlJc w:val="left"/>
      <w:pPr>
        <w:ind w:left="3283" w:hanging="360"/>
      </w:pPr>
      <w:rPr>
        <w:rFonts w:ascii="Courier New" w:hAnsi="Courier New" w:cs="Courier New" w:hint="default"/>
      </w:rPr>
    </w:lvl>
    <w:lvl w:ilvl="2" w:tplc="0C0A0005" w:tentative="1">
      <w:start w:val="1"/>
      <w:numFmt w:val="bullet"/>
      <w:lvlText w:val=""/>
      <w:lvlJc w:val="left"/>
      <w:pPr>
        <w:ind w:left="4003" w:hanging="360"/>
      </w:pPr>
      <w:rPr>
        <w:rFonts w:ascii="Wingdings" w:hAnsi="Wingdings" w:hint="default"/>
      </w:rPr>
    </w:lvl>
    <w:lvl w:ilvl="3" w:tplc="0C0A0001" w:tentative="1">
      <w:start w:val="1"/>
      <w:numFmt w:val="bullet"/>
      <w:lvlText w:val=""/>
      <w:lvlJc w:val="left"/>
      <w:pPr>
        <w:ind w:left="4723" w:hanging="360"/>
      </w:pPr>
      <w:rPr>
        <w:rFonts w:ascii="Symbol" w:hAnsi="Symbol" w:hint="default"/>
      </w:rPr>
    </w:lvl>
    <w:lvl w:ilvl="4" w:tplc="0C0A0003" w:tentative="1">
      <w:start w:val="1"/>
      <w:numFmt w:val="bullet"/>
      <w:lvlText w:val="o"/>
      <w:lvlJc w:val="left"/>
      <w:pPr>
        <w:ind w:left="5443" w:hanging="360"/>
      </w:pPr>
      <w:rPr>
        <w:rFonts w:ascii="Courier New" w:hAnsi="Courier New" w:cs="Courier New" w:hint="default"/>
      </w:rPr>
    </w:lvl>
    <w:lvl w:ilvl="5" w:tplc="0C0A0005" w:tentative="1">
      <w:start w:val="1"/>
      <w:numFmt w:val="bullet"/>
      <w:lvlText w:val=""/>
      <w:lvlJc w:val="left"/>
      <w:pPr>
        <w:ind w:left="6163" w:hanging="360"/>
      </w:pPr>
      <w:rPr>
        <w:rFonts w:ascii="Wingdings" w:hAnsi="Wingdings" w:hint="default"/>
      </w:rPr>
    </w:lvl>
    <w:lvl w:ilvl="6" w:tplc="0C0A0001" w:tentative="1">
      <w:start w:val="1"/>
      <w:numFmt w:val="bullet"/>
      <w:lvlText w:val=""/>
      <w:lvlJc w:val="left"/>
      <w:pPr>
        <w:ind w:left="6883" w:hanging="360"/>
      </w:pPr>
      <w:rPr>
        <w:rFonts w:ascii="Symbol" w:hAnsi="Symbol" w:hint="default"/>
      </w:rPr>
    </w:lvl>
    <w:lvl w:ilvl="7" w:tplc="0C0A0003" w:tentative="1">
      <w:start w:val="1"/>
      <w:numFmt w:val="bullet"/>
      <w:lvlText w:val="o"/>
      <w:lvlJc w:val="left"/>
      <w:pPr>
        <w:ind w:left="7603" w:hanging="360"/>
      </w:pPr>
      <w:rPr>
        <w:rFonts w:ascii="Courier New" w:hAnsi="Courier New" w:cs="Courier New" w:hint="default"/>
      </w:rPr>
    </w:lvl>
    <w:lvl w:ilvl="8" w:tplc="0C0A0005" w:tentative="1">
      <w:start w:val="1"/>
      <w:numFmt w:val="bullet"/>
      <w:lvlText w:val=""/>
      <w:lvlJc w:val="left"/>
      <w:pPr>
        <w:ind w:left="8323" w:hanging="360"/>
      </w:pPr>
      <w:rPr>
        <w:rFonts w:ascii="Wingdings" w:hAnsi="Wingdings" w:hint="default"/>
      </w:rPr>
    </w:lvl>
  </w:abstractNum>
  <w:abstractNum w:abstractNumId="14">
    <w:nsid w:val="2390139B"/>
    <w:multiLevelType w:val="multilevel"/>
    <w:tmpl w:val="C804CC0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5696258"/>
    <w:multiLevelType w:val="hybridMultilevel"/>
    <w:tmpl w:val="0BE00552"/>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2DB36E38"/>
    <w:multiLevelType w:val="hybridMultilevel"/>
    <w:tmpl w:val="5A4EF8CC"/>
    <w:lvl w:ilvl="0" w:tplc="B5E0C5CC">
      <w:start w:val="1"/>
      <w:numFmt w:val="lowerLetter"/>
      <w:lvlText w:val="%1."/>
      <w:lvlJc w:val="left"/>
      <w:pPr>
        <w:ind w:left="720" w:hanging="360"/>
      </w:pPr>
      <w:rPr>
        <w:b/>
      </w:r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2E2B5FA5"/>
    <w:multiLevelType w:val="multilevel"/>
    <w:tmpl w:val="DE96D7A4"/>
    <w:lvl w:ilvl="0">
      <w:start w:val="2"/>
      <w:numFmt w:val="decimal"/>
      <w:lvlText w:val="%1"/>
      <w:lvlJc w:val="left"/>
      <w:pPr>
        <w:ind w:left="360" w:hanging="360"/>
      </w:pPr>
      <w:rPr>
        <w:rFonts w:eastAsiaTheme="minorHAnsi" w:hint="default"/>
        <w:b w:val="0"/>
      </w:rPr>
    </w:lvl>
    <w:lvl w:ilvl="1">
      <w:start w:val="2"/>
      <w:numFmt w:val="decimal"/>
      <w:lvlText w:val="%1.%2"/>
      <w:lvlJc w:val="left"/>
      <w:pPr>
        <w:ind w:left="360" w:hanging="360"/>
      </w:pPr>
      <w:rPr>
        <w:rFonts w:eastAsiaTheme="minorHAnsi" w:hint="default"/>
        <w:b/>
      </w:rPr>
    </w:lvl>
    <w:lvl w:ilvl="2">
      <w:start w:val="1"/>
      <w:numFmt w:val="decimal"/>
      <w:lvlText w:val="%1.%2.%3"/>
      <w:lvlJc w:val="left"/>
      <w:pPr>
        <w:ind w:left="720" w:hanging="720"/>
      </w:pPr>
      <w:rPr>
        <w:rFonts w:eastAsiaTheme="minorHAnsi" w:hint="default"/>
        <w:b w:val="0"/>
      </w:rPr>
    </w:lvl>
    <w:lvl w:ilvl="3">
      <w:start w:val="1"/>
      <w:numFmt w:val="decimal"/>
      <w:lvlText w:val="%1.%2.%3.%4"/>
      <w:lvlJc w:val="left"/>
      <w:pPr>
        <w:ind w:left="720" w:hanging="720"/>
      </w:pPr>
      <w:rPr>
        <w:rFonts w:eastAsiaTheme="minorHAnsi" w:hint="default"/>
        <w:b w:val="0"/>
      </w:rPr>
    </w:lvl>
    <w:lvl w:ilvl="4">
      <w:start w:val="1"/>
      <w:numFmt w:val="decimal"/>
      <w:lvlText w:val="%1.%2.%3.%4.%5"/>
      <w:lvlJc w:val="left"/>
      <w:pPr>
        <w:ind w:left="1080" w:hanging="1080"/>
      </w:pPr>
      <w:rPr>
        <w:rFonts w:eastAsiaTheme="minorHAnsi" w:hint="default"/>
        <w:b w:val="0"/>
      </w:rPr>
    </w:lvl>
    <w:lvl w:ilvl="5">
      <w:start w:val="1"/>
      <w:numFmt w:val="decimal"/>
      <w:lvlText w:val="%1.%2.%3.%4.%5.%6"/>
      <w:lvlJc w:val="left"/>
      <w:pPr>
        <w:ind w:left="1080" w:hanging="1080"/>
      </w:pPr>
      <w:rPr>
        <w:rFonts w:eastAsiaTheme="minorHAnsi" w:hint="default"/>
        <w:b w:val="0"/>
      </w:rPr>
    </w:lvl>
    <w:lvl w:ilvl="6">
      <w:start w:val="1"/>
      <w:numFmt w:val="decimal"/>
      <w:lvlText w:val="%1.%2.%3.%4.%5.%6.%7"/>
      <w:lvlJc w:val="left"/>
      <w:pPr>
        <w:ind w:left="1440" w:hanging="1440"/>
      </w:pPr>
      <w:rPr>
        <w:rFonts w:eastAsiaTheme="minorHAnsi" w:hint="default"/>
        <w:b w:val="0"/>
      </w:rPr>
    </w:lvl>
    <w:lvl w:ilvl="7">
      <w:start w:val="1"/>
      <w:numFmt w:val="decimal"/>
      <w:lvlText w:val="%1.%2.%3.%4.%5.%6.%7.%8"/>
      <w:lvlJc w:val="left"/>
      <w:pPr>
        <w:ind w:left="1440" w:hanging="1440"/>
      </w:pPr>
      <w:rPr>
        <w:rFonts w:eastAsiaTheme="minorHAnsi" w:hint="default"/>
        <w:b w:val="0"/>
      </w:rPr>
    </w:lvl>
    <w:lvl w:ilvl="8">
      <w:start w:val="1"/>
      <w:numFmt w:val="decimal"/>
      <w:lvlText w:val="%1.%2.%3.%4.%5.%6.%7.%8.%9"/>
      <w:lvlJc w:val="left"/>
      <w:pPr>
        <w:ind w:left="1800" w:hanging="1800"/>
      </w:pPr>
      <w:rPr>
        <w:rFonts w:eastAsiaTheme="minorHAnsi" w:hint="default"/>
        <w:b w:val="0"/>
      </w:rPr>
    </w:lvl>
  </w:abstractNum>
  <w:abstractNum w:abstractNumId="18">
    <w:nsid w:val="2E5234ED"/>
    <w:multiLevelType w:val="multilevel"/>
    <w:tmpl w:val="5EDA41E6"/>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31374F88"/>
    <w:multiLevelType w:val="hybridMultilevel"/>
    <w:tmpl w:val="A83ECAE8"/>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0">
    <w:nsid w:val="313918CB"/>
    <w:multiLevelType w:val="multilevel"/>
    <w:tmpl w:val="BB66C02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713"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326A3CCD"/>
    <w:multiLevelType w:val="multilevel"/>
    <w:tmpl w:val="85BCF18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67A375D"/>
    <w:multiLevelType w:val="hybridMultilevel"/>
    <w:tmpl w:val="5538D30C"/>
    <w:lvl w:ilvl="0" w:tplc="F7DEB372">
      <w:start w:val="1"/>
      <w:numFmt w:val="lowerLetter"/>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36883BB6"/>
    <w:multiLevelType w:val="hybridMultilevel"/>
    <w:tmpl w:val="42180AAC"/>
    <w:lvl w:ilvl="0" w:tplc="B5E0C5CC">
      <w:start w:val="1"/>
      <w:numFmt w:val="lowerLetter"/>
      <w:lvlText w:val="%1."/>
      <w:lvlJc w:val="left"/>
      <w:pPr>
        <w:ind w:left="720" w:hanging="36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3A3E2128"/>
    <w:multiLevelType w:val="multilevel"/>
    <w:tmpl w:val="7EE0E7F6"/>
    <w:lvl w:ilvl="0">
      <w:start w:val="1"/>
      <w:numFmt w:val="decimal"/>
      <w:lvlText w:val="%1."/>
      <w:lvlJc w:val="left"/>
      <w:pPr>
        <w:ind w:left="360" w:hanging="360"/>
      </w:pPr>
      <w:rPr>
        <w:rFonts w:hint="default"/>
      </w:rPr>
    </w:lvl>
    <w:lvl w:ilvl="1">
      <w:start w:val="2"/>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25">
    <w:nsid w:val="3ADD0000"/>
    <w:multiLevelType w:val="hybridMultilevel"/>
    <w:tmpl w:val="52F87492"/>
    <w:lvl w:ilvl="0" w:tplc="280A0017">
      <w:start w:val="1"/>
      <w:numFmt w:val="lowerLetter"/>
      <w:lvlText w:val="%1)"/>
      <w:lvlJc w:val="left"/>
      <w:pPr>
        <w:ind w:left="720" w:hanging="360"/>
      </w:p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3DBE590B"/>
    <w:multiLevelType w:val="hybridMultilevel"/>
    <w:tmpl w:val="92A06CD6"/>
    <w:lvl w:ilvl="0" w:tplc="C2CC8B02">
      <w:start w:val="1"/>
      <w:numFmt w:val="lowerLetter"/>
      <w:lvlText w:val="%1."/>
      <w:lvlJc w:val="left"/>
      <w:pPr>
        <w:ind w:left="2203" w:hanging="360"/>
      </w:pPr>
      <w:rPr>
        <w:rFonts w:hint="default"/>
        <w:b/>
      </w:rPr>
    </w:lvl>
    <w:lvl w:ilvl="1" w:tplc="0C0A0019" w:tentative="1">
      <w:start w:val="1"/>
      <w:numFmt w:val="lowerLetter"/>
      <w:lvlText w:val="%2."/>
      <w:lvlJc w:val="left"/>
      <w:pPr>
        <w:ind w:left="2923" w:hanging="360"/>
      </w:pPr>
    </w:lvl>
    <w:lvl w:ilvl="2" w:tplc="0C0A001B" w:tentative="1">
      <w:start w:val="1"/>
      <w:numFmt w:val="lowerRoman"/>
      <w:lvlText w:val="%3."/>
      <w:lvlJc w:val="right"/>
      <w:pPr>
        <w:ind w:left="3643" w:hanging="180"/>
      </w:pPr>
    </w:lvl>
    <w:lvl w:ilvl="3" w:tplc="0C0A000F" w:tentative="1">
      <w:start w:val="1"/>
      <w:numFmt w:val="decimal"/>
      <w:lvlText w:val="%4."/>
      <w:lvlJc w:val="left"/>
      <w:pPr>
        <w:ind w:left="4363" w:hanging="360"/>
      </w:pPr>
    </w:lvl>
    <w:lvl w:ilvl="4" w:tplc="0C0A0019" w:tentative="1">
      <w:start w:val="1"/>
      <w:numFmt w:val="lowerLetter"/>
      <w:lvlText w:val="%5."/>
      <w:lvlJc w:val="left"/>
      <w:pPr>
        <w:ind w:left="5083" w:hanging="360"/>
      </w:pPr>
    </w:lvl>
    <w:lvl w:ilvl="5" w:tplc="0C0A001B" w:tentative="1">
      <w:start w:val="1"/>
      <w:numFmt w:val="lowerRoman"/>
      <w:lvlText w:val="%6."/>
      <w:lvlJc w:val="right"/>
      <w:pPr>
        <w:ind w:left="5803" w:hanging="180"/>
      </w:pPr>
    </w:lvl>
    <w:lvl w:ilvl="6" w:tplc="0C0A000F" w:tentative="1">
      <w:start w:val="1"/>
      <w:numFmt w:val="decimal"/>
      <w:lvlText w:val="%7."/>
      <w:lvlJc w:val="left"/>
      <w:pPr>
        <w:ind w:left="6523" w:hanging="360"/>
      </w:pPr>
    </w:lvl>
    <w:lvl w:ilvl="7" w:tplc="0C0A0019" w:tentative="1">
      <w:start w:val="1"/>
      <w:numFmt w:val="lowerLetter"/>
      <w:lvlText w:val="%8."/>
      <w:lvlJc w:val="left"/>
      <w:pPr>
        <w:ind w:left="7243" w:hanging="360"/>
      </w:pPr>
    </w:lvl>
    <w:lvl w:ilvl="8" w:tplc="0C0A001B" w:tentative="1">
      <w:start w:val="1"/>
      <w:numFmt w:val="lowerRoman"/>
      <w:lvlText w:val="%9."/>
      <w:lvlJc w:val="right"/>
      <w:pPr>
        <w:ind w:left="7963" w:hanging="180"/>
      </w:pPr>
    </w:lvl>
  </w:abstractNum>
  <w:abstractNum w:abstractNumId="27">
    <w:nsid w:val="3E0E58D9"/>
    <w:multiLevelType w:val="hybridMultilevel"/>
    <w:tmpl w:val="74B24CBC"/>
    <w:lvl w:ilvl="0" w:tplc="280A0005">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46B969F9"/>
    <w:multiLevelType w:val="hybridMultilevel"/>
    <w:tmpl w:val="565C894A"/>
    <w:lvl w:ilvl="0" w:tplc="401E4952">
      <w:start w:val="1"/>
      <w:numFmt w:val="low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483D14B1"/>
    <w:multiLevelType w:val="hybridMultilevel"/>
    <w:tmpl w:val="238E75F0"/>
    <w:lvl w:ilvl="0" w:tplc="0C0A0001">
      <w:start w:val="1"/>
      <w:numFmt w:val="bullet"/>
      <w:lvlText w:val=""/>
      <w:lvlJc w:val="left"/>
      <w:pPr>
        <w:ind w:left="2563" w:hanging="360"/>
      </w:pPr>
      <w:rPr>
        <w:rFonts w:ascii="Symbol" w:hAnsi="Symbol" w:hint="default"/>
      </w:rPr>
    </w:lvl>
    <w:lvl w:ilvl="1" w:tplc="0C0A0001">
      <w:start w:val="1"/>
      <w:numFmt w:val="bullet"/>
      <w:lvlText w:val=""/>
      <w:lvlJc w:val="left"/>
      <w:pPr>
        <w:ind w:left="3283" w:hanging="360"/>
      </w:pPr>
      <w:rPr>
        <w:rFonts w:ascii="Symbol" w:hAnsi="Symbol" w:hint="default"/>
      </w:rPr>
    </w:lvl>
    <w:lvl w:ilvl="2" w:tplc="0C0A0005" w:tentative="1">
      <w:start w:val="1"/>
      <w:numFmt w:val="bullet"/>
      <w:lvlText w:val=""/>
      <w:lvlJc w:val="left"/>
      <w:pPr>
        <w:ind w:left="4003" w:hanging="360"/>
      </w:pPr>
      <w:rPr>
        <w:rFonts w:ascii="Wingdings" w:hAnsi="Wingdings" w:hint="default"/>
      </w:rPr>
    </w:lvl>
    <w:lvl w:ilvl="3" w:tplc="0C0A0001" w:tentative="1">
      <w:start w:val="1"/>
      <w:numFmt w:val="bullet"/>
      <w:lvlText w:val=""/>
      <w:lvlJc w:val="left"/>
      <w:pPr>
        <w:ind w:left="4723" w:hanging="360"/>
      </w:pPr>
      <w:rPr>
        <w:rFonts w:ascii="Symbol" w:hAnsi="Symbol" w:hint="default"/>
      </w:rPr>
    </w:lvl>
    <w:lvl w:ilvl="4" w:tplc="0C0A0003" w:tentative="1">
      <w:start w:val="1"/>
      <w:numFmt w:val="bullet"/>
      <w:lvlText w:val="o"/>
      <w:lvlJc w:val="left"/>
      <w:pPr>
        <w:ind w:left="5443" w:hanging="360"/>
      </w:pPr>
      <w:rPr>
        <w:rFonts w:ascii="Courier New" w:hAnsi="Courier New" w:cs="Courier New" w:hint="default"/>
      </w:rPr>
    </w:lvl>
    <w:lvl w:ilvl="5" w:tplc="0C0A0005" w:tentative="1">
      <w:start w:val="1"/>
      <w:numFmt w:val="bullet"/>
      <w:lvlText w:val=""/>
      <w:lvlJc w:val="left"/>
      <w:pPr>
        <w:ind w:left="6163" w:hanging="360"/>
      </w:pPr>
      <w:rPr>
        <w:rFonts w:ascii="Wingdings" w:hAnsi="Wingdings" w:hint="default"/>
      </w:rPr>
    </w:lvl>
    <w:lvl w:ilvl="6" w:tplc="0C0A0001" w:tentative="1">
      <w:start w:val="1"/>
      <w:numFmt w:val="bullet"/>
      <w:lvlText w:val=""/>
      <w:lvlJc w:val="left"/>
      <w:pPr>
        <w:ind w:left="6883" w:hanging="360"/>
      </w:pPr>
      <w:rPr>
        <w:rFonts w:ascii="Symbol" w:hAnsi="Symbol" w:hint="default"/>
      </w:rPr>
    </w:lvl>
    <w:lvl w:ilvl="7" w:tplc="0C0A0003" w:tentative="1">
      <w:start w:val="1"/>
      <w:numFmt w:val="bullet"/>
      <w:lvlText w:val="o"/>
      <w:lvlJc w:val="left"/>
      <w:pPr>
        <w:ind w:left="7603" w:hanging="360"/>
      </w:pPr>
      <w:rPr>
        <w:rFonts w:ascii="Courier New" w:hAnsi="Courier New" w:cs="Courier New" w:hint="default"/>
      </w:rPr>
    </w:lvl>
    <w:lvl w:ilvl="8" w:tplc="0C0A0005" w:tentative="1">
      <w:start w:val="1"/>
      <w:numFmt w:val="bullet"/>
      <w:lvlText w:val=""/>
      <w:lvlJc w:val="left"/>
      <w:pPr>
        <w:ind w:left="8323" w:hanging="360"/>
      </w:pPr>
      <w:rPr>
        <w:rFonts w:ascii="Wingdings" w:hAnsi="Wingdings" w:hint="default"/>
      </w:rPr>
    </w:lvl>
  </w:abstractNum>
  <w:abstractNum w:abstractNumId="30">
    <w:nsid w:val="50A761D6"/>
    <w:multiLevelType w:val="hybridMultilevel"/>
    <w:tmpl w:val="21B8161A"/>
    <w:lvl w:ilvl="0" w:tplc="280A0019">
      <w:start w:val="1"/>
      <w:numFmt w:val="lowerLetter"/>
      <w:lvlText w:val="%1."/>
      <w:lvlJc w:val="left"/>
      <w:pPr>
        <w:ind w:left="720" w:hanging="360"/>
      </w:pPr>
    </w:lvl>
    <w:lvl w:ilvl="1" w:tplc="280A0001">
      <w:start w:val="1"/>
      <w:numFmt w:val="bullet"/>
      <w:lvlText w:val=""/>
      <w:lvlJc w:val="left"/>
      <w:pPr>
        <w:ind w:left="1440" w:hanging="360"/>
      </w:pPr>
      <w:rPr>
        <w:rFonts w:ascii="Symbol" w:hAnsi="Symbo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552F2A76"/>
    <w:multiLevelType w:val="hybridMultilevel"/>
    <w:tmpl w:val="67209ACC"/>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5AA11FE3"/>
    <w:multiLevelType w:val="hybridMultilevel"/>
    <w:tmpl w:val="66FA0540"/>
    <w:lvl w:ilvl="0" w:tplc="E78CA00C">
      <w:start w:val="1"/>
      <w:numFmt w:val="lowerLetter"/>
      <w:lvlText w:val="%1."/>
      <w:lvlJc w:val="left"/>
      <w:pPr>
        <w:ind w:left="1428" w:hanging="360"/>
      </w:pPr>
      <w:rPr>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33">
    <w:nsid w:val="5CAD2224"/>
    <w:multiLevelType w:val="hybridMultilevel"/>
    <w:tmpl w:val="5EEAA4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D4B5ED0"/>
    <w:multiLevelType w:val="hybridMultilevel"/>
    <w:tmpl w:val="159EB6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60184BB4"/>
    <w:multiLevelType w:val="hybridMultilevel"/>
    <w:tmpl w:val="B39857C8"/>
    <w:lvl w:ilvl="0" w:tplc="15084282">
      <w:start w:val="1"/>
      <w:numFmt w:val="lowerLetter"/>
      <w:lvlText w:val="%1."/>
      <w:lvlJc w:val="left"/>
      <w:pPr>
        <w:ind w:left="1428" w:hanging="360"/>
      </w:pPr>
      <w:rPr>
        <w:b/>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36">
    <w:nsid w:val="60B36C4A"/>
    <w:multiLevelType w:val="hybridMultilevel"/>
    <w:tmpl w:val="48DC81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9DF5AC7"/>
    <w:multiLevelType w:val="hybridMultilevel"/>
    <w:tmpl w:val="AE488D5C"/>
    <w:lvl w:ilvl="0" w:tplc="8DDCC2CC">
      <w:start w:val="1"/>
      <w:numFmt w:val="lowerLetter"/>
      <w:lvlText w:val="%1."/>
      <w:lvlJc w:val="left"/>
      <w:pPr>
        <w:ind w:left="720" w:hanging="360"/>
      </w:pPr>
      <w:rPr>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6AD778C4"/>
    <w:multiLevelType w:val="multilevel"/>
    <w:tmpl w:val="E0F49B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B805E4A"/>
    <w:multiLevelType w:val="hybridMultilevel"/>
    <w:tmpl w:val="6B5E77F4"/>
    <w:lvl w:ilvl="0" w:tplc="280A0019">
      <w:start w:val="1"/>
      <w:numFmt w:val="lowerLetter"/>
      <w:lvlText w:val="%1."/>
      <w:lvlJc w:val="left"/>
      <w:pPr>
        <w:ind w:left="720" w:hanging="360"/>
      </w:pPr>
    </w:lvl>
    <w:lvl w:ilvl="1" w:tplc="280A0001">
      <w:start w:val="1"/>
      <w:numFmt w:val="bullet"/>
      <w:lvlText w:val=""/>
      <w:lvlJc w:val="left"/>
      <w:pPr>
        <w:ind w:left="1440" w:hanging="360"/>
      </w:pPr>
      <w:rPr>
        <w:rFonts w:ascii="Symbol" w:hAnsi="Symbol" w:hint="default"/>
      </w:rPr>
    </w:lvl>
    <w:lvl w:ilvl="2" w:tplc="A82E6ED0">
      <w:start w:val="1"/>
      <w:numFmt w:val="lowerLetter"/>
      <w:lvlText w:val="%3)"/>
      <w:lvlJc w:val="left"/>
      <w:pPr>
        <w:ind w:left="2340" w:hanging="360"/>
      </w:pPr>
      <w:rPr>
        <w:rFonts w:hint="default"/>
      </w:rPr>
    </w:lvl>
    <w:lvl w:ilvl="3" w:tplc="2DB84C42">
      <w:start w:val="1"/>
      <w:numFmt w:val="upperLetter"/>
      <w:lvlText w:val="%4)"/>
      <w:lvlJc w:val="left"/>
      <w:pPr>
        <w:ind w:left="2880" w:hanging="360"/>
      </w:pPr>
      <w:rPr>
        <w:rFonts w:hint="default"/>
      </w:r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6C820E7A"/>
    <w:multiLevelType w:val="multilevel"/>
    <w:tmpl w:val="7EE0E7F6"/>
    <w:lvl w:ilvl="0">
      <w:start w:val="1"/>
      <w:numFmt w:val="decimal"/>
      <w:lvlText w:val="%1."/>
      <w:lvlJc w:val="left"/>
      <w:pPr>
        <w:ind w:left="360" w:hanging="360"/>
      </w:pPr>
      <w:rPr>
        <w:rFonts w:hint="default"/>
      </w:rPr>
    </w:lvl>
    <w:lvl w:ilvl="1">
      <w:start w:val="2"/>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41">
    <w:nsid w:val="6CE5632B"/>
    <w:multiLevelType w:val="multilevel"/>
    <w:tmpl w:val="896A412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6F794820"/>
    <w:multiLevelType w:val="hybridMultilevel"/>
    <w:tmpl w:val="097051C4"/>
    <w:lvl w:ilvl="0" w:tplc="3DBCC2A6">
      <w:start w:val="1"/>
      <w:numFmt w:val="lowerLetter"/>
      <w:lvlText w:val="%1."/>
      <w:lvlJc w:val="left"/>
      <w:pPr>
        <w:ind w:left="1428" w:hanging="360"/>
      </w:pPr>
      <w:rPr>
        <w:b/>
        <w:color w:val="auto"/>
      </w:r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3">
    <w:nsid w:val="70203D63"/>
    <w:multiLevelType w:val="hybridMultilevel"/>
    <w:tmpl w:val="9DBCAE44"/>
    <w:lvl w:ilvl="0" w:tplc="0C0A0001">
      <w:start w:val="1"/>
      <w:numFmt w:val="bullet"/>
      <w:lvlText w:val=""/>
      <w:lvlJc w:val="left"/>
      <w:pPr>
        <w:ind w:left="2551" w:hanging="360"/>
      </w:pPr>
      <w:rPr>
        <w:rFonts w:ascii="Symbol" w:hAnsi="Symbol" w:hint="default"/>
      </w:rPr>
    </w:lvl>
    <w:lvl w:ilvl="1" w:tplc="0C0A0003" w:tentative="1">
      <w:start w:val="1"/>
      <w:numFmt w:val="bullet"/>
      <w:lvlText w:val="o"/>
      <w:lvlJc w:val="left"/>
      <w:pPr>
        <w:ind w:left="3271" w:hanging="360"/>
      </w:pPr>
      <w:rPr>
        <w:rFonts w:ascii="Courier New" w:hAnsi="Courier New" w:cs="Courier New" w:hint="default"/>
      </w:rPr>
    </w:lvl>
    <w:lvl w:ilvl="2" w:tplc="0C0A0005">
      <w:start w:val="1"/>
      <w:numFmt w:val="bullet"/>
      <w:lvlText w:val=""/>
      <w:lvlJc w:val="left"/>
      <w:pPr>
        <w:ind w:left="3991" w:hanging="360"/>
      </w:pPr>
      <w:rPr>
        <w:rFonts w:ascii="Wingdings" w:hAnsi="Wingdings" w:hint="default"/>
      </w:rPr>
    </w:lvl>
    <w:lvl w:ilvl="3" w:tplc="0C0A0001" w:tentative="1">
      <w:start w:val="1"/>
      <w:numFmt w:val="bullet"/>
      <w:lvlText w:val=""/>
      <w:lvlJc w:val="left"/>
      <w:pPr>
        <w:ind w:left="4711" w:hanging="360"/>
      </w:pPr>
      <w:rPr>
        <w:rFonts w:ascii="Symbol" w:hAnsi="Symbol" w:hint="default"/>
      </w:rPr>
    </w:lvl>
    <w:lvl w:ilvl="4" w:tplc="0C0A0003" w:tentative="1">
      <w:start w:val="1"/>
      <w:numFmt w:val="bullet"/>
      <w:lvlText w:val="o"/>
      <w:lvlJc w:val="left"/>
      <w:pPr>
        <w:ind w:left="5431" w:hanging="360"/>
      </w:pPr>
      <w:rPr>
        <w:rFonts w:ascii="Courier New" w:hAnsi="Courier New" w:cs="Courier New" w:hint="default"/>
      </w:rPr>
    </w:lvl>
    <w:lvl w:ilvl="5" w:tplc="0C0A0005" w:tentative="1">
      <w:start w:val="1"/>
      <w:numFmt w:val="bullet"/>
      <w:lvlText w:val=""/>
      <w:lvlJc w:val="left"/>
      <w:pPr>
        <w:ind w:left="6151" w:hanging="360"/>
      </w:pPr>
      <w:rPr>
        <w:rFonts w:ascii="Wingdings" w:hAnsi="Wingdings" w:hint="default"/>
      </w:rPr>
    </w:lvl>
    <w:lvl w:ilvl="6" w:tplc="0C0A0001" w:tentative="1">
      <w:start w:val="1"/>
      <w:numFmt w:val="bullet"/>
      <w:lvlText w:val=""/>
      <w:lvlJc w:val="left"/>
      <w:pPr>
        <w:ind w:left="6871" w:hanging="360"/>
      </w:pPr>
      <w:rPr>
        <w:rFonts w:ascii="Symbol" w:hAnsi="Symbol" w:hint="default"/>
      </w:rPr>
    </w:lvl>
    <w:lvl w:ilvl="7" w:tplc="0C0A0003" w:tentative="1">
      <w:start w:val="1"/>
      <w:numFmt w:val="bullet"/>
      <w:lvlText w:val="o"/>
      <w:lvlJc w:val="left"/>
      <w:pPr>
        <w:ind w:left="7591" w:hanging="360"/>
      </w:pPr>
      <w:rPr>
        <w:rFonts w:ascii="Courier New" w:hAnsi="Courier New" w:cs="Courier New" w:hint="default"/>
      </w:rPr>
    </w:lvl>
    <w:lvl w:ilvl="8" w:tplc="0C0A0005" w:tentative="1">
      <w:start w:val="1"/>
      <w:numFmt w:val="bullet"/>
      <w:lvlText w:val=""/>
      <w:lvlJc w:val="left"/>
      <w:pPr>
        <w:ind w:left="8311" w:hanging="360"/>
      </w:pPr>
      <w:rPr>
        <w:rFonts w:ascii="Wingdings" w:hAnsi="Wingdings" w:hint="default"/>
      </w:rPr>
    </w:lvl>
  </w:abstractNum>
  <w:abstractNum w:abstractNumId="44">
    <w:nsid w:val="7C93750A"/>
    <w:multiLevelType w:val="hybridMultilevel"/>
    <w:tmpl w:val="B17C95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44"/>
  </w:num>
  <w:num w:numId="4">
    <w:abstractNumId w:val="28"/>
  </w:num>
  <w:num w:numId="5">
    <w:abstractNumId w:val="13"/>
  </w:num>
  <w:num w:numId="6">
    <w:abstractNumId w:val="29"/>
  </w:num>
  <w:num w:numId="7">
    <w:abstractNumId w:val="38"/>
  </w:num>
  <w:num w:numId="8">
    <w:abstractNumId w:val="2"/>
  </w:num>
  <w:num w:numId="9">
    <w:abstractNumId w:val="36"/>
  </w:num>
  <w:num w:numId="10">
    <w:abstractNumId w:val="41"/>
  </w:num>
  <w:num w:numId="11">
    <w:abstractNumId w:val="33"/>
  </w:num>
  <w:num w:numId="12">
    <w:abstractNumId w:val="43"/>
  </w:num>
  <w:num w:numId="13">
    <w:abstractNumId w:val="1"/>
  </w:num>
  <w:num w:numId="14">
    <w:abstractNumId w:val="0"/>
  </w:num>
  <w:num w:numId="15">
    <w:abstractNumId w:val="24"/>
  </w:num>
  <w:num w:numId="16">
    <w:abstractNumId w:val="22"/>
  </w:num>
  <w:num w:numId="17">
    <w:abstractNumId w:val="37"/>
  </w:num>
  <w:num w:numId="18">
    <w:abstractNumId w:val="30"/>
  </w:num>
  <w:num w:numId="19">
    <w:abstractNumId w:val="39"/>
  </w:num>
  <w:num w:numId="20">
    <w:abstractNumId w:val="21"/>
  </w:num>
  <w:num w:numId="21">
    <w:abstractNumId w:val="20"/>
  </w:num>
  <w:num w:numId="22">
    <w:abstractNumId w:val="15"/>
  </w:num>
  <w:num w:numId="23">
    <w:abstractNumId w:val="34"/>
  </w:num>
  <w:num w:numId="24">
    <w:abstractNumId w:val="19"/>
  </w:num>
  <w:num w:numId="25">
    <w:abstractNumId w:val="25"/>
  </w:num>
  <w:num w:numId="26">
    <w:abstractNumId w:val="17"/>
  </w:num>
  <w:num w:numId="27">
    <w:abstractNumId w:val="23"/>
  </w:num>
  <w:num w:numId="28">
    <w:abstractNumId w:val="16"/>
  </w:num>
  <w:num w:numId="29">
    <w:abstractNumId w:val="5"/>
  </w:num>
  <w:num w:numId="30">
    <w:abstractNumId w:val="11"/>
  </w:num>
  <w:num w:numId="31">
    <w:abstractNumId w:val="31"/>
  </w:num>
  <w:num w:numId="32">
    <w:abstractNumId w:val="10"/>
  </w:num>
  <w:num w:numId="33">
    <w:abstractNumId w:val="6"/>
  </w:num>
  <w:num w:numId="34">
    <w:abstractNumId w:val="3"/>
  </w:num>
  <w:num w:numId="35">
    <w:abstractNumId w:val="4"/>
  </w:num>
  <w:num w:numId="36">
    <w:abstractNumId w:val="35"/>
  </w:num>
  <w:num w:numId="37">
    <w:abstractNumId w:val="7"/>
  </w:num>
  <w:num w:numId="38">
    <w:abstractNumId w:val="14"/>
  </w:num>
  <w:num w:numId="39">
    <w:abstractNumId w:val="32"/>
  </w:num>
  <w:num w:numId="40">
    <w:abstractNumId w:val="42"/>
  </w:num>
  <w:num w:numId="41">
    <w:abstractNumId w:val="8"/>
  </w:num>
  <w:num w:numId="42">
    <w:abstractNumId w:val="27"/>
  </w:num>
  <w:num w:numId="43">
    <w:abstractNumId w:val="18"/>
  </w:num>
  <w:num w:numId="44">
    <w:abstractNumId w:val="40"/>
  </w:num>
  <w:num w:numId="45">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07C4"/>
    <w:rsid w:val="00001418"/>
    <w:rsid w:val="00001D45"/>
    <w:rsid w:val="0000416B"/>
    <w:rsid w:val="00013DD9"/>
    <w:rsid w:val="00014251"/>
    <w:rsid w:val="000234A5"/>
    <w:rsid w:val="00024653"/>
    <w:rsid w:val="000249F0"/>
    <w:rsid w:val="00025441"/>
    <w:rsid w:val="0003286E"/>
    <w:rsid w:val="00047EA7"/>
    <w:rsid w:val="00055AF2"/>
    <w:rsid w:val="00055B24"/>
    <w:rsid w:val="00060CB8"/>
    <w:rsid w:val="0006124A"/>
    <w:rsid w:val="00064E6D"/>
    <w:rsid w:val="00064F31"/>
    <w:rsid w:val="00070E81"/>
    <w:rsid w:val="000720DC"/>
    <w:rsid w:val="00074F4E"/>
    <w:rsid w:val="00080BB4"/>
    <w:rsid w:val="00082F8D"/>
    <w:rsid w:val="0008357D"/>
    <w:rsid w:val="000924DA"/>
    <w:rsid w:val="000A083C"/>
    <w:rsid w:val="000A2FD4"/>
    <w:rsid w:val="000A3727"/>
    <w:rsid w:val="000A49EB"/>
    <w:rsid w:val="000A7ABC"/>
    <w:rsid w:val="000B5535"/>
    <w:rsid w:val="000C5234"/>
    <w:rsid w:val="000C577D"/>
    <w:rsid w:val="000C5BF3"/>
    <w:rsid w:val="000C71DE"/>
    <w:rsid w:val="000D20A8"/>
    <w:rsid w:val="000E02AD"/>
    <w:rsid w:val="000E1D06"/>
    <w:rsid w:val="000E4CDF"/>
    <w:rsid w:val="000E4E32"/>
    <w:rsid w:val="000E7BD8"/>
    <w:rsid w:val="000F5B6A"/>
    <w:rsid w:val="00110037"/>
    <w:rsid w:val="00115E89"/>
    <w:rsid w:val="00117501"/>
    <w:rsid w:val="00121FB9"/>
    <w:rsid w:val="00130993"/>
    <w:rsid w:val="001340D8"/>
    <w:rsid w:val="00134EEF"/>
    <w:rsid w:val="0013617E"/>
    <w:rsid w:val="00137987"/>
    <w:rsid w:val="001401DD"/>
    <w:rsid w:val="00140371"/>
    <w:rsid w:val="0014205B"/>
    <w:rsid w:val="00152136"/>
    <w:rsid w:val="001539F2"/>
    <w:rsid w:val="0016262D"/>
    <w:rsid w:val="001641E3"/>
    <w:rsid w:val="00164346"/>
    <w:rsid w:val="00165032"/>
    <w:rsid w:val="00165481"/>
    <w:rsid w:val="00166655"/>
    <w:rsid w:val="00184000"/>
    <w:rsid w:val="0018410A"/>
    <w:rsid w:val="00187372"/>
    <w:rsid w:val="00190358"/>
    <w:rsid w:val="00192D21"/>
    <w:rsid w:val="0019436B"/>
    <w:rsid w:val="001956D4"/>
    <w:rsid w:val="001A0FB5"/>
    <w:rsid w:val="001A1D66"/>
    <w:rsid w:val="001A1E55"/>
    <w:rsid w:val="001A24B4"/>
    <w:rsid w:val="001A500A"/>
    <w:rsid w:val="001A6E26"/>
    <w:rsid w:val="001B078D"/>
    <w:rsid w:val="001C07C4"/>
    <w:rsid w:val="001C1AA6"/>
    <w:rsid w:val="001C2DDF"/>
    <w:rsid w:val="001C4C6C"/>
    <w:rsid w:val="001C790A"/>
    <w:rsid w:val="001D1CB0"/>
    <w:rsid w:val="001D4B70"/>
    <w:rsid w:val="001D651D"/>
    <w:rsid w:val="001E1662"/>
    <w:rsid w:val="001E7998"/>
    <w:rsid w:val="001F2023"/>
    <w:rsid w:val="001F24D0"/>
    <w:rsid w:val="001F30ED"/>
    <w:rsid w:val="00204EC0"/>
    <w:rsid w:val="00211F37"/>
    <w:rsid w:val="00217BB5"/>
    <w:rsid w:val="00225B8B"/>
    <w:rsid w:val="00225E35"/>
    <w:rsid w:val="00240092"/>
    <w:rsid w:val="002403EC"/>
    <w:rsid w:val="00240D73"/>
    <w:rsid w:val="002438A0"/>
    <w:rsid w:val="002522A5"/>
    <w:rsid w:val="00253333"/>
    <w:rsid w:val="002604FB"/>
    <w:rsid w:val="00265C85"/>
    <w:rsid w:val="002665D8"/>
    <w:rsid w:val="0027254F"/>
    <w:rsid w:val="00273205"/>
    <w:rsid w:val="00282115"/>
    <w:rsid w:val="00290FE0"/>
    <w:rsid w:val="002918F6"/>
    <w:rsid w:val="00294450"/>
    <w:rsid w:val="00294CDB"/>
    <w:rsid w:val="002A2E14"/>
    <w:rsid w:val="002B045D"/>
    <w:rsid w:val="002B5033"/>
    <w:rsid w:val="002C1E9C"/>
    <w:rsid w:val="002C5C6A"/>
    <w:rsid w:val="002C6A26"/>
    <w:rsid w:val="002D1F12"/>
    <w:rsid w:val="002D67E0"/>
    <w:rsid w:val="002E005D"/>
    <w:rsid w:val="002E21B8"/>
    <w:rsid w:val="002E4B45"/>
    <w:rsid w:val="002E5FAE"/>
    <w:rsid w:val="002F0A4C"/>
    <w:rsid w:val="002F0F74"/>
    <w:rsid w:val="002F550A"/>
    <w:rsid w:val="002F5974"/>
    <w:rsid w:val="0030176C"/>
    <w:rsid w:val="00302902"/>
    <w:rsid w:val="00302BB7"/>
    <w:rsid w:val="00304313"/>
    <w:rsid w:val="00307EAE"/>
    <w:rsid w:val="00313F9D"/>
    <w:rsid w:val="00316293"/>
    <w:rsid w:val="00321137"/>
    <w:rsid w:val="003216C4"/>
    <w:rsid w:val="003321A4"/>
    <w:rsid w:val="003336F0"/>
    <w:rsid w:val="0034149C"/>
    <w:rsid w:val="003554AA"/>
    <w:rsid w:val="00364E68"/>
    <w:rsid w:val="00370B53"/>
    <w:rsid w:val="00370DF7"/>
    <w:rsid w:val="00375798"/>
    <w:rsid w:val="003773CD"/>
    <w:rsid w:val="00380941"/>
    <w:rsid w:val="00384F94"/>
    <w:rsid w:val="00386F77"/>
    <w:rsid w:val="00392519"/>
    <w:rsid w:val="00397799"/>
    <w:rsid w:val="003A08D7"/>
    <w:rsid w:val="003B5A4A"/>
    <w:rsid w:val="003B5DE6"/>
    <w:rsid w:val="003C247C"/>
    <w:rsid w:val="003D0E5E"/>
    <w:rsid w:val="003D2B80"/>
    <w:rsid w:val="003E2186"/>
    <w:rsid w:val="003E336F"/>
    <w:rsid w:val="003E6530"/>
    <w:rsid w:val="003F184D"/>
    <w:rsid w:val="003F25C9"/>
    <w:rsid w:val="003F73BC"/>
    <w:rsid w:val="004064C2"/>
    <w:rsid w:val="0041040F"/>
    <w:rsid w:val="00412E92"/>
    <w:rsid w:val="00414571"/>
    <w:rsid w:val="004217D7"/>
    <w:rsid w:val="00423A07"/>
    <w:rsid w:val="004278A5"/>
    <w:rsid w:val="004308BF"/>
    <w:rsid w:val="00435F59"/>
    <w:rsid w:val="00443224"/>
    <w:rsid w:val="004439D4"/>
    <w:rsid w:val="0044621B"/>
    <w:rsid w:val="00447853"/>
    <w:rsid w:val="00464860"/>
    <w:rsid w:val="00465295"/>
    <w:rsid w:val="00465A3B"/>
    <w:rsid w:val="00471430"/>
    <w:rsid w:val="00471929"/>
    <w:rsid w:val="00471951"/>
    <w:rsid w:val="004723EE"/>
    <w:rsid w:val="00474F74"/>
    <w:rsid w:val="0048065C"/>
    <w:rsid w:val="00481BF9"/>
    <w:rsid w:val="0049441F"/>
    <w:rsid w:val="00496893"/>
    <w:rsid w:val="004A13A7"/>
    <w:rsid w:val="004A162E"/>
    <w:rsid w:val="004A3180"/>
    <w:rsid w:val="004B12E8"/>
    <w:rsid w:val="004B4A85"/>
    <w:rsid w:val="004C0751"/>
    <w:rsid w:val="004C4077"/>
    <w:rsid w:val="004C53CA"/>
    <w:rsid w:val="004C551E"/>
    <w:rsid w:val="004D2D84"/>
    <w:rsid w:val="004D4EAC"/>
    <w:rsid w:val="004E516C"/>
    <w:rsid w:val="004F000C"/>
    <w:rsid w:val="004F1E25"/>
    <w:rsid w:val="004F437D"/>
    <w:rsid w:val="0050373D"/>
    <w:rsid w:val="00503E09"/>
    <w:rsid w:val="00507CF3"/>
    <w:rsid w:val="00515BBE"/>
    <w:rsid w:val="0051776F"/>
    <w:rsid w:val="00524D8D"/>
    <w:rsid w:val="005263D2"/>
    <w:rsid w:val="005378E6"/>
    <w:rsid w:val="00540323"/>
    <w:rsid w:val="005428E4"/>
    <w:rsid w:val="00544057"/>
    <w:rsid w:val="00555E74"/>
    <w:rsid w:val="00561E67"/>
    <w:rsid w:val="0056471B"/>
    <w:rsid w:val="00566F5F"/>
    <w:rsid w:val="00570194"/>
    <w:rsid w:val="005752A9"/>
    <w:rsid w:val="0058732E"/>
    <w:rsid w:val="0059396E"/>
    <w:rsid w:val="00596A91"/>
    <w:rsid w:val="00597C0B"/>
    <w:rsid w:val="005B3D3D"/>
    <w:rsid w:val="005D4C5F"/>
    <w:rsid w:val="005D6C3D"/>
    <w:rsid w:val="005D6C61"/>
    <w:rsid w:val="005E12C3"/>
    <w:rsid w:val="005E4D66"/>
    <w:rsid w:val="005F2B2F"/>
    <w:rsid w:val="005F4875"/>
    <w:rsid w:val="00600CEF"/>
    <w:rsid w:val="00602791"/>
    <w:rsid w:val="00610980"/>
    <w:rsid w:val="00610DAA"/>
    <w:rsid w:val="00611412"/>
    <w:rsid w:val="00616398"/>
    <w:rsid w:val="00617F6E"/>
    <w:rsid w:val="00623F87"/>
    <w:rsid w:val="006325D5"/>
    <w:rsid w:val="00635AE4"/>
    <w:rsid w:val="00636065"/>
    <w:rsid w:val="00644533"/>
    <w:rsid w:val="00646265"/>
    <w:rsid w:val="00646D5D"/>
    <w:rsid w:val="00647A46"/>
    <w:rsid w:val="0065059E"/>
    <w:rsid w:val="0065205E"/>
    <w:rsid w:val="006566B0"/>
    <w:rsid w:val="00656CC5"/>
    <w:rsid w:val="00661DBC"/>
    <w:rsid w:val="00667E15"/>
    <w:rsid w:val="0067089B"/>
    <w:rsid w:val="0067232B"/>
    <w:rsid w:val="0068014F"/>
    <w:rsid w:val="006862BC"/>
    <w:rsid w:val="006955E9"/>
    <w:rsid w:val="00696BA3"/>
    <w:rsid w:val="006A23A0"/>
    <w:rsid w:val="006A6178"/>
    <w:rsid w:val="006B55EE"/>
    <w:rsid w:val="006B74D9"/>
    <w:rsid w:val="006B7EE1"/>
    <w:rsid w:val="006C1978"/>
    <w:rsid w:val="006C60D6"/>
    <w:rsid w:val="006C6CDF"/>
    <w:rsid w:val="006E66F8"/>
    <w:rsid w:val="006F2CCF"/>
    <w:rsid w:val="006F334D"/>
    <w:rsid w:val="006F5135"/>
    <w:rsid w:val="006F5ACA"/>
    <w:rsid w:val="00701CB8"/>
    <w:rsid w:val="0071044D"/>
    <w:rsid w:val="00717EA3"/>
    <w:rsid w:val="00721853"/>
    <w:rsid w:val="00724311"/>
    <w:rsid w:val="00727B87"/>
    <w:rsid w:val="007316CE"/>
    <w:rsid w:val="00731986"/>
    <w:rsid w:val="00736C9F"/>
    <w:rsid w:val="00736F7C"/>
    <w:rsid w:val="0073715B"/>
    <w:rsid w:val="0074664D"/>
    <w:rsid w:val="00763C96"/>
    <w:rsid w:val="00766E5E"/>
    <w:rsid w:val="00774486"/>
    <w:rsid w:val="00775DA8"/>
    <w:rsid w:val="00780619"/>
    <w:rsid w:val="00796D07"/>
    <w:rsid w:val="007A0507"/>
    <w:rsid w:val="007A362F"/>
    <w:rsid w:val="007A4F74"/>
    <w:rsid w:val="007A5227"/>
    <w:rsid w:val="007A5C90"/>
    <w:rsid w:val="007C09FD"/>
    <w:rsid w:val="007C0B2F"/>
    <w:rsid w:val="007C2196"/>
    <w:rsid w:val="007E0C7E"/>
    <w:rsid w:val="007E658B"/>
    <w:rsid w:val="007E6DDD"/>
    <w:rsid w:val="007F5185"/>
    <w:rsid w:val="007F5B09"/>
    <w:rsid w:val="00807DD0"/>
    <w:rsid w:val="008124E3"/>
    <w:rsid w:val="00812818"/>
    <w:rsid w:val="008152FA"/>
    <w:rsid w:val="00816F79"/>
    <w:rsid w:val="00817AB0"/>
    <w:rsid w:val="008238B4"/>
    <w:rsid w:val="008249AE"/>
    <w:rsid w:val="00830104"/>
    <w:rsid w:val="00830826"/>
    <w:rsid w:val="00830CBF"/>
    <w:rsid w:val="00831384"/>
    <w:rsid w:val="00834833"/>
    <w:rsid w:val="008369D5"/>
    <w:rsid w:val="008370DD"/>
    <w:rsid w:val="00840A06"/>
    <w:rsid w:val="00840B97"/>
    <w:rsid w:val="00850423"/>
    <w:rsid w:val="00854F5C"/>
    <w:rsid w:val="008643EF"/>
    <w:rsid w:val="00871696"/>
    <w:rsid w:val="00883116"/>
    <w:rsid w:val="0088333E"/>
    <w:rsid w:val="008864A1"/>
    <w:rsid w:val="00886D06"/>
    <w:rsid w:val="00891611"/>
    <w:rsid w:val="00893F91"/>
    <w:rsid w:val="00893FE3"/>
    <w:rsid w:val="00896F64"/>
    <w:rsid w:val="00897E62"/>
    <w:rsid w:val="008A30DF"/>
    <w:rsid w:val="008A5B5C"/>
    <w:rsid w:val="008A7374"/>
    <w:rsid w:val="008B5875"/>
    <w:rsid w:val="008B6A6F"/>
    <w:rsid w:val="008C046D"/>
    <w:rsid w:val="008C097A"/>
    <w:rsid w:val="008C4B58"/>
    <w:rsid w:val="008C5DA2"/>
    <w:rsid w:val="008D29D6"/>
    <w:rsid w:val="008E2905"/>
    <w:rsid w:val="009004B2"/>
    <w:rsid w:val="00905AAD"/>
    <w:rsid w:val="00913159"/>
    <w:rsid w:val="0091395A"/>
    <w:rsid w:val="00916360"/>
    <w:rsid w:val="00924D5C"/>
    <w:rsid w:val="00925781"/>
    <w:rsid w:val="009257FD"/>
    <w:rsid w:val="00926512"/>
    <w:rsid w:val="00930F18"/>
    <w:rsid w:val="00936DDC"/>
    <w:rsid w:val="00937E16"/>
    <w:rsid w:val="00941FE0"/>
    <w:rsid w:val="0095136F"/>
    <w:rsid w:val="00954CFF"/>
    <w:rsid w:val="00956666"/>
    <w:rsid w:val="0096314A"/>
    <w:rsid w:val="009650DD"/>
    <w:rsid w:val="00977A37"/>
    <w:rsid w:val="00984F0F"/>
    <w:rsid w:val="00985D02"/>
    <w:rsid w:val="00994F2B"/>
    <w:rsid w:val="009A2BF4"/>
    <w:rsid w:val="009B2FF0"/>
    <w:rsid w:val="009B5092"/>
    <w:rsid w:val="009B6B87"/>
    <w:rsid w:val="009C13D3"/>
    <w:rsid w:val="009C3F6C"/>
    <w:rsid w:val="009C5B31"/>
    <w:rsid w:val="009D55CB"/>
    <w:rsid w:val="009D60D7"/>
    <w:rsid w:val="009E57AF"/>
    <w:rsid w:val="009F250E"/>
    <w:rsid w:val="009F4681"/>
    <w:rsid w:val="00A05609"/>
    <w:rsid w:val="00A2096C"/>
    <w:rsid w:val="00A219EC"/>
    <w:rsid w:val="00A25C39"/>
    <w:rsid w:val="00A26C53"/>
    <w:rsid w:val="00A301C5"/>
    <w:rsid w:val="00A4043A"/>
    <w:rsid w:val="00A479C8"/>
    <w:rsid w:val="00A540CE"/>
    <w:rsid w:val="00A56234"/>
    <w:rsid w:val="00A5706D"/>
    <w:rsid w:val="00A576A6"/>
    <w:rsid w:val="00A604EC"/>
    <w:rsid w:val="00A62CEE"/>
    <w:rsid w:val="00A62CF7"/>
    <w:rsid w:val="00A648A0"/>
    <w:rsid w:val="00A73343"/>
    <w:rsid w:val="00A806A3"/>
    <w:rsid w:val="00A81583"/>
    <w:rsid w:val="00A819B7"/>
    <w:rsid w:val="00A86237"/>
    <w:rsid w:val="00A9030B"/>
    <w:rsid w:val="00A91DEA"/>
    <w:rsid w:val="00A92085"/>
    <w:rsid w:val="00A927FB"/>
    <w:rsid w:val="00A96043"/>
    <w:rsid w:val="00A97ACD"/>
    <w:rsid w:val="00AA06DF"/>
    <w:rsid w:val="00AA5B8B"/>
    <w:rsid w:val="00AA77BD"/>
    <w:rsid w:val="00AB3146"/>
    <w:rsid w:val="00AC63AE"/>
    <w:rsid w:val="00AD14B7"/>
    <w:rsid w:val="00AD2EAA"/>
    <w:rsid w:val="00AD5F67"/>
    <w:rsid w:val="00AE1B53"/>
    <w:rsid w:val="00AE27B9"/>
    <w:rsid w:val="00AE4847"/>
    <w:rsid w:val="00AE6286"/>
    <w:rsid w:val="00AF3B84"/>
    <w:rsid w:val="00AF5C8C"/>
    <w:rsid w:val="00AF78C3"/>
    <w:rsid w:val="00AF7AD8"/>
    <w:rsid w:val="00B062C8"/>
    <w:rsid w:val="00B1071F"/>
    <w:rsid w:val="00B10E2D"/>
    <w:rsid w:val="00B111C8"/>
    <w:rsid w:val="00B1493D"/>
    <w:rsid w:val="00B20351"/>
    <w:rsid w:val="00B22AA4"/>
    <w:rsid w:val="00B25823"/>
    <w:rsid w:val="00B26184"/>
    <w:rsid w:val="00B27ED3"/>
    <w:rsid w:val="00B303FD"/>
    <w:rsid w:val="00B33117"/>
    <w:rsid w:val="00B44558"/>
    <w:rsid w:val="00B44E13"/>
    <w:rsid w:val="00B4661A"/>
    <w:rsid w:val="00B469E5"/>
    <w:rsid w:val="00B70C6C"/>
    <w:rsid w:val="00B72E95"/>
    <w:rsid w:val="00B875F9"/>
    <w:rsid w:val="00B90E63"/>
    <w:rsid w:val="00B91342"/>
    <w:rsid w:val="00B92F8B"/>
    <w:rsid w:val="00B95C97"/>
    <w:rsid w:val="00B96CF6"/>
    <w:rsid w:val="00B96D1F"/>
    <w:rsid w:val="00BA344B"/>
    <w:rsid w:val="00BB6178"/>
    <w:rsid w:val="00BB71EA"/>
    <w:rsid w:val="00BD239C"/>
    <w:rsid w:val="00BD33AB"/>
    <w:rsid w:val="00BD48D1"/>
    <w:rsid w:val="00BE3CC9"/>
    <w:rsid w:val="00BE5038"/>
    <w:rsid w:val="00BE62AF"/>
    <w:rsid w:val="00BE73FA"/>
    <w:rsid w:val="00BF231B"/>
    <w:rsid w:val="00BF53A3"/>
    <w:rsid w:val="00C00B99"/>
    <w:rsid w:val="00C05E5F"/>
    <w:rsid w:val="00C1261A"/>
    <w:rsid w:val="00C13C02"/>
    <w:rsid w:val="00C13EC5"/>
    <w:rsid w:val="00C1622F"/>
    <w:rsid w:val="00C32082"/>
    <w:rsid w:val="00C33962"/>
    <w:rsid w:val="00C3694E"/>
    <w:rsid w:val="00C409E2"/>
    <w:rsid w:val="00C40F60"/>
    <w:rsid w:val="00C417C9"/>
    <w:rsid w:val="00C45383"/>
    <w:rsid w:val="00C53122"/>
    <w:rsid w:val="00C53DB2"/>
    <w:rsid w:val="00C55089"/>
    <w:rsid w:val="00C56FD3"/>
    <w:rsid w:val="00C572F4"/>
    <w:rsid w:val="00C57D52"/>
    <w:rsid w:val="00C60F17"/>
    <w:rsid w:val="00C6582E"/>
    <w:rsid w:val="00C74F73"/>
    <w:rsid w:val="00C82CAF"/>
    <w:rsid w:val="00C82F48"/>
    <w:rsid w:val="00C86580"/>
    <w:rsid w:val="00C86693"/>
    <w:rsid w:val="00C955B8"/>
    <w:rsid w:val="00C9634F"/>
    <w:rsid w:val="00C96817"/>
    <w:rsid w:val="00C96D51"/>
    <w:rsid w:val="00CA3D9E"/>
    <w:rsid w:val="00CA4F73"/>
    <w:rsid w:val="00CA6E4A"/>
    <w:rsid w:val="00CB323A"/>
    <w:rsid w:val="00CB71C0"/>
    <w:rsid w:val="00CC46C4"/>
    <w:rsid w:val="00CC5283"/>
    <w:rsid w:val="00CD0E34"/>
    <w:rsid w:val="00CD0F45"/>
    <w:rsid w:val="00CD27F8"/>
    <w:rsid w:val="00CD594F"/>
    <w:rsid w:val="00CE0B97"/>
    <w:rsid w:val="00CF32BA"/>
    <w:rsid w:val="00CF5559"/>
    <w:rsid w:val="00CF7AC9"/>
    <w:rsid w:val="00D2560B"/>
    <w:rsid w:val="00D26080"/>
    <w:rsid w:val="00D270B6"/>
    <w:rsid w:val="00D27B4B"/>
    <w:rsid w:val="00D40840"/>
    <w:rsid w:val="00D436B8"/>
    <w:rsid w:val="00D448A8"/>
    <w:rsid w:val="00D52619"/>
    <w:rsid w:val="00D53D17"/>
    <w:rsid w:val="00D54831"/>
    <w:rsid w:val="00D66A54"/>
    <w:rsid w:val="00D66C1A"/>
    <w:rsid w:val="00D7429C"/>
    <w:rsid w:val="00D75223"/>
    <w:rsid w:val="00D831C7"/>
    <w:rsid w:val="00D87507"/>
    <w:rsid w:val="00D91BD1"/>
    <w:rsid w:val="00D95BC5"/>
    <w:rsid w:val="00DA12CE"/>
    <w:rsid w:val="00DA161B"/>
    <w:rsid w:val="00DA2266"/>
    <w:rsid w:val="00DA4649"/>
    <w:rsid w:val="00DB4B52"/>
    <w:rsid w:val="00DC06EB"/>
    <w:rsid w:val="00DC205B"/>
    <w:rsid w:val="00DC22CA"/>
    <w:rsid w:val="00DC47F2"/>
    <w:rsid w:val="00DE1D27"/>
    <w:rsid w:val="00DE204B"/>
    <w:rsid w:val="00DE34AC"/>
    <w:rsid w:val="00DF58DA"/>
    <w:rsid w:val="00DF631E"/>
    <w:rsid w:val="00E031C5"/>
    <w:rsid w:val="00E06873"/>
    <w:rsid w:val="00E152B0"/>
    <w:rsid w:val="00E234AB"/>
    <w:rsid w:val="00E23CB2"/>
    <w:rsid w:val="00E23DFB"/>
    <w:rsid w:val="00E255A1"/>
    <w:rsid w:val="00E269AC"/>
    <w:rsid w:val="00E340B4"/>
    <w:rsid w:val="00E35318"/>
    <w:rsid w:val="00E42004"/>
    <w:rsid w:val="00E505B9"/>
    <w:rsid w:val="00E51854"/>
    <w:rsid w:val="00E530BF"/>
    <w:rsid w:val="00E54184"/>
    <w:rsid w:val="00E55CA6"/>
    <w:rsid w:val="00E565C2"/>
    <w:rsid w:val="00E60560"/>
    <w:rsid w:val="00E611C6"/>
    <w:rsid w:val="00E64D8D"/>
    <w:rsid w:val="00E66AE5"/>
    <w:rsid w:val="00E75F74"/>
    <w:rsid w:val="00E83546"/>
    <w:rsid w:val="00E917B5"/>
    <w:rsid w:val="00E96604"/>
    <w:rsid w:val="00EA04A9"/>
    <w:rsid w:val="00EA2BF1"/>
    <w:rsid w:val="00EB1BD8"/>
    <w:rsid w:val="00EB509C"/>
    <w:rsid w:val="00EC357C"/>
    <w:rsid w:val="00ED1201"/>
    <w:rsid w:val="00ED5C1F"/>
    <w:rsid w:val="00EE2905"/>
    <w:rsid w:val="00EE6E4D"/>
    <w:rsid w:val="00EF2521"/>
    <w:rsid w:val="00F002AD"/>
    <w:rsid w:val="00F13B76"/>
    <w:rsid w:val="00F148BE"/>
    <w:rsid w:val="00F17D7B"/>
    <w:rsid w:val="00F17F21"/>
    <w:rsid w:val="00F25C74"/>
    <w:rsid w:val="00F3027C"/>
    <w:rsid w:val="00F354C3"/>
    <w:rsid w:val="00F376F5"/>
    <w:rsid w:val="00F416F2"/>
    <w:rsid w:val="00F43668"/>
    <w:rsid w:val="00F474E7"/>
    <w:rsid w:val="00F501F0"/>
    <w:rsid w:val="00F52AF8"/>
    <w:rsid w:val="00F732EC"/>
    <w:rsid w:val="00F75382"/>
    <w:rsid w:val="00F758BB"/>
    <w:rsid w:val="00F843F0"/>
    <w:rsid w:val="00F845FC"/>
    <w:rsid w:val="00F86451"/>
    <w:rsid w:val="00F90242"/>
    <w:rsid w:val="00F94CCE"/>
    <w:rsid w:val="00FA3FE9"/>
    <w:rsid w:val="00FB3AFA"/>
    <w:rsid w:val="00FB7296"/>
    <w:rsid w:val="00FD4607"/>
    <w:rsid w:val="00FD5B7C"/>
    <w:rsid w:val="00FD7A25"/>
    <w:rsid w:val="00FE08D2"/>
    <w:rsid w:val="00FE0B3C"/>
    <w:rsid w:val="00FF2188"/>
    <w:rsid w:val="00FF34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A06445"/>
  <w15:docId w15:val="{D5E8CFDC-2978-496F-9330-C4343E23C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1384"/>
    <w:rPr>
      <w:lang w:val="es-PE"/>
    </w:rPr>
  </w:style>
  <w:style w:type="paragraph" w:styleId="Ttulo1">
    <w:name w:val="heading 1"/>
    <w:basedOn w:val="Normal"/>
    <w:next w:val="Normal"/>
    <w:link w:val="Ttulo1Car"/>
    <w:uiPriority w:val="9"/>
    <w:qFormat/>
    <w:rsid w:val="00736C9F"/>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eastAsia="es-ES"/>
    </w:rPr>
  </w:style>
  <w:style w:type="paragraph" w:styleId="Ttulo2">
    <w:name w:val="heading 2"/>
    <w:basedOn w:val="Normal"/>
    <w:next w:val="Normal"/>
    <w:link w:val="Ttulo2Car"/>
    <w:uiPriority w:val="9"/>
    <w:unhideWhenUsed/>
    <w:qFormat/>
    <w:rsid w:val="0067232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CD0F4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E340B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F3400"/>
    <w:pPr>
      <w:ind w:left="720"/>
      <w:contextualSpacing/>
    </w:pPr>
  </w:style>
  <w:style w:type="paragraph" w:styleId="Textodeglobo">
    <w:name w:val="Balloon Text"/>
    <w:basedOn w:val="Normal"/>
    <w:link w:val="TextodegloboCar"/>
    <w:uiPriority w:val="99"/>
    <w:semiHidden/>
    <w:unhideWhenUsed/>
    <w:rsid w:val="008C046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C046D"/>
    <w:rPr>
      <w:rFonts w:ascii="Tahoma" w:hAnsi="Tahoma" w:cs="Tahoma"/>
      <w:sz w:val="16"/>
      <w:szCs w:val="16"/>
    </w:rPr>
  </w:style>
  <w:style w:type="paragraph" w:customStyle="1" w:styleId="Ayuda">
    <w:name w:val="Ayuda"/>
    <w:basedOn w:val="Normal"/>
    <w:rsid w:val="002C1E9C"/>
    <w:pPr>
      <w:spacing w:after="0" w:line="240" w:lineRule="auto"/>
    </w:pPr>
    <w:rPr>
      <w:rFonts w:ascii="Arial" w:eastAsia="Times New Roman" w:hAnsi="Arial" w:cs="Arial"/>
      <w:color w:val="0000FF"/>
      <w:sz w:val="20"/>
      <w:szCs w:val="20"/>
      <w:lang w:val="pt-BR"/>
    </w:rPr>
  </w:style>
  <w:style w:type="paragraph" w:styleId="Textoindependiente">
    <w:name w:val="Body Text"/>
    <w:basedOn w:val="Normal"/>
    <w:link w:val="TextoindependienteCar"/>
    <w:rsid w:val="005B3D3D"/>
    <w:pPr>
      <w:widowControl w:val="0"/>
      <w:spacing w:after="120" w:line="240" w:lineRule="atLeast"/>
    </w:pPr>
    <w:rPr>
      <w:rFonts w:ascii="Times New Roman" w:eastAsia="Times New Roman" w:hAnsi="Times New Roman" w:cs="Times New Roman"/>
      <w:sz w:val="20"/>
      <w:szCs w:val="20"/>
    </w:rPr>
  </w:style>
  <w:style w:type="character" w:customStyle="1" w:styleId="TextoindependienteCar">
    <w:name w:val="Texto independiente Car"/>
    <w:basedOn w:val="Fuentedeprrafopredeter"/>
    <w:link w:val="Textoindependiente"/>
    <w:rsid w:val="005B3D3D"/>
    <w:rPr>
      <w:rFonts w:ascii="Times New Roman" w:eastAsia="Times New Roman" w:hAnsi="Times New Roman" w:cs="Times New Roman"/>
      <w:sz w:val="20"/>
      <w:szCs w:val="20"/>
    </w:rPr>
  </w:style>
  <w:style w:type="paragraph" w:customStyle="1" w:styleId="Textopredeterminado">
    <w:name w:val="Texto predeterminado"/>
    <w:basedOn w:val="Normal"/>
    <w:rsid w:val="005B3D3D"/>
    <w:pPr>
      <w:overflowPunct w:val="0"/>
      <w:autoSpaceDE w:val="0"/>
      <w:autoSpaceDN w:val="0"/>
      <w:adjustRightInd w:val="0"/>
      <w:spacing w:after="120" w:line="360" w:lineRule="auto"/>
      <w:ind w:firstLine="709"/>
      <w:jc w:val="both"/>
      <w:textAlignment w:val="baseline"/>
    </w:pPr>
    <w:rPr>
      <w:rFonts w:ascii="Arial" w:eastAsia="Times New Roman" w:hAnsi="Arial" w:cs="Times New Roman"/>
      <w:noProof/>
      <w:sz w:val="20"/>
      <w:szCs w:val="20"/>
      <w:lang w:eastAsia="es-ES"/>
    </w:rPr>
  </w:style>
  <w:style w:type="character" w:customStyle="1" w:styleId="apple-converted-space">
    <w:name w:val="apple-converted-space"/>
    <w:basedOn w:val="Fuentedeprrafopredeter"/>
    <w:rsid w:val="0048065C"/>
  </w:style>
  <w:style w:type="character" w:styleId="Hipervnculo">
    <w:name w:val="Hyperlink"/>
    <w:basedOn w:val="Fuentedeprrafopredeter"/>
    <w:uiPriority w:val="99"/>
    <w:unhideWhenUsed/>
    <w:rsid w:val="0048065C"/>
    <w:rPr>
      <w:color w:val="0000FF"/>
      <w:u w:val="single"/>
    </w:rPr>
  </w:style>
  <w:style w:type="paragraph" w:styleId="NormalWeb">
    <w:name w:val="Normal (Web)"/>
    <w:basedOn w:val="Normal"/>
    <w:uiPriority w:val="99"/>
    <w:unhideWhenUsed/>
    <w:rsid w:val="00F416F2"/>
    <w:pPr>
      <w:spacing w:after="0" w:line="240" w:lineRule="auto"/>
    </w:pPr>
    <w:rPr>
      <w:rFonts w:ascii="Times New Roman" w:eastAsia="Times New Roman" w:hAnsi="Times New Roman" w:cs="Times New Roman"/>
      <w:sz w:val="24"/>
      <w:szCs w:val="24"/>
      <w:lang w:eastAsia="es-PE"/>
    </w:rPr>
  </w:style>
  <w:style w:type="table" w:styleId="Tablaconcuadrcula">
    <w:name w:val="Table Grid"/>
    <w:basedOn w:val="Tablanormal"/>
    <w:rsid w:val="00F416F2"/>
    <w:pPr>
      <w:spacing w:after="0" w:line="240" w:lineRule="auto"/>
    </w:pPr>
    <w:rPr>
      <w:lang w:val="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3D0E5E"/>
    <w:rPr>
      <w:b/>
      <w:bCs/>
    </w:rPr>
  </w:style>
  <w:style w:type="paragraph" w:styleId="Textonotapie">
    <w:name w:val="footnote text"/>
    <w:basedOn w:val="Normal"/>
    <w:link w:val="TextonotapieCar"/>
    <w:uiPriority w:val="99"/>
    <w:semiHidden/>
    <w:unhideWhenUsed/>
    <w:rsid w:val="000E1D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E1D06"/>
    <w:rPr>
      <w:sz w:val="20"/>
      <w:szCs w:val="20"/>
    </w:rPr>
  </w:style>
  <w:style w:type="character" w:styleId="Refdenotaalpie">
    <w:name w:val="footnote reference"/>
    <w:basedOn w:val="Fuentedeprrafopredeter"/>
    <w:uiPriority w:val="99"/>
    <w:semiHidden/>
    <w:unhideWhenUsed/>
    <w:rsid w:val="000E1D06"/>
    <w:rPr>
      <w:vertAlign w:val="superscript"/>
    </w:rPr>
  </w:style>
  <w:style w:type="paragraph" w:customStyle="1" w:styleId="Default">
    <w:name w:val="Default"/>
    <w:rsid w:val="00635AE4"/>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unhideWhenUsed/>
    <w:rsid w:val="002F597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5974"/>
  </w:style>
  <w:style w:type="paragraph" w:styleId="Piedepgina">
    <w:name w:val="footer"/>
    <w:basedOn w:val="Normal"/>
    <w:link w:val="PiedepginaCar"/>
    <w:uiPriority w:val="99"/>
    <w:unhideWhenUsed/>
    <w:rsid w:val="002F597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5974"/>
  </w:style>
  <w:style w:type="character" w:styleId="nfasis">
    <w:name w:val="Emphasis"/>
    <w:basedOn w:val="Fuentedeprrafopredeter"/>
    <w:uiPriority w:val="20"/>
    <w:qFormat/>
    <w:rsid w:val="00E917B5"/>
    <w:rPr>
      <w:i/>
      <w:iCs/>
    </w:rPr>
  </w:style>
  <w:style w:type="character" w:customStyle="1" w:styleId="Ttulo1Car">
    <w:name w:val="Título 1 Car"/>
    <w:basedOn w:val="Fuentedeprrafopredeter"/>
    <w:link w:val="Ttulo1"/>
    <w:uiPriority w:val="9"/>
    <w:rsid w:val="00736C9F"/>
    <w:rPr>
      <w:rFonts w:asciiTheme="majorHAnsi" w:eastAsiaTheme="majorEastAsia" w:hAnsiTheme="majorHAnsi" w:cstheme="majorBidi"/>
      <w:color w:val="365F91" w:themeColor="accent1" w:themeShade="BF"/>
      <w:sz w:val="32"/>
      <w:szCs w:val="32"/>
      <w:lang w:eastAsia="es-ES"/>
    </w:rPr>
  </w:style>
  <w:style w:type="paragraph" w:styleId="Bibliografa">
    <w:name w:val="Bibliography"/>
    <w:basedOn w:val="Normal"/>
    <w:next w:val="Normal"/>
    <w:uiPriority w:val="37"/>
    <w:unhideWhenUsed/>
    <w:rsid w:val="00736C9F"/>
  </w:style>
  <w:style w:type="character" w:customStyle="1" w:styleId="spellchecker-word-highlight">
    <w:name w:val="spellchecker-word-highlight"/>
    <w:basedOn w:val="Fuentedeprrafopredeter"/>
    <w:rsid w:val="00423A07"/>
  </w:style>
  <w:style w:type="character" w:customStyle="1" w:styleId="corchete-llamada1">
    <w:name w:val="corchete-llamada1"/>
    <w:basedOn w:val="Fuentedeprrafopredeter"/>
    <w:rsid w:val="00A73343"/>
    <w:rPr>
      <w:vanish/>
      <w:webHidden w:val="0"/>
      <w:specVanish w:val="0"/>
    </w:rPr>
  </w:style>
  <w:style w:type="character" w:customStyle="1" w:styleId="Ttulo3Car">
    <w:name w:val="Título 3 Car"/>
    <w:basedOn w:val="Fuentedeprrafopredeter"/>
    <w:link w:val="Ttulo3"/>
    <w:uiPriority w:val="9"/>
    <w:rsid w:val="00CD0F45"/>
    <w:rPr>
      <w:rFonts w:asciiTheme="majorHAnsi" w:eastAsiaTheme="majorEastAsia" w:hAnsiTheme="majorHAnsi" w:cstheme="majorBidi"/>
      <w:b/>
      <w:bCs/>
      <w:color w:val="4F81BD" w:themeColor="accent1"/>
      <w:lang w:val="es-PE"/>
    </w:rPr>
  </w:style>
  <w:style w:type="character" w:customStyle="1" w:styleId="Ttulo2Car">
    <w:name w:val="Título 2 Car"/>
    <w:basedOn w:val="Fuentedeprrafopredeter"/>
    <w:link w:val="Ttulo2"/>
    <w:uiPriority w:val="9"/>
    <w:rsid w:val="0067232B"/>
    <w:rPr>
      <w:rFonts w:asciiTheme="majorHAnsi" w:eastAsiaTheme="majorEastAsia" w:hAnsiTheme="majorHAnsi" w:cstheme="majorBidi"/>
      <w:color w:val="365F91" w:themeColor="accent1" w:themeShade="BF"/>
      <w:sz w:val="26"/>
      <w:szCs w:val="26"/>
      <w:lang w:val="es-PE"/>
    </w:rPr>
  </w:style>
  <w:style w:type="paragraph" w:styleId="TtulodeTDC">
    <w:name w:val="TOC Heading"/>
    <w:basedOn w:val="Ttulo1"/>
    <w:next w:val="Normal"/>
    <w:uiPriority w:val="39"/>
    <w:unhideWhenUsed/>
    <w:qFormat/>
    <w:rsid w:val="0067232B"/>
    <w:pPr>
      <w:outlineLvl w:val="9"/>
    </w:pPr>
    <w:rPr>
      <w:lang w:eastAsia="es-PE"/>
    </w:rPr>
  </w:style>
  <w:style w:type="paragraph" w:styleId="TDC1">
    <w:name w:val="toc 1"/>
    <w:basedOn w:val="Normal"/>
    <w:next w:val="Normal"/>
    <w:autoRedefine/>
    <w:uiPriority w:val="39"/>
    <w:unhideWhenUsed/>
    <w:rsid w:val="003C247C"/>
    <w:pPr>
      <w:tabs>
        <w:tab w:val="right" w:leader="dot" w:pos="7927"/>
      </w:tabs>
      <w:spacing w:after="100"/>
    </w:pPr>
  </w:style>
  <w:style w:type="paragraph" w:styleId="TDC2">
    <w:name w:val="toc 2"/>
    <w:basedOn w:val="Normal"/>
    <w:next w:val="Normal"/>
    <w:autoRedefine/>
    <w:uiPriority w:val="39"/>
    <w:unhideWhenUsed/>
    <w:rsid w:val="0067232B"/>
    <w:pPr>
      <w:spacing w:after="100"/>
      <w:ind w:left="220"/>
    </w:pPr>
  </w:style>
  <w:style w:type="paragraph" w:styleId="TDC3">
    <w:name w:val="toc 3"/>
    <w:basedOn w:val="Normal"/>
    <w:next w:val="Normal"/>
    <w:autoRedefine/>
    <w:uiPriority w:val="39"/>
    <w:unhideWhenUsed/>
    <w:rsid w:val="0067232B"/>
    <w:pPr>
      <w:spacing w:after="100"/>
      <w:ind w:left="440"/>
    </w:pPr>
  </w:style>
  <w:style w:type="character" w:customStyle="1" w:styleId="Ttulo4Car">
    <w:name w:val="Título 4 Car"/>
    <w:basedOn w:val="Fuentedeprrafopredeter"/>
    <w:link w:val="Ttulo4"/>
    <w:uiPriority w:val="9"/>
    <w:rsid w:val="00E340B4"/>
    <w:rPr>
      <w:rFonts w:asciiTheme="majorHAnsi" w:eastAsiaTheme="majorEastAsia" w:hAnsiTheme="majorHAnsi" w:cstheme="majorBidi"/>
      <w:i/>
      <w:iCs/>
      <w:color w:val="365F91" w:themeColor="accent1" w:themeShade="BF"/>
      <w:lang w:val="es-PE"/>
    </w:rPr>
  </w:style>
  <w:style w:type="character" w:styleId="Refdecomentario">
    <w:name w:val="annotation reference"/>
    <w:basedOn w:val="Fuentedeprrafopredeter"/>
    <w:uiPriority w:val="99"/>
    <w:semiHidden/>
    <w:unhideWhenUsed/>
    <w:rsid w:val="00A25C39"/>
    <w:rPr>
      <w:sz w:val="16"/>
      <w:szCs w:val="16"/>
    </w:rPr>
  </w:style>
  <w:style w:type="paragraph" w:styleId="Textocomentario">
    <w:name w:val="annotation text"/>
    <w:basedOn w:val="Normal"/>
    <w:link w:val="TextocomentarioCar"/>
    <w:uiPriority w:val="99"/>
    <w:semiHidden/>
    <w:unhideWhenUsed/>
    <w:rsid w:val="00A25C3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25C39"/>
    <w:rPr>
      <w:sz w:val="20"/>
      <w:szCs w:val="20"/>
      <w:lang w:val="es-PE"/>
    </w:rPr>
  </w:style>
  <w:style w:type="paragraph" w:styleId="Asuntodelcomentario">
    <w:name w:val="annotation subject"/>
    <w:basedOn w:val="Textocomentario"/>
    <w:next w:val="Textocomentario"/>
    <w:link w:val="AsuntodelcomentarioCar"/>
    <w:uiPriority w:val="99"/>
    <w:semiHidden/>
    <w:unhideWhenUsed/>
    <w:rsid w:val="00A25C39"/>
    <w:rPr>
      <w:b/>
      <w:bCs/>
    </w:rPr>
  </w:style>
  <w:style w:type="character" w:customStyle="1" w:styleId="AsuntodelcomentarioCar">
    <w:name w:val="Asunto del comentario Car"/>
    <w:basedOn w:val="TextocomentarioCar"/>
    <w:link w:val="Asuntodelcomentario"/>
    <w:uiPriority w:val="99"/>
    <w:semiHidden/>
    <w:rsid w:val="00A25C39"/>
    <w:rPr>
      <w:b/>
      <w:bCs/>
      <w:sz w:val="20"/>
      <w:szCs w:val="20"/>
      <w:lang w:val="es-PE"/>
    </w:rPr>
  </w:style>
  <w:style w:type="paragraph" w:styleId="Revisin">
    <w:name w:val="Revision"/>
    <w:hidden/>
    <w:uiPriority w:val="99"/>
    <w:semiHidden/>
    <w:rsid w:val="00313F9D"/>
    <w:pPr>
      <w:spacing w:after="0" w:line="240" w:lineRule="auto"/>
    </w:pPr>
    <w:rPr>
      <w:lang w:val="es-PE"/>
    </w:rPr>
  </w:style>
  <w:style w:type="character" w:styleId="Hipervnculovisitado">
    <w:name w:val="FollowedHyperlink"/>
    <w:basedOn w:val="Fuentedeprrafopredeter"/>
    <w:uiPriority w:val="99"/>
    <w:semiHidden/>
    <w:unhideWhenUsed/>
    <w:rsid w:val="00184000"/>
    <w:rPr>
      <w:color w:val="800080" w:themeColor="followedHyperlink"/>
      <w:u w:val="single"/>
    </w:rPr>
  </w:style>
  <w:style w:type="character" w:customStyle="1" w:styleId="Textodemarcadordeposicin">
    <w:name w:val="Texto de marcador de posición"/>
    <w:basedOn w:val="Fuentedeprrafopredeter"/>
    <w:uiPriority w:val="99"/>
    <w:semiHidden/>
    <w:rsid w:val="00C40F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221">
      <w:bodyDiv w:val="1"/>
      <w:marLeft w:val="0"/>
      <w:marRight w:val="0"/>
      <w:marTop w:val="0"/>
      <w:marBottom w:val="0"/>
      <w:divBdr>
        <w:top w:val="none" w:sz="0" w:space="0" w:color="auto"/>
        <w:left w:val="none" w:sz="0" w:space="0" w:color="auto"/>
        <w:bottom w:val="none" w:sz="0" w:space="0" w:color="auto"/>
        <w:right w:val="none" w:sz="0" w:space="0" w:color="auto"/>
      </w:divBdr>
    </w:div>
    <w:div w:id="17701187">
      <w:bodyDiv w:val="1"/>
      <w:marLeft w:val="0"/>
      <w:marRight w:val="0"/>
      <w:marTop w:val="0"/>
      <w:marBottom w:val="0"/>
      <w:divBdr>
        <w:top w:val="none" w:sz="0" w:space="0" w:color="auto"/>
        <w:left w:val="none" w:sz="0" w:space="0" w:color="auto"/>
        <w:bottom w:val="none" w:sz="0" w:space="0" w:color="auto"/>
        <w:right w:val="none" w:sz="0" w:space="0" w:color="auto"/>
      </w:divBdr>
    </w:div>
    <w:div w:id="20472103">
      <w:bodyDiv w:val="1"/>
      <w:marLeft w:val="0"/>
      <w:marRight w:val="0"/>
      <w:marTop w:val="0"/>
      <w:marBottom w:val="0"/>
      <w:divBdr>
        <w:top w:val="none" w:sz="0" w:space="0" w:color="auto"/>
        <w:left w:val="none" w:sz="0" w:space="0" w:color="auto"/>
        <w:bottom w:val="none" w:sz="0" w:space="0" w:color="auto"/>
        <w:right w:val="none" w:sz="0" w:space="0" w:color="auto"/>
      </w:divBdr>
    </w:div>
    <w:div w:id="23943187">
      <w:bodyDiv w:val="1"/>
      <w:marLeft w:val="0"/>
      <w:marRight w:val="0"/>
      <w:marTop w:val="0"/>
      <w:marBottom w:val="0"/>
      <w:divBdr>
        <w:top w:val="none" w:sz="0" w:space="0" w:color="auto"/>
        <w:left w:val="none" w:sz="0" w:space="0" w:color="auto"/>
        <w:bottom w:val="none" w:sz="0" w:space="0" w:color="auto"/>
        <w:right w:val="none" w:sz="0" w:space="0" w:color="auto"/>
      </w:divBdr>
    </w:div>
    <w:div w:id="32190779">
      <w:bodyDiv w:val="1"/>
      <w:marLeft w:val="0"/>
      <w:marRight w:val="0"/>
      <w:marTop w:val="0"/>
      <w:marBottom w:val="0"/>
      <w:divBdr>
        <w:top w:val="none" w:sz="0" w:space="0" w:color="auto"/>
        <w:left w:val="none" w:sz="0" w:space="0" w:color="auto"/>
        <w:bottom w:val="none" w:sz="0" w:space="0" w:color="auto"/>
        <w:right w:val="none" w:sz="0" w:space="0" w:color="auto"/>
      </w:divBdr>
    </w:div>
    <w:div w:id="43067124">
      <w:bodyDiv w:val="1"/>
      <w:marLeft w:val="0"/>
      <w:marRight w:val="0"/>
      <w:marTop w:val="0"/>
      <w:marBottom w:val="0"/>
      <w:divBdr>
        <w:top w:val="none" w:sz="0" w:space="0" w:color="auto"/>
        <w:left w:val="none" w:sz="0" w:space="0" w:color="auto"/>
        <w:bottom w:val="none" w:sz="0" w:space="0" w:color="auto"/>
        <w:right w:val="none" w:sz="0" w:space="0" w:color="auto"/>
      </w:divBdr>
    </w:div>
    <w:div w:id="60566942">
      <w:bodyDiv w:val="1"/>
      <w:marLeft w:val="0"/>
      <w:marRight w:val="0"/>
      <w:marTop w:val="0"/>
      <w:marBottom w:val="0"/>
      <w:divBdr>
        <w:top w:val="none" w:sz="0" w:space="0" w:color="auto"/>
        <w:left w:val="none" w:sz="0" w:space="0" w:color="auto"/>
        <w:bottom w:val="none" w:sz="0" w:space="0" w:color="auto"/>
        <w:right w:val="none" w:sz="0" w:space="0" w:color="auto"/>
      </w:divBdr>
    </w:div>
    <w:div w:id="69811550">
      <w:bodyDiv w:val="1"/>
      <w:marLeft w:val="0"/>
      <w:marRight w:val="0"/>
      <w:marTop w:val="0"/>
      <w:marBottom w:val="0"/>
      <w:divBdr>
        <w:top w:val="none" w:sz="0" w:space="0" w:color="auto"/>
        <w:left w:val="none" w:sz="0" w:space="0" w:color="auto"/>
        <w:bottom w:val="none" w:sz="0" w:space="0" w:color="auto"/>
        <w:right w:val="none" w:sz="0" w:space="0" w:color="auto"/>
      </w:divBdr>
    </w:div>
    <w:div w:id="82918539">
      <w:bodyDiv w:val="1"/>
      <w:marLeft w:val="0"/>
      <w:marRight w:val="0"/>
      <w:marTop w:val="0"/>
      <w:marBottom w:val="0"/>
      <w:divBdr>
        <w:top w:val="none" w:sz="0" w:space="0" w:color="auto"/>
        <w:left w:val="none" w:sz="0" w:space="0" w:color="auto"/>
        <w:bottom w:val="none" w:sz="0" w:space="0" w:color="auto"/>
        <w:right w:val="none" w:sz="0" w:space="0" w:color="auto"/>
      </w:divBdr>
      <w:divsChild>
        <w:div w:id="872158453">
          <w:marLeft w:val="0"/>
          <w:marRight w:val="0"/>
          <w:marTop w:val="0"/>
          <w:marBottom w:val="0"/>
          <w:divBdr>
            <w:top w:val="none" w:sz="0" w:space="0" w:color="auto"/>
            <w:left w:val="none" w:sz="0" w:space="0" w:color="auto"/>
            <w:bottom w:val="none" w:sz="0" w:space="0" w:color="auto"/>
            <w:right w:val="none" w:sz="0" w:space="0" w:color="auto"/>
          </w:divBdr>
          <w:divsChild>
            <w:div w:id="1680355306">
              <w:marLeft w:val="0"/>
              <w:marRight w:val="0"/>
              <w:marTop w:val="0"/>
              <w:marBottom w:val="300"/>
              <w:divBdr>
                <w:top w:val="none" w:sz="0" w:space="0" w:color="auto"/>
                <w:left w:val="none" w:sz="0" w:space="0" w:color="auto"/>
                <w:bottom w:val="none" w:sz="0" w:space="0" w:color="auto"/>
                <w:right w:val="none" w:sz="0" w:space="0" w:color="auto"/>
              </w:divBdr>
              <w:divsChild>
                <w:div w:id="990057603">
                  <w:marLeft w:val="0"/>
                  <w:marRight w:val="0"/>
                  <w:marTop w:val="0"/>
                  <w:marBottom w:val="0"/>
                  <w:divBdr>
                    <w:top w:val="none" w:sz="0" w:space="0" w:color="auto"/>
                    <w:left w:val="none" w:sz="0" w:space="0" w:color="auto"/>
                    <w:bottom w:val="none" w:sz="0" w:space="0" w:color="auto"/>
                    <w:right w:val="none" w:sz="0" w:space="0" w:color="auto"/>
                  </w:divBdr>
                  <w:divsChild>
                    <w:div w:id="42257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6661">
      <w:bodyDiv w:val="1"/>
      <w:marLeft w:val="0"/>
      <w:marRight w:val="0"/>
      <w:marTop w:val="0"/>
      <w:marBottom w:val="0"/>
      <w:divBdr>
        <w:top w:val="none" w:sz="0" w:space="0" w:color="auto"/>
        <w:left w:val="none" w:sz="0" w:space="0" w:color="auto"/>
        <w:bottom w:val="none" w:sz="0" w:space="0" w:color="auto"/>
        <w:right w:val="none" w:sz="0" w:space="0" w:color="auto"/>
      </w:divBdr>
    </w:div>
    <w:div w:id="96027754">
      <w:bodyDiv w:val="1"/>
      <w:marLeft w:val="0"/>
      <w:marRight w:val="0"/>
      <w:marTop w:val="0"/>
      <w:marBottom w:val="0"/>
      <w:divBdr>
        <w:top w:val="none" w:sz="0" w:space="0" w:color="auto"/>
        <w:left w:val="none" w:sz="0" w:space="0" w:color="auto"/>
        <w:bottom w:val="none" w:sz="0" w:space="0" w:color="auto"/>
        <w:right w:val="none" w:sz="0" w:space="0" w:color="auto"/>
      </w:divBdr>
    </w:div>
    <w:div w:id="97484647">
      <w:bodyDiv w:val="1"/>
      <w:marLeft w:val="0"/>
      <w:marRight w:val="0"/>
      <w:marTop w:val="0"/>
      <w:marBottom w:val="0"/>
      <w:divBdr>
        <w:top w:val="none" w:sz="0" w:space="0" w:color="auto"/>
        <w:left w:val="none" w:sz="0" w:space="0" w:color="auto"/>
        <w:bottom w:val="none" w:sz="0" w:space="0" w:color="auto"/>
        <w:right w:val="none" w:sz="0" w:space="0" w:color="auto"/>
      </w:divBdr>
    </w:div>
    <w:div w:id="119344832">
      <w:bodyDiv w:val="1"/>
      <w:marLeft w:val="0"/>
      <w:marRight w:val="0"/>
      <w:marTop w:val="0"/>
      <w:marBottom w:val="0"/>
      <w:divBdr>
        <w:top w:val="none" w:sz="0" w:space="0" w:color="auto"/>
        <w:left w:val="none" w:sz="0" w:space="0" w:color="auto"/>
        <w:bottom w:val="none" w:sz="0" w:space="0" w:color="auto"/>
        <w:right w:val="none" w:sz="0" w:space="0" w:color="auto"/>
      </w:divBdr>
    </w:div>
    <w:div w:id="120610993">
      <w:bodyDiv w:val="1"/>
      <w:marLeft w:val="0"/>
      <w:marRight w:val="0"/>
      <w:marTop w:val="0"/>
      <w:marBottom w:val="0"/>
      <w:divBdr>
        <w:top w:val="none" w:sz="0" w:space="0" w:color="auto"/>
        <w:left w:val="none" w:sz="0" w:space="0" w:color="auto"/>
        <w:bottom w:val="none" w:sz="0" w:space="0" w:color="auto"/>
        <w:right w:val="none" w:sz="0" w:space="0" w:color="auto"/>
      </w:divBdr>
    </w:div>
    <w:div w:id="126777273">
      <w:bodyDiv w:val="1"/>
      <w:marLeft w:val="0"/>
      <w:marRight w:val="0"/>
      <w:marTop w:val="0"/>
      <w:marBottom w:val="0"/>
      <w:divBdr>
        <w:top w:val="none" w:sz="0" w:space="0" w:color="auto"/>
        <w:left w:val="none" w:sz="0" w:space="0" w:color="auto"/>
        <w:bottom w:val="none" w:sz="0" w:space="0" w:color="auto"/>
        <w:right w:val="none" w:sz="0" w:space="0" w:color="auto"/>
      </w:divBdr>
    </w:div>
    <w:div w:id="137378958">
      <w:bodyDiv w:val="1"/>
      <w:marLeft w:val="0"/>
      <w:marRight w:val="0"/>
      <w:marTop w:val="0"/>
      <w:marBottom w:val="0"/>
      <w:divBdr>
        <w:top w:val="none" w:sz="0" w:space="0" w:color="auto"/>
        <w:left w:val="none" w:sz="0" w:space="0" w:color="auto"/>
        <w:bottom w:val="none" w:sz="0" w:space="0" w:color="auto"/>
        <w:right w:val="none" w:sz="0" w:space="0" w:color="auto"/>
      </w:divBdr>
    </w:div>
    <w:div w:id="142310570">
      <w:bodyDiv w:val="1"/>
      <w:marLeft w:val="0"/>
      <w:marRight w:val="0"/>
      <w:marTop w:val="0"/>
      <w:marBottom w:val="0"/>
      <w:divBdr>
        <w:top w:val="none" w:sz="0" w:space="0" w:color="auto"/>
        <w:left w:val="none" w:sz="0" w:space="0" w:color="auto"/>
        <w:bottom w:val="none" w:sz="0" w:space="0" w:color="auto"/>
        <w:right w:val="none" w:sz="0" w:space="0" w:color="auto"/>
      </w:divBdr>
    </w:div>
    <w:div w:id="152258129">
      <w:bodyDiv w:val="1"/>
      <w:marLeft w:val="0"/>
      <w:marRight w:val="0"/>
      <w:marTop w:val="0"/>
      <w:marBottom w:val="0"/>
      <w:divBdr>
        <w:top w:val="none" w:sz="0" w:space="0" w:color="auto"/>
        <w:left w:val="none" w:sz="0" w:space="0" w:color="auto"/>
        <w:bottom w:val="none" w:sz="0" w:space="0" w:color="auto"/>
        <w:right w:val="none" w:sz="0" w:space="0" w:color="auto"/>
      </w:divBdr>
      <w:divsChild>
        <w:div w:id="806240841">
          <w:marLeft w:val="336"/>
          <w:marRight w:val="0"/>
          <w:marTop w:val="120"/>
          <w:marBottom w:val="312"/>
          <w:divBdr>
            <w:top w:val="none" w:sz="0" w:space="0" w:color="auto"/>
            <w:left w:val="none" w:sz="0" w:space="0" w:color="auto"/>
            <w:bottom w:val="none" w:sz="0" w:space="0" w:color="auto"/>
            <w:right w:val="none" w:sz="0" w:space="0" w:color="auto"/>
          </w:divBdr>
          <w:divsChild>
            <w:div w:id="1987511327">
              <w:marLeft w:val="0"/>
              <w:marRight w:val="0"/>
              <w:marTop w:val="0"/>
              <w:marBottom w:val="0"/>
              <w:divBdr>
                <w:top w:val="single" w:sz="6" w:space="0" w:color="CCCCCC"/>
                <w:left w:val="single" w:sz="6" w:space="0" w:color="CCCCCC"/>
                <w:bottom w:val="single" w:sz="6" w:space="0" w:color="CCCCCC"/>
                <w:right w:val="single" w:sz="6" w:space="0" w:color="CCCCCC"/>
              </w:divBdr>
              <w:divsChild>
                <w:div w:id="203503906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20528">
      <w:bodyDiv w:val="1"/>
      <w:marLeft w:val="0"/>
      <w:marRight w:val="0"/>
      <w:marTop w:val="0"/>
      <w:marBottom w:val="0"/>
      <w:divBdr>
        <w:top w:val="none" w:sz="0" w:space="0" w:color="auto"/>
        <w:left w:val="none" w:sz="0" w:space="0" w:color="auto"/>
        <w:bottom w:val="none" w:sz="0" w:space="0" w:color="auto"/>
        <w:right w:val="none" w:sz="0" w:space="0" w:color="auto"/>
      </w:divBdr>
    </w:div>
    <w:div w:id="194462284">
      <w:bodyDiv w:val="1"/>
      <w:marLeft w:val="0"/>
      <w:marRight w:val="0"/>
      <w:marTop w:val="0"/>
      <w:marBottom w:val="0"/>
      <w:divBdr>
        <w:top w:val="none" w:sz="0" w:space="0" w:color="auto"/>
        <w:left w:val="none" w:sz="0" w:space="0" w:color="auto"/>
        <w:bottom w:val="none" w:sz="0" w:space="0" w:color="auto"/>
        <w:right w:val="none" w:sz="0" w:space="0" w:color="auto"/>
      </w:divBdr>
    </w:div>
    <w:div w:id="196701692">
      <w:bodyDiv w:val="1"/>
      <w:marLeft w:val="0"/>
      <w:marRight w:val="0"/>
      <w:marTop w:val="0"/>
      <w:marBottom w:val="0"/>
      <w:divBdr>
        <w:top w:val="none" w:sz="0" w:space="0" w:color="auto"/>
        <w:left w:val="none" w:sz="0" w:space="0" w:color="auto"/>
        <w:bottom w:val="none" w:sz="0" w:space="0" w:color="auto"/>
        <w:right w:val="none" w:sz="0" w:space="0" w:color="auto"/>
      </w:divBdr>
    </w:div>
    <w:div w:id="212273573">
      <w:bodyDiv w:val="1"/>
      <w:marLeft w:val="0"/>
      <w:marRight w:val="0"/>
      <w:marTop w:val="0"/>
      <w:marBottom w:val="0"/>
      <w:divBdr>
        <w:top w:val="none" w:sz="0" w:space="0" w:color="auto"/>
        <w:left w:val="none" w:sz="0" w:space="0" w:color="auto"/>
        <w:bottom w:val="none" w:sz="0" w:space="0" w:color="auto"/>
        <w:right w:val="none" w:sz="0" w:space="0" w:color="auto"/>
      </w:divBdr>
    </w:div>
    <w:div w:id="227571241">
      <w:bodyDiv w:val="1"/>
      <w:marLeft w:val="0"/>
      <w:marRight w:val="0"/>
      <w:marTop w:val="0"/>
      <w:marBottom w:val="0"/>
      <w:divBdr>
        <w:top w:val="none" w:sz="0" w:space="0" w:color="auto"/>
        <w:left w:val="none" w:sz="0" w:space="0" w:color="auto"/>
        <w:bottom w:val="none" w:sz="0" w:space="0" w:color="auto"/>
        <w:right w:val="none" w:sz="0" w:space="0" w:color="auto"/>
      </w:divBdr>
    </w:div>
    <w:div w:id="231889310">
      <w:bodyDiv w:val="1"/>
      <w:marLeft w:val="0"/>
      <w:marRight w:val="0"/>
      <w:marTop w:val="0"/>
      <w:marBottom w:val="0"/>
      <w:divBdr>
        <w:top w:val="none" w:sz="0" w:space="0" w:color="auto"/>
        <w:left w:val="none" w:sz="0" w:space="0" w:color="auto"/>
        <w:bottom w:val="none" w:sz="0" w:space="0" w:color="auto"/>
        <w:right w:val="none" w:sz="0" w:space="0" w:color="auto"/>
      </w:divBdr>
    </w:div>
    <w:div w:id="239145696">
      <w:bodyDiv w:val="1"/>
      <w:marLeft w:val="0"/>
      <w:marRight w:val="0"/>
      <w:marTop w:val="0"/>
      <w:marBottom w:val="0"/>
      <w:divBdr>
        <w:top w:val="none" w:sz="0" w:space="0" w:color="auto"/>
        <w:left w:val="none" w:sz="0" w:space="0" w:color="auto"/>
        <w:bottom w:val="none" w:sz="0" w:space="0" w:color="auto"/>
        <w:right w:val="none" w:sz="0" w:space="0" w:color="auto"/>
      </w:divBdr>
    </w:div>
    <w:div w:id="245111157">
      <w:bodyDiv w:val="1"/>
      <w:marLeft w:val="0"/>
      <w:marRight w:val="0"/>
      <w:marTop w:val="0"/>
      <w:marBottom w:val="0"/>
      <w:divBdr>
        <w:top w:val="none" w:sz="0" w:space="0" w:color="auto"/>
        <w:left w:val="none" w:sz="0" w:space="0" w:color="auto"/>
        <w:bottom w:val="none" w:sz="0" w:space="0" w:color="auto"/>
        <w:right w:val="none" w:sz="0" w:space="0" w:color="auto"/>
      </w:divBdr>
    </w:div>
    <w:div w:id="247731602">
      <w:bodyDiv w:val="1"/>
      <w:marLeft w:val="0"/>
      <w:marRight w:val="0"/>
      <w:marTop w:val="0"/>
      <w:marBottom w:val="0"/>
      <w:divBdr>
        <w:top w:val="none" w:sz="0" w:space="0" w:color="auto"/>
        <w:left w:val="none" w:sz="0" w:space="0" w:color="auto"/>
        <w:bottom w:val="none" w:sz="0" w:space="0" w:color="auto"/>
        <w:right w:val="none" w:sz="0" w:space="0" w:color="auto"/>
      </w:divBdr>
    </w:div>
    <w:div w:id="253755653">
      <w:bodyDiv w:val="1"/>
      <w:marLeft w:val="0"/>
      <w:marRight w:val="0"/>
      <w:marTop w:val="0"/>
      <w:marBottom w:val="0"/>
      <w:divBdr>
        <w:top w:val="none" w:sz="0" w:space="0" w:color="auto"/>
        <w:left w:val="none" w:sz="0" w:space="0" w:color="auto"/>
        <w:bottom w:val="none" w:sz="0" w:space="0" w:color="auto"/>
        <w:right w:val="none" w:sz="0" w:space="0" w:color="auto"/>
      </w:divBdr>
    </w:div>
    <w:div w:id="260190358">
      <w:bodyDiv w:val="1"/>
      <w:marLeft w:val="0"/>
      <w:marRight w:val="0"/>
      <w:marTop w:val="0"/>
      <w:marBottom w:val="0"/>
      <w:divBdr>
        <w:top w:val="none" w:sz="0" w:space="0" w:color="auto"/>
        <w:left w:val="none" w:sz="0" w:space="0" w:color="auto"/>
        <w:bottom w:val="none" w:sz="0" w:space="0" w:color="auto"/>
        <w:right w:val="none" w:sz="0" w:space="0" w:color="auto"/>
      </w:divBdr>
    </w:div>
    <w:div w:id="269430937">
      <w:bodyDiv w:val="1"/>
      <w:marLeft w:val="0"/>
      <w:marRight w:val="0"/>
      <w:marTop w:val="0"/>
      <w:marBottom w:val="0"/>
      <w:divBdr>
        <w:top w:val="none" w:sz="0" w:space="0" w:color="auto"/>
        <w:left w:val="none" w:sz="0" w:space="0" w:color="auto"/>
        <w:bottom w:val="none" w:sz="0" w:space="0" w:color="auto"/>
        <w:right w:val="none" w:sz="0" w:space="0" w:color="auto"/>
      </w:divBdr>
    </w:div>
    <w:div w:id="288586799">
      <w:bodyDiv w:val="1"/>
      <w:marLeft w:val="0"/>
      <w:marRight w:val="0"/>
      <w:marTop w:val="0"/>
      <w:marBottom w:val="0"/>
      <w:divBdr>
        <w:top w:val="none" w:sz="0" w:space="0" w:color="auto"/>
        <w:left w:val="none" w:sz="0" w:space="0" w:color="auto"/>
        <w:bottom w:val="none" w:sz="0" w:space="0" w:color="auto"/>
        <w:right w:val="none" w:sz="0" w:space="0" w:color="auto"/>
      </w:divBdr>
    </w:div>
    <w:div w:id="355887864">
      <w:bodyDiv w:val="1"/>
      <w:marLeft w:val="0"/>
      <w:marRight w:val="0"/>
      <w:marTop w:val="0"/>
      <w:marBottom w:val="0"/>
      <w:divBdr>
        <w:top w:val="none" w:sz="0" w:space="0" w:color="auto"/>
        <w:left w:val="none" w:sz="0" w:space="0" w:color="auto"/>
        <w:bottom w:val="none" w:sz="0" w:space="0" w:color="auto"/>
        <w:right w:val="none" w:sz="0" w:space="0" w:color="auto"/>
      </w:divBdr>
    </w:div>
    <w:div w:id="363557643">
      <w:bodyDiv w:val="1"/>
      <w:marLeft w:val="0"/>
      <w:marRight w:val="0"/>
      <w:marTop w:val="0"/>
      <w:marBottom w:val="0"/>
      <w:divBdr>
        <w:top w:val="none" w:sz="0" w:space="0" w:color="auto"/>
        <w:left w:val="none" w:sz="0" w:space="0" w:color="auto"/>
        <w:bottom w:val="none" w:sz="0" w:space="0" w:color="auto"/>
        <w:right w:val="none" w:sz="0" w:space="0" w:color="auto"/>
      </w:divBdr>
    </w:div>
    <w:div w:id="420032848">
      <w:bodyDiv w:val="1"/>
      <w:marLeft w:val="0"/>
      <w:marRight w:val="0"/>
      <w:marTop w:val="0"/>
      <w:marBottom w:val="0"/>
      <w:divBdr>
        <w:top w:val="none" w:sz="0" w:space="0" w:color="auto"/>
        <w:left w:val="none" w:sz="0" w:space="0" w:color="auto"/>
        <w:bottom w:val="none" w:sz="0" w:space="0" w:color="auto"/>
        <w:right w:val="none" w:sz="0" w:space="0" w:color="auto"/>
      </w:divBdr>
    </w:div>
    <w:div w:id="429274475">
      <w:bodyDiv w:val="1"/>
      <w:marLeft w:val="0"/>
      <w:marRight w:val="0"/>
      <w:marTop w:val="0"/>
      <w:marBottom w:val="0"/>
      <w:divBdr>
        <w:top w:val="none" w:sz="0" w:space="0" w:color="auto"/>
        <w:left w:val="none" w:sz="0" w:space="0" w:color="auto"/>
        <w:bottom w:val="none" w:sz="0" w:space="0" w:color="auto"/>
        <w:right w:val="none" w:sz="0" w:space="0" w:color="auto"/>
      </w:divBdr>
    </w:div>
    <w:div w:id="447702149">
      <w:bodyDiv w:val="1"/>
      <w:marLeft w:val="0"/>
      <w:marRight w:val="0"/>
      <w:marTop w:val="0"/>
      <w:marBottom w:val="0"/>
      <w:divBdr>
        <w:top w:val="none" w:sz="0" w:space="0" w:color="auto"/>
        <w:left w:val="none" w:sz="0" w:space="0" w:color="auto"/>
        <w:bottom w:val="none" w:sz="0" w:space="0" w:color="auto"/>
        <w:right w:val="none" w:sz="0" w:space="0" w:color="auto"/>
      </w:divBdr>
    </w:div>
    <w:div w:id="449208172">
      <w:bodyDiv w:val="1"/>
      <w:marLeft w:val="0"/>
      <w:marRight w:val="0"/>
      <w:marTop w:val="0"/>
      <w:marBottom w:val="0"/>
      <w:divBdr>
        <w:top w:val="none" w:sz="0" w:space="0" w:color="auto"/>
        <w:left w:val="none" w:sz="0" w:space="0" w:color="auto"/>
        <w:bottom w:val="none" w:sz="0" w:space="0" w:color="auto"/>
        <w:right w:val="none" w:sz="0" w:space="0" w:color="auto"/>
      </w:divBdr>
    </w:div>
    <w:div w:id="453134721">
      <w:bodyDiv w:val="1"/>
      <w:marLeft w:val="0"/>
      <w:marRight w:val="0"/>
      <w:marTop w:val="0"/>
      <w:marBottom w:val="0"/>
      <w:divBdr>
        <w:top w:val="none" w:sz="0" w:space="0" w:color="auto"/>
        <w:left w:val="none" w:sz="0" w:space="0" w:color="auto"/>
        <w:bottom w:val="none" w:sz="0" w:space="0" w:color="auto"/>
        <w:right w:val="none" w:sz="0" w:space="0" w:color="auto"/>
      </w:divBdr>
    </w:div>
    <w:div w:id="493574143">
      <w:bodyDiv w:val="1"/>
      <w:marLeft w:val="0"/>
      <w:marRight w:val="0"/>
      <w:marTop w:val="0"/>
      <w:marBottom w:val="0"/>
      <w:divBdr>
        <w:top w:val="none" w:sz="0" w:space="0" w:color="auto"/>
        <w:left w:val="none" w:sz="0" w:space="0" w:color="auto"/>
        <w:bottom w:val="none" w:sz="0" w:space="0" w:color="auto"/>
        <w:right w:val="none" w:sz="0" w:space="0" w:color="auto"/>
      </w:divBdr>
    </w:div>
    <w:div w:id="530730680">
      <w:bodyDiv w:val="1"/>
      <w:marLeft w:val="0"/>
      <w:marRight w:val="0"/>
      <w:marTop w:val="0"/>
      <w:marBottom w:val="0"/>
      <w:divBdr>
        <w:top w:val="none" w:sz="0" w:space="0" w:color="auto"/>
        <w:left w:val="none" w:sz="0" w:space="0" w:color="auto"/>
        <w:bottom w:val="none" w:sz="0" w:space="0" w:color="auto"/>
        <w:right w:val="none" w:sz="0" w:space="0" w:color="auto"/>
      </w:divBdr>
    </w:div>
    <w:div w:id="558705702">
      <w:bodyDiv w:val="1"/>
      <w:marLeft w:val="0"/>
      <w:marRight w:val="0"/>
      <w:marTop w:val="0"/>
      <w:marBottom w:val="0"/>
      <w:divBdr>
        <w:top w:val="none" w:sz="0" w:space="0" w:color="auto"/>
        <w:left w:val="none" w:sz="0" w:space="0" w:color="auto"/>
        <w:bottom w:val="none" w:sz="0" w:space="0" w:color="auto"/>
        <w:right w:val="none" w:sz="0" w:space="0" w:color="auto"/>
      </w:divBdr>
    </w:div>
    <w:div w:id="565261846">
      <w:bodyDiv w:val="1"/>
      <w:marLeft w:val="0"/>
      <w:marRight w:val="0"/>
      <w:marTop w:val="0"/>
      <w:marBottom w:val="0"/>
      <w:divBdr>
        <w:top w:val="none" w:sz="0" w:space="0" w:color="auto"/>
        <w:left w:val="none" w:sz="0" w:space="0" w:color="auto"/>
        <w:bottom w:val="none" w:sz="0" w:space="0" w:color="auto"/>
        <w:right w:val="none" w:sz="0" w:space="0" w:color="auto"/>
      </w:divBdr>
    </w:div>
    <w:div w:id="566231296">
      <w:bodyDiv w:val="1"/>
      <w:marLeft w:val="0"/>
      <w:marRight w:val="0"/>
      <w:marTop w:val="0"/>
      <w:marBottom w:val="0"/>
      <w:divBdr>
        <w:top w:val="none" w:sz="0" w:space="0" w:color="auto"/>
        <w:left w:val="none" w:sz="0" w:space="0" w:color="auto"/>
        <w:bottom w:val="none" w:sz="0" w:space="0" w:color="auto"/>
        <w:right w:val="none" w:sz="0" w:space="0" w:color="auto"/>
      </w:divBdr>
    </w:div>
    <w:div w:id="573440350">
      <w:bodyDiv w:val="1"/>
      <w:marLeft w:val="0"/>
      <w:marRight w:val="0"/>
      <w:marTop w:val="0"/>
      <w:marBottom w:val="0"/>
      <w:divBdr>
        <w:top w:val="none" w:sz="0" w:space="0" w:color="auto"/>
        <w:left w:val="none" w:sz="0" w:space="0" w:color="auto"/>
        <w:bottom w:val="none" w:sz="0" w:space="0" w:color="auto"/>
        <w:right w:val="none" w:sz="0" w:space="0" w:color="auto"/>
      </w:divBdr>
      <w:divsChild>
        <w:div w:id="304286585">
          <w:marLeft w:val="0"/>
          <w:marRight w:val="0"/>
          <w:marTop w:val="0"/>
          <w:marBottom w:val="0"/>
          <w:divBdr>
            <w:top w:val="none" w:sz="0" w:space="0" w:color="auto"/>
            <w:left w:val="none" w:sz="0" w:space="0" w:color="auto"/>
            <w:bottom w:val="none" w:sz="0" w:space="0" w:color="auto"/>
            <w:right w:val="none" w:sz="0" w:space="0" w:color="auto"/>
          </w:divBdr>
          <w:divsChild>
            <w:div w:id="947615699">
              <w:marLeft w:val="0"/>
              <w:marRight w:val="0"/>
              <w:marTop w:val="0"/>
              <w:marBottom w:val="0"/>
              <w:divBdr>
                <w:top w:val="none" w:sz="0" w:space="0" w:color="auto"/>
                <w:left w:val="none" w:sz="0" w:space="0" w:color="auto"/>
                <w:bottom w:val="none" w:sz="0" w:space="0" w:color="auto"/>
                <w:right w:val="none" w:sz="0" w:space="0" w:color="auto"/>
              </w:divBdr>
              <w:divsChild>
                <w:div w:id="5930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717855">
      <w:bodyDiv w:val="1"/>
      <w:marLeft w:val="0"/>
      <w:marRight w:val="0"/>
      <w:marTop w:val="0"/>
      <w:marBottom w:val="0"/>
      <w:divBdr>
        <w:top w:val="none" w:sz="0" w:space="0" w:color="auto"/>
        <w:left w:val="none" w:sz="0" w:space="0" w:color="auto"/>
        <w:bottom w:val="none" w:sz="0" w:space="0" w:color="auto"/>
        <w:right w:val="none" w:sz="0" w:space="0" w:color="auto"/>
      </w:divBdr>
    </w:div>
    <w:div w:id="595214217">
      <w:bodyDiv w:val="1"/>
      <w:marLeft w:val="0"/>
      <w:marRight w:val="0"/>
      <w:marTop w:val="0"/>
      <w:marBottom w:val="0"/>
      <w:divBdr>
        <w:top w:val="none" w:sz="0" w:space="0" w:color="auto"/>
        <w:left w:val="none" w:sz="0" w:space="0" w:color="auto"/>
        <w:bottom w:val="none" w:sz="0" w:space="0" w:color="auto"/>
        <w:right w:val="none" w:sz="0" w:space="0" w:color="auto"/>
      </w:divBdr>
    </w:div>
    <w:div w:id="596712731">
      <w:bodyDiv w:val="1"/>
      <w:marLeft w:val="0"/>
      <w:marRight w:val="0"/>
      <w:marTop w:val="0"/>
      <w:marBottom w:val="0"/>
      <w:divBdr>
        <w:top w:val="none" w:sz="0" w:space="0" w:color="auto"/>
        <w:left w:val="none" w:sz="0" w:space="0" w:color="auto"/>
        <w:bottom w:val="none" w:sz="0" w:space="0" w:color="auto"/>
        <w:right w:val="none" w:sz="0" w:space="0" w:color="auto"/>
      </w:divBdr>
    </w:div>
    <w:div w:id="602691238">
      <w:bodyDiv w:val="1"/>
      <w:marLeft w:val="0"/>
      <w:marRight w:val="0"/>
      <w:marTop w:val="0"/>
      <w:marBottom w:val="0"/>
      <w:divBdr>
        <w:top w:val="none" w:sz="0" w:space="0" w:color="auto"/>
        <w:left w:val="none" w:sz="0" w:space="0" w:color="auto"/>
        <w:bottom w:val="none" w:sz="0" w:space="0" w:color="auto"/>
        <w:right w:val="none" w:sz="0" w:space="0" w:color="auto"/>
      </w:divBdr>
    </w:div>
    <w:div w:id="618685185">
      <w:bodyDiv w:val="1"/>
      <w:marLeft w:val="0"/>
      <w:marRight w:val="0"/>
      <w:marTop w:val="0"/>
      <w:marBottom w:val="0"/>
      <w:divBdr>
        <w:top w:val="none" w:sz="0" w:space="0" w:color="auto"/>
        <w:left w:val="none" w:sz="0" w:space="0" w:color="auto"/>
        <w:bottom w:val="none" w:sz="0" w:space="0" w:color="auto"/>
        <w:right w:val="none" w:sz="0" w:space="0" w:color="auto"/>
      </w:divBdr>
    </w:div>
    <w:div w:id="629558631">
      <w:bodyDiv w:val="1"/>
      <w:marLeft w:val="0"/>
      <w:marRight w:val="0"/>
      <w:marTop w:val="0"/>
      <w:marBottom w:val="0"/>
      <w:divBdr>
        <w:top w:val="none" w:sz="0" w:space="0" w:color="auto"/>
        <w:left w:val="none" w:sz="0" w:space="0" w:color="auto"/>
        <w:bottom w:val="none" w:sz="0" w:space="0" w:color="auto"/>
        <w:right w:val="none" w:sz="0" w:space="0" w:color="auto"/>
      </w:divBdr>
    </w:div>
    <w:div w:id="642464352">
      <w:bodyDiv w:val="1"/>
      <w:marLeft w:val="0"/>
      <w:marRight w:val="0"/>
      <w:marTop w:val="0"/>
      <w:marBottom w:val="0"/>
      <w:divBdr>
        <w:top w:val="none" w:sz="0" w:space="0" w:color="auto"/>
        <w:left w:val="none" w:sz="0" w:space="0" w:color="auto"/>
        <w:bottom w:val="none" w:sz="0" w:space="0" w:color="auto"/>
        <w:right w:val="none" w:sz="0" w:space="0" w:color="auto"/>
      </w:divBdr>
    </w:div>
    <w:div w:id="648706906">
      <w:bodyDiv w:val="1"/>
      <w:marLeft w:val="0"/>
      <w:marRight w:val="0"/>
      <w:marTop w:val="0"/>
      <w:marBottom w:val="0"/>
      <w:divBdr>
        <w:top w:val="none" w:sz="0" w:space="0" w:color="auto"/>
        <w:left w:val="none" w:sz="0" w:space="0" w:color="auto"/>
        <w:bottom w:val="none" w:sz="0" w:space="0" w:color="auto"/>
        <w:right w:val="none" w:sz="0" w:space="0" w:color="auto"/>
      </w:divBdr>
    </w:div>
    <w:div w:id="651522645">
      <w:bodyDiv w:val="1"/>
      <w:marLeft w:val="0"/>
      <w:marRight w:val="0"/>
      <w:marTop w:val="0"/>
      <w:marBottom w:val="0"/>
      <w:divBdr>
        <w:top w:val="none" w:sz="0" w:space="0" w:color="auto"/>
        <w:left w:val="none" w:sz="0" w:space="0" w:color="auto"/>
        <w:bottom w:val="none" w:sz="0" w:space="0" w:color="auto"/>
        <w:right w:val="none" w:sz="0" w:space="0" w:color="auto"/>
      </w:divBdr>
    </w:div>
    <w:div w:id="654995674">
      <w:bodyDiv w:val="1"/>
      <w:marLeft w:val="0"/>
      <w:marRight w:val="0"/>
      <w:marTop w:val="0"/>
      <w:marBottom w:val="0"/>
      <w:divBdr>
        <w:top w:val="none" w:sz="0" w:space="0" w:color="auto"/>
        <w:left w:val="none" w:sz="0" w:space="0" w:color="auto"/>
        <w:bottom w:val="none" w:sz="0" w:space="0" w:color="auto"/>
        <w:right w:val="none" w:sz="0" w:space="0" w:color="auto"/>
      </w:divBdr>
    </w:div>
    <w:div w:id="659313458">
      <w:bodyDiv w:val="1"/>
      <w:marLeft w:val="0"/>
      <w:marRight w:val="0"/>
      <w:marTop w:val="0"/>
      <w:marBottom w:val="0"/>
      <w:divBdr>
        <w:top w:val="none" w:sz="0" w:space="0" w:color="auto"/>
        <w:left w:val="none" w:sz="0" w:space="0" w:color="auto"/>
        <w:bottom w:val="none" w:sz="0" w:space="0" w:color="auto"/>
        <w:right w:val="none" w:sz="0" w:space="0" w:color="auto"/>
      </w:divBdr>
    </w:div>
    <w:div w:id="660617560">
      <w:bodyDiv w:val="1"/>
      <w:marLeft w:val="0"/>
      <w:marRight w:val="0"/>
      <w:marTop w:val="0"/>
      <w:marBottom w:val="0"/>
      <w:divBdr>
        <w:top w:val="none" w:sz="0" w:space="0" w:color="auto"/>
        <w:left w:val="none" w:sz="0" w:space="0" w:color="auto"/>
        <w:bottom w:val="none" w:sz="0" w:space="0" w:color="auto"/>
        <w:right w:val="none" w:sz="0" w:space="0" w:color="auto"/>
      </w:divBdr>
    </w:div>
    <w:div w:id="663977670">
      <w:bodyDiv w:val="1"/>
      <w:marLeft w:val="0"/>
      <w:marRight w:val="0"/>
      <w:marTop w:val="0"/>
      <w:marBottom w:val="0"/>
      <w:divBdr>
        <w:top w:val="none" w:sz="0" w:space="0" w:color="auto"/>
        <w:left w:val="none" w:sz="0" w:space="0" w:color="auto"/>
        <w:bottom w:val="none" w:sz="0" w:space="0" w:color="auto"/>
        <w:right w:val="none" w:sz="0" w:space="0" w:color="auto"/>
      </w:divBdr>
    </w:div>
    <w:div w:id="668095990">
      <w:bodyDiv w:val="1"/>
      <w:marLeft w:val="0"/>
      <w:marRight w:val="0"/>
      <w:marTop w:val="0"/>
      <w:marBottom w:val="0"/>
      <w:divBdr>
        <w:top w:val="none" w:sz="0" w:space="0" w:color="auto"/>
        <w:left w:val="none" w:sz="0" w:space="0" w:color="auto"/>
        <w:bottom w:val="none" w:sz="0" w:space="0" w:color="auto"/>
        <w:right w:val="none" w:sz="0" w:space="0" w:color="auto"/>
      </w:divBdr>
    </w:div>
    <w:div w:id="673919506">
      <w:bodyDiv w:val="1"/>
      <w:marLeft w:val="0"/>
      <w:marRight w:val="0"/>
      <w:marTop w:val="0"/>
      <w:marBottom w:val="0"/>
      <w:divBdr>
        <w:top w:val="none" w:sz="0" w:space="0" w:color="auto"/>
        <w:left w:val="none" w:sz="0" w:space="0" w:color="auto"/>
        <w:bottom w:val="none" w:sz="0" w:space="0" w:color="auto"/>
        <w:right w:val="none" w:sz="0" w:space="0" w:color="auto"/>
      </w:divBdr>
    </w:div>
    <w:div w:id="673919685">
      <w:bodyDiv w:val="1"/>
      <w:marLeft w:val="0"/>
      <w:marRight w:val="0"/>
      <w:marTop w:val="0"/>
      <w:marBottom w:val="0"/>
      <w:divBdr>
        <w:top w:val="none" w:sz="0" w:space="0" w:color="auto"/>
        <w:left w:val="none" w:sz="0" w:space="0" w:color="auto"/>
        <w:bottom w:val="none" w:sz="0" w:space="0" w:color="auto"/>
        <w:right w:val="none" w:sz="0" w:space="0" w:color="auto"/>
      </w:divBdr>
    </w:div>
    <w:div w:id="674966653">
      <w:bodyDiv w:val="1"/>
      <w:marLeft w:val="0"/>
      <w:marRight w:val="0"/>
      <w:marTop w:val="0"/>
      <w:marBottom w:val="0"/>
      <w:divBdr>
        <w:top w:val="none" w:sz="0" w:space="0" w:color="auto"/>
        <w:left w:val="none" w:sz="0" w:space="0" w:color="auto"/>
        <w:bottom w:val="none" w:sz="0" w:space="0" w:color="auto"/>
        <w:right w:val="none" w:sz="0" w:space="0" w:color="auto"/>
      </w:divBdr>
    </w:div>
    <w:div w:id="675772253">
      <w:bodyDiv w:val="1"/>
      <w:marLeft w:val="0"/>
      <w:marRight w:val="0"/>
      <w:marTop w:val="0"/>
      <w:marBottom w:val="0"/>
      <w:divBdr>
        <w:top w:val="none" w:sz="0" w:space="0" w:color="auto"/>
        <w:left w:val="none" w:sz="0" w:space="0" w:color="auto"/>
        <w:bottom w:val="none" w:sz="0" w:space="0" w:color="auto"/>
        <w:right w:val="none" w:sz="0" w:space="0" w:color="auto"/>
      </w:divBdr>
      <w:divsChild>
        <w:div w:id="1632781741">
          <w:marLeft w:val="0"/>
          <w:marRight w:val="0"/>
          <w:marTop w:val="0"/>
          <w:marBottom w:val="0"/>
          <w:divBdr>
            <w:top w:val="none" w:sz="0" w:space="0" w:color="auto"/>
            <w:left w:val="none" w:sz="0" w:space="0" w:color="auto"/>
            <w:bottom w:val="none" w:sz="0" w:space="0" w:color="auto"/>
            <w:right w:val="none" w:sz="0" w:space="0" w:color="auto"/>
          </w:divBdr>
          <w:divsChild>
            <w:div w:id="1280525386">
              <w:marLeft w:val="0"/>
              <w:marRight w:val="0"/>
              <w:marTop w:val="300"/>
              <w:marBottom w:val="300"/>
              <w:divBdr>
                <w:top w:val="none" w:sz="0" w:space="0" w:color="auto"/>
                <w:left w:val="none" w:sz="0" w:space="0" w:color="auto"/>
                <w:bottom w:val="none" w:sz="0" w:space="0" w:color="auto"/>
                <w:right w:val="none" w:sz="0" w:space="0" w:color="auto"/>
              </w:divBdr>
              <w:divsChild>
                <w:div w:id="1967345308">
                  <w:marLeft w:val="0"/>
                  <w:marRight w:val="0"/>
                  <w:marTop w:val="0"/>
                  <w:marBottom w:val="0"/>
                  <w:divBdr>
                    <w:top w:val="none" w:sz="0" w:space="0" w:color="auto"/>
                    <w:left w:val="none" w:sz="0" w:space="0" w:color="auto"/>
                    <w:bottom w:val="none" w:sz="0" w:space="0" w:color="auto"/>
                    <w:right w:val="none" w:sz="0" w:space="0" w:color="auto"/>
                  </w:divBdr>
                  <w:divsChild>
                    <w:div w:id="1773741272">
                      <w:marLeft w:val="0"/>
                      <w:marRight w:val="0"/>
                      <w:marTop w:val="0"/>
                      <w:marBottom w:val="0"/>
                      <w:divBdr>
                        <w:top w:val="none" w:sz="0" w:space="0" w:color="auto"/>
                        <w:left w:val="none" w:sz="0" w:space="0" w:color="auto"/>
                        <w:bottom w:val="none" w:sz="0" w:space="0" w:color="auto"/>
                        <w:right w:val="none" w:sz="0" w:space="0" w:color="auto"/>
                      </w:divBdr>
                      <w:divsChild>
                        <w:div w:id="110247826">
                          <w:marLeft w:val="0"/>
                          <w:marRight w:val="0"/>
                          <w:marTop w:val="0"/>
                          <w:marBottom w:val="0"/>
                          <w:divBdr>
                            <w:top w:val="none" w:sz="0" w:space="0" w:color="auto"/>
                            <w:left w:val="none" w:sz="0" w:space="0" w:color="auto"/>
                            <w:bottom w:val="none" w:sz="0" w:space="0" w:color="auto"/>
                            <w:right w:val="none" w:sz="0" w:space="0" w:color="auto"/>
                          </w:divBdr>
                          <w:divsChild>
                            <w:div w:id="958758891">
                              <w:marLeft w:val="0"/>
                              <w:marRight w:val="0"/>
                              <w:marTop w:val="0"/>
                              <w:marBottom w:val="0"/>
                              <w:divBdr>
                                <w:top w:val="none" w:sz="0" w:space="0" w:color="auto"/>
                                <w:left w:val="none" w:sz="0" w:space="0" w:color="auto"/>
                                <w:bottom w:val="none" w:sz="0" w:space="0" w:color="auto"/>
                                <w:right w:val="none" w:sz="0" w:space="0" w:color="auto"/>
                              </w:divBdr>
                              <w:divsChild>
                                <w:div w:id="1084185684">
                                  <w:marLeft w:val="0"/>
                                  <w:marRight w:val="0"/>
                                  <w:marTop w:val="0"/>
                                  <w:marBottom w:val="0"/>
                                  <w:divBdr>
                                    <w:top w:val="none" w:sz="0" w:space="0" w:color="auto"/>
                                    <w:left w:val="none" w:sz="0" w:space="0" w:color="auto"/>
                                    <w:bottom w:val="none" w:sz="0" w:space="0" w:color="auto"/>
                                    <w:right w:val="none" w:sz="0" w:space="0" w:color="auto"/>
                                  </w:divBdr>
                                  <w:divsChild>
                                    <w:div w:id="399520710">
                                      <w:marLeft w:val="0"/>
                                      <w:marRight w:val="0"/>
                                      <w:marTop w:val="0"/>
                                      <w:marBottom w:val="0"/>
                                      <w:divBdr>
                                        <w:top w:val="none" w:sz="0" w:space="0" w:color="auto"/>
                                        <w:left w:val="none" w:sz="0" w:space="0" w:color="auto"/>
                                        <w:bottom w:val="none" w:sz="0" w:space="0" w:color="auto"/>
                                        <w:right w:val="none" w:sz="0" w:space="0" w:color="auto"/>
                                      </w:divBdr>
                                      <w:divsChild>
                                        <w:div w:id="110517245">
                                          <w:marLeft w:val="0"/>
                                          <w:marRight w:val="0"/>
                                          <w:marTop w:val="0"/>
                                          <w:marBottom w:val="0"/>
                                          <w:divBdr>
                                            <w:top w:val="none" w:sz="0" w:space="0" w:color="auto"/>
                                            <w:left w:val="none" w:sz="0" w:space="0" w:color="auto"/>
                                            <w:bottom w:val="none" w:sz="0" w:space="0" w:color="auto"/>
                                            <w:right w:val="none" w:sz="0" w:space="0" w:color="auto"/>
                                          </w:divBdr>
                                          <w:divsChild>
                                            <w:div w:id="20782959">
                                              <w:marLeft w:val="0"/>
                                              <w:marRight w:val="0"/>
                                              <w:marTop w:val="0"/>
                                              <w:marBottom w:val="0"/>
                                              <w:divBdr>
                                                <w:top w:val="none" w:sz="0" w:space="0" w:color="auto"/>
                                                <w:left w:val="none" w:sz="0" w:space="0" w:color="auto"/>
                                                <w:bottom w:val="none" w:sz="0" w:space="0" w:color="auto"/>
                                                <w:right w:val="none" w:sz="0" w:space="0" w:color="auto"/>
                                              </w:divBdr>
                                              <w:divsChild>
                                                <w:div w:id="1339884854">
                                                  <w:marLeft w:val="0"/>
                                                  <w:marRight w:val="0"/>
                                                  <w:marTop w:val="0"/>
                                                  <w:marBottom w:val="0"/>
                                                  <w:divBdr>
                                                    <w:top w:val="none" w:sz="0" w:space="0" w:color="auto"/>
                                                    <w:left w:val="none" w:sz="0" w:space="0" w:color="auto"/>
                                                    <w:bottom w:val="none" w:sz="0" w:space="0" w:color="auto"/>
                                                    <w:right w:val="none" w:sz="0" w:space="0" w:color="auto"/>
                                                  </w:divBdr>
                                                  <w:divsChild>
                                                    <w:div w:id="1330871063">
                                                      <w:marLeft w:val="0"/>
                                                      <w:marRight w:val="0"/>
                                                      <w:marTop w:val="0"/>
                                                      <w:marBottom w:val="0"/>
                                                      <w:divBdr>
                                                        <w:top w:val="none" w:sz="0" w:space="0" w:color="auto"/>
                                                        <w:left w:val="none" w:sz="0" w:space="0" w:color="auto"/>
                                                        <w:bottom w:val="none" w:sz="0" w:space="0" w:color="auto"/>
                                                        <w:right w:val="none" w:sz="0" w:space="0" w:color="auto"/>
                                                      </w:divBdr>
                                                      <w:divsChild>
                                                        <w:div w:id="1764834013">
                                                          <w:marLeft w:val="0"/>
                                                          <w:marRight w:val="0"/>
                                                          <w:marTop w:val="0"/>
                                                          <w:marBottom w:val="0"/>
                                                          <w:divBdr>
                                                            <w:top w:val="none" w:sz="0" w:space="0" w:color="auto"/>
                                                            <w:left w:val="none" w:sz="0" w:space="0" w:color="auto"/>
                                                            <w:bottom w:val="none" w:sz="0" w:space="0" w:color="auto"/>
                                                            <w:right w:val="none" w:sz="0" w:space="0" w:color="auto"/>
                                                          </w:divBdr>
                                                          <w:divsChild>
                                                            <w:div w:id="1067071274">
                                                              <w:marLeft w:val="0"/>
                                                              <w:marRight w:val="0"/>
                                                              <w:marTop w:val="0"/>
                                                              <w:marBottom w:val="0"/>
                                                              <w:divBdr>
                                                                <w:top w:val="none" w:sz="0" w:space="0" w:color="auto"/>
                                                                <w:left w:val="none" w:sz="0" w:space="0" w:color="auto"/>
                                                                <w:bottom w:val="none" w:sz="0" w:space="0" w:color="auto"/>
                                                                <w:right w:val="none" w:sz="0" w:space="0" w:color="auto"/>
                                                              </w:divBdr>
                                                              <w:divsChild>
                                                                <w:div w:id="1447505851">
                                                                  <w:marLeft w:val="0"/>
                                                                  <w:marRight w:val="0"/>
                                                                  <w:marTop w:val="450"/>
                                                                  <w:marBottom w:val="450"/>
                                                                  <w:divBdr>
                                                                    <w:top w:val="none" w:sz="0" w:space="0" w:color="auto"/>
                                                                    <w:left w:val="none" w:sz="0" w:space="0" w:color="auto"/>
                                                                    <w:bottom w:val="none" w:sz="0" w:space="0" w:color="auto"/>
                                                                    <w:right w:val="none" w:sz="0" w:space="0" w:color="auto"/>
                                                                  </w:divBdr>
                                                                  <w:divsChild>
                                                                    <w:div w:id="688914854">
                                                                      <w:marLeft w:val="0"/>
                                                                      <w:marRight w:val="0"/>
                                                                      <w:marTop w:val="0"/>
                                                                      <w:marBottom w:val="0"/>
                                                                      <w:divBdr>
                                                                        <w:top w:val="none" w:sz="0" w:space="0" w:color="auto"/>
                                                                        <w:left w:val="none" w:sz="0" w:space="0" w:color="auto"/>
                                                                        <w:bottom w:val="none" w:sz="0" w:space="0" w:color="auto"/>
                                                                        <w:right w:val="none" w:sz="0" w:space="0" w:color="auto"/>
                                                                      </w:divBdr>
                                                                      <w:divsChild>
                                                                        <w:div w:id="1829856915">
                                                                          <w:marLeft w:val="0"/>
                                                                          <w:marRight w:val="0"/>
                                                                          <w:marTop w:val="0"/>
                                                                          <w:marBottom w:val="0"/>
                                                                          <w:divBdr>
                                                                            <w:top w:val="none" w:sz="0" w:space="0" w:color="auto"/>
                                                                            <w:left w:val="none" w:sz="0" w:space="0" w:color="auto"/>
                                                                            <w:bottom w:val="none" w:sz="0" w:space="0" w:color="auto"/>
                                                                            <w:right w:val="none" w:sz="0" w:space="0" w:color="auto"/>
                                                                          </w:divBdr>
                                                                          <w:divsChild>
                                                                            <w:div w:id="1398481515">
                                                                              <w:marLeft w:val="0"/>
                                                                              <w:marRight w:val="0"/>
                                                                              <w:marTop w:val="0"/>
                                                                              <w:marBottom w:val="0"/>
                                                                              <w:divBdr>
                                                                                <w:top w:val="none" w:sz="0" w:space="0" w:color="auto"/>
                                                                                <w:left w:val="none" w:sz="0" w:space="0" w:color="auto"/>
                                                                                <w:bottom w:val="none" w:sz="0" w:space="0" w:color="auto"/>
                                                                                <w:right w:val="none" w:sz="0" w:space="0" w:color="auto"/>
                                                                              </w:divBdr>
                                                                              <w:divsChild>
                                                                                <w:div w:id="878128837">
                                                                                  <w:marLeft w:val="-300"/>
                                                                                  <w:marRight w:val="-300"/>
                                                                                  <w:marTop w:val="0"/>
                                                                                  <w:marBottom w:val="300"/>
                                                                                  <w:divBdr>
                                                                                    <w:top w:val="none" w:sz="0" w:space="0" w:color="auto"/>
                                                                                    <w:left w:val="none" w:sz="0" w:space="0" w:color="auto"/>
                                                                                    <w:bottom w:val="none" w:sz="0" w:space="0" w:color="auto"/>
                                                                                    <w:right w:val="none" w:sz="0" w:space="0" w:color="auto"/>
                                                                                  </w:divBdr>
                                                                                  <w:divsChild>
                                                                                    <w:div w:id="1413698987">
                                                                                      <w:marLeft w:val="-300"/>
                                                                                      <w:marRight w:val="-300"/>
                                                                                      <w:marTop w:val="0"/>
                                                                                      <w:marBottom w:val="0"/>
                                                                                      <w:divBdr>
                                                                                        <w:top w:val="none" w:sz="0" w:space="0" w:color="auto"/>
                                                                                        <w:left w:val="none" w:sz="0" w:space="0" w:color="auto"/>
                                                                                        <w:bottom w:val="none" w:sz="0" w:space="0" w:color="auto"/>
                                                                                        <w:right w:val="none" w:sz="0" w:space="0" w:color="auto"/>
                                                                                      </w:divBdr>
                                                                                      <w:divsChild>
                                                                                        <w:div w:id="1340428045">
                                                                                          <w:marLeft w:val="0"/>
                                                                                          <w:marRight w:val="0"/>
                                                                                          <w:marTop w:val="0"/>
                                                                                          <w:marBottom w:val="0"/>
                                                                                          <w:divBdr>
                                                                                            <w:top w:val="none" w:sz="0" w:space="0" w:color="auto"/>
                                                                                            <w:left w:val="none" w:sz="0" w:space="0" w:color="auto"/>
                                                                                            <w:bottom w:val="none" w:sz="0" w:space="0" w:color="auto"/>
                                                                                            <w:right w:val="none" w:sz="0" w:space="0" w:color="auto"/>
                                                                                          </w:divBdr>
                                                                                          <w:divsChild>
                                                                                            <w:div w:id="107630413">
                                                                                              <w:marLeft w:val="0"/>
                                                                                              <w:marRight w:val="0"/>
                                                                                              <w:marTop w:val="0"/>
                                                                                              <w:marBottom w:val="0"/>
                                                                                              <w:divBdr>
                                                                                                <w:top w:val="none" w:sz="0" w:space="0" w:color="auto"/>
                                                                                                <w:left w:val="none" w:sz="0" w:space="0" w:color="auto"/>
                                                                                                <w:bottom w:val="none" w:sz="0" w:space="0" w:color="auto"/>
                                                                                                <w:right w:val="none" w:sz="0" w:space="0" w:color="auto"/>
                                                                                              </w:divBdr>
                                                                                              <w:divsChild>
                                                                                                <w:div w:id="19466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77586418">
      <w:bodyDiv w:val="1"/>
      <w:marLeft w:val="0"/>
      <w:marRight w:val="0"/>
      <w:marTop w:val="0"/>
      <w:marBottom w:val="0"/>
      <w:divBdr>
        <w:top w:val="none" w:sz="0" w:space="0" w:color="auto"/>
        <w:left w:val="none" w:sz="0" w:space="0" w:color="auto"/>
        <w:bottom w:val="none" w:sz="0" w:space="0" w:color="auto"/>
        <w:right w:val="none" w:sz="0" w:space="0" w:color="auto"/>
      </w:divBdr>
    </w:div>
    <w:div w:id="685597675">
      <w:bodyDiv w:val="1"/>
      <w:marLeft w:val="0"/>
      <w:marRight w:val="0"/>
      <w:marTop w:val="0"/>
      <w:marBottom w:val="0"/>
      <w:divBdr>
        <w:top w:val="none" w:sz="0" w:space="0" w:color="auto"/>
        <w:left w:val="none" w:sz="0" w:space="0" w:color="auto"/>
        <w:bottom w:val="none" w:sz="0" w:space="0" w:color="auto"/>
        <w:right w:val="none" w:sz="0" w:space="0" w:color="auto"/>
      </w:divBdr>
    </w:div>
    <w:div w:id="687296620">
      <w:bodyDiv w:val="1"/>
      <w:marLeft w:val="0"/>
      <w:marRight w:val="0"/>
      <w:marTop w:val="0"/>
      <w:marBottom w:val="0"/>
      <w:divBdr>
        <w:top w:val="none" w:sz="0" w:space="0" w:color="auto"/>
        <w:left w:val="none" w:sz="0" w:space="0" w:color="auto"/>
        <w:bottom w:val="none" w:sz="0" w:space="0" w:color="auto"/>
        <w:right w:val="none" w:sz="0" w:space="0" w:color="auto"/>
      </w:divBdr>
    </w:div>
    <w:div w:id="698353334">
      <w:bodyDiv w:val="1"/>
      <w:marLeft w:val="0"/>
      <w:marRight w:val="0"/>
      <w:marTop w:val="0"/>
      <w:marBottom w:val="0"/>
      <w:divBdr>
        <w:top w:val="none" w:sz="0" w:space="0" w:color="auto"/>
        <w:left w:val="none" w:sz="0" w:space="0" w:color="auto"/>
        <w:bottom w:val="none" w:sz="0" w:space="0" w:color="auto"/>
        <w:right w:val="none" w:sz="0" w:space="0" w:color="auto"/>
      </w:divBdr>
    </w:div>
    <w:div w:id="701976598">
      <w:bodyDiv w:val="1"/>
      <w:marLeft w:val="0"/>
      <w:marRight w:val="0"/>
      <w:marTop w:val="0"/>
      <w:marBottom w:val="0"/>
      <w:divBdr>
        <w:top w:val="none" w:sz="0" w:space="0" w:color="auto"/>
        <w:left w:val="none" w:sz="0" w:space="0" w:color="auto"/>
        <w:bottom w:val="none" w:sz="0" w:space="0" w:color="auto"/>
        <w:right w:val="none" w:sz="0" w:space="0" w:color="auto"/>
      </w:divBdr>
    </w:div>
    <w:div w:id="703363599">
      <w:bodyDiv w:val="1"/>
      <w:marLeft w:val="0"/>
      <w:marRight w:val="0"/>
      <w:marTop w:val="0"/>
      <w:marBottom w:val="0"/>
      <w:divBdr>
        <w:top w:val="none" w:sz="0" w:space="0" w:color="auto"/>
        <w:left w:val="none" w:sz="0" w:space="0" w:color="auto"/>
        <w:bottom w:val="none" w:sz="0" w:space="0" w:color="auto"/>
        <w:right w:val="none" w:sz="0" w:space="0" w:color="auto"/>
      </w:divBdr>
    </w:div>
    <w:div w:id="706880986">
      <w:bodyDiv w:val="1"/>
      <w:marLeft w:val="0"/>
      <w:marRight w:val="0"/>
      <w:marTop w:val="0"/>
      <w:marBottom w:val="0"/>
      <w:divBdr>
        <w:top w:val="none" w:sz="0" w:space="0" w:color="auto"/>
        <w:left w:val="none" w:sz="0" w:space="0" w:color="auto"/>
        <w:bottom w:val="none" w:sz="0" w:space="0" w:color="auto"/>
        <w:right w:val="none" w:sz="0" w:space="0" w:color="auto"/>
      </w:divBdr>
    </w:div>
    <w:div w:id="711199289">
      <w:bodyDiv w:val="1"/>
      <w:marLeft w:val="0"/>
      <w:marRight w:val="0"/>
      <w:marTop w:val="0"/>
      <w:marBottom w:val="0"/>
      <w:divBdr>
        <w:top w:val="none" w:sz="0" w:space="0" w:color="auto"/>
        <w:left w:val="none" w:sz="0" w:space="0" w:color="auto"/>
        <w:bottom w:val="none" w:sz="0" w:space="0" w:color="auto"/>
        <w:right w:val="none" w:sz="0" w:space="0" w:color="auto"/>
      </w:divBdr>
    </w:div>
    <w:div w:id="715082259">
      <w:bodyDiv w:val="1"/>
      <w:marLeft w:val="0"/>
      <w:marRight w:val="0"/>
      <w:marTop w:val="0"/>
      <w:marBottom w:val="0"/>
      <w:divBdr>
        <w:top w:val="none" w:sz="0" w:space="0" w:color="auto"/>
        <w:left w:val="none" w:sz="0" w:space="0" w:color="auto"/>
        <w:bottom w:val="none" w:sz="0" w:space="0" w:color="auto"/>
        <w:right w:val="none" w:sz="0" w:space="0" w:color="auto"/>
      </w:divBdr>
    </w:div>
    <w:div w:id="718360139">
      <w:bodyDiv w:val="1"/>
      <w:marLeft w:val="0"/>
      <w:marRight w:val="0"/>
      <w:marTop w:val="0"/>
      <w:marBottom w:val="0"/>
      <w:divBdr>
        <w:top w:val="none" w:sz="0" w:space="0" w:color="auto"/>
        <w:left w:val="none" w:sz="0" w:space="0" w:color="auto"/>
        <w:bottom w:val="none" w:sz="0" w:space="0" w:color="auto"/>
        <w:right w:val="none" w:sz="0" w:space="0" w:color="auto"/>
      </w:divBdr>
    </w:div>
    <w:div w:id="725765565">
      <w:bodyDiv w:val="1"/>
      <w:marLeft w:val="0"/>
      <w:marRight w:val="0"/>
      <w:marTop w:val="0"/>
      <w:marBottom w:val="0"/>
      <w:divBdr>
        <w:top w:val="none" w:sz="0" w:space="0" w:color="auto"/>
        <w:left w:val="none" w:sz="0" w:space="0" w:color="auto"/>
        <w:bottom w:val="none" w:sz="0" w:space="0" w:color="auto"/>
        <w:right w:val="none" w:sz="0" w:space="0" w:color="auto"/>
      </w:divBdr>
    </w:div>
    <w:div w:id="727650659">
      <w:bodyDiv w:val="1"/>
      <w:marLeft w:val="0"/>
      <w:marRight w:val="0"/>
      <w:marTop w:val="0"/>
      <w:marBottom w:val="0"/>
      <w:divBdr>
        <w:top w:val="none" w:sz="0" w:space="0" w:color="auto"/>
        <w:left w:val="none" w:sz="0" w:space="0" w:color="auto"/>
        <w:bottom w:val="none" w:sz="0" w:space="0" w:color="auto"/>
        <w:right w:val="none" w:sz="0" w:space="0" w:color="auto"/>
      </w:divBdr>
    </w:div>
    <w:div w:id="737091809">
      <w:bodyDiv w:val="1"/>
      <w:marLeft w:val="0"/>
      <w:marRight w:val="0"/>
      <w:marTop w:val="0"/>
      <w:marBottom w:val="0"/>
      <w:divBdr>
        <w:top w:val="none" w:sz="0" w:space="0" w:color="auto"/>
        <w:left w:val="none" w:sz="0" w:space="0" w:color="auto"/>
        <w:bottom w:val="none" w:sz="0" w:space="0" w:color="auto"/>
        <w:right w:val="none" w:sz="0" w:space="0" w:color="auto"/>
      </w:divBdr>
    </w:div>
    <w:div w:id="766776492">
      <w:bodyDiv w:val="1"/>
      <w:marLeft w:val="0"/>
      <w:marRight w:val="0"/>
      <w:marTop w:val="0"/>
      <w:marBottom w:val="0"/>
      <w:divBdr>
        <w:top w:val="none" w:sz="0" w:space="0" w:color="auto"/>
        <w:left w:val="none" w:sz="0" w:space="0" w:color="auto"/>
        <w:bottom w:val="none" w:sz="0" w:space="0" w:color="auto"/>
        <w:right w:val="none" w:sz="0" w:space="0" w:color="auto"/>
      </w:divBdr>
    </w:div>
    <w:div w:id="802161191">
      <w:bodyDiv w:val="1"/>
      <w:marLeft w:val="0"/>
      <w:marRight w:val="0"/>
      <w:marTop w:val="0"/>
      <w:marBottom w:val="0"/>
      <w:divBdr>
        <w:top w:val="none" w:sz="0" w:space="0" w:color="auto"/>
        <w:left w:val="none" w:sz="0" w:space="0" w:color="auto"/>
        <w:bottom w:val="none" w:sz="0" w:space="0" w:color="auto"/>
        <w:right w:val="none" w:sz="0" w:space="0" w:color="auto"/>
      </w:divBdr>
    </w:div>
    <w:div w:id="823551117">
      <w:bodyDiv w:val="1"/>
      <w:marLeft w:val="0"/>
      <w:marRight w:val="0"/>
      <w:marTop w:val="0"/>
      <w:marBottom w:val="0"/>
      <w:divBdr>
        <w:top w:val="none" w:sz="0" w:space="0" w:color="auto"/>
        <w:left w:val="none" w:sz="0" w:space="0" w:color="auto"/>
        <w:bottom w:val="none" w:sz="0" w:space="0" w:color="auto"/>
        <w:right w:val="none" w:sz="0" w:space="0" w:color="auto"/>
      </w:divBdr>
    </w:div>
    <w:div w:id="832985258">
      <w:bodyDiv w:val="1"/>
      <w:marLeft w:val="0"/>
      <w:marRight w:val="0"/>
      <w:marTop w:val="0"/>
      <w:marBottom w:val="0"/>
      <w:divBdr>
        <w:top w:val="none" w:sz="0" w:space="0" w:color="auto"/>
        <w:left w:val="none" w:sz="0" w:space="0" w:color="auto"/>
        <w:bottom w:val="none" w:sz="0" w:space="0" w:color="auto"/>
        <w:right w:val="none" w:sz="0" w:space="0" w:color="auto"/>
      </w:divBdr>
    </w:div>
    <w:div w:id="836463876">
      <w:bodyDiv w:val="1"/>
      <w:marLeft w:val="0"/>
      <w:marRight w:val="0"/>
      <w:marTop w:val="0"/>
      <w:marBottom w:val="0"/>
      <w:divBdr>
        <w:top w:val="none" w:sz="0" w:space="0" w:color="auto"/>
        <w:left w:val="none" w:sz="0" w:space="0" w:color="auto"/>
        <w:bottom w:val="none" w:sz="0" w:space="0" w:color="auto"/>
        <w:right w:val="none" w:sz="0" w:space="0" w:color="auto"/>
      </w:divBdr>
    </w:div>
    <w:div w:id="839151901">
      <w:bodyDiv w:val="1"/>
      <w:marLeft w:val="0"/>
      <w:marRight w:val="0"/>
      <w:marTop w:val="0"/>
      <w:marBottom w:val="0"/>
      <w:divBdr>
        <w:top w:val="none" w:sz="0" w:space="0" w:color="auto"/>
        <w:left w:val="none" w:sz="0" w:space="0" w:color="auto"/>
        <w:bottom w:val="none" w:sz="0" w:space="0" w:color="auto"/>
        <w:right w:val="none" w:sz="0" w:space="0" w:color="auto"/>
      </w:divBdr>
      <w:divsChild>
        <w:div w:id="109130350">
          <w:marLeft w:val="0"/>
          <w:marRight w:val="0"/>
          <w:marTop w:val="0"/>
          <w:marBottom w:val="0"/>
          <w:divBdr>
            <w:top w:val="none" w:sz="0" w:space="0" w:color="auto"/>
            <w:left w:val="none" w:sz="0" w:space="0" w:color="auto"/>
            <w:bottom w:val="none" w:sz="0" w:space="0" w:color="auto"/>
            <w:right w:val="none" w:sz="0" w:space="0" w:color="auto"/>
          </w:divBdr>
          <w:divsChild>
            <w:div w:id="1828472947">
              <w:marLeft w:val="0"/>
              <w:marRight w:val="0"/>
              <w:marTop w:val="300"/>
              <w:marBottom w:val="300"/>
              <w:divBdr>
                <w:top w:val="none" w:sz="0" w:space="0" w:color="auto"/>
                <w:left w:val="none" w:sz="0" w:space="0" w:color="auto"/>
                <w:bottom w:val="none" w:sz="0" w:space="0" w:color="auto"/>
                <w:right w:val="none" w:sz="0" w:space="0" w:color="auto"/>
              </w:divBdr>
              <w:divsChild>
                <w:div w:id="424885992">
                  <w:marLeft w:val="0"/>
                  <w:marRight w:val="0"/>
                  <w:marTop w:val="0"/>
                  <w:marBottom w:val="0"/>
                  <w:divBdr>
                    <w:top w:val="none" w:sz="0" w:space="0" w:color="auto"/>
                    <w:left w:val="none" w:sz="0" w:space="0" w:color="auto"/>
                    <w:bottom w:val="none" w:sz="0" w:space="0" w:color="auto"/>
                    <w:right w:val="none" w:sz="0" w:space="0" w:color="auto"/>
                  </w:divBdr>
                  <w:divsChild>
                    <w:div w:id="109130319">
                      <w:marLeft w:val="0"/>
                      <w:marRight w:val="0"/>
                      <w:marTop w:val="0"/>
                      <w:marBottom w:val="0"/>
                      <w:divBdr>
                        <w:top w:val="none" w:sz="0" w:space="0" w:color="auto"/>
                        <w:left w:val="none" w:sz="0" w:space="0" w:color="auto"/>
                        <w:bottom w:val="none" w:sz="0" w:space="0" w:color="auto"/>
                        <w:right w:val="none" w:sz="0" w:space="0" w:color="auto"/>
                      </w:divBdr>
                      <w:divsChild>
                        <w:div w:id="1472284317">
                          <w:marLeft w:val="0"/>
                          <w:marRight w:val="0"/>
                          <w:marTop w:val="0"/>
                          <w:marBottom w:val="0"/>
                          <w:divBdr>
                            <w:top w:val="none" w:sz="0" w:space="0" w:color="auto"/>
                            <w:left w:val="none" w:sz="0" w:space="0" w:color="auto"/>
                            <w:bottom w:val="none" w:sz="0" w:space="0" w:color="auto"/>
                            <w:right w:val="none" w:sz="0" w:space="0" w:color="auto"/>
                          </w:divBdr>
                          <w:divsChild>
                            <w:div w:id="913121565">
                              <w:marLeft w:val="0"/>
                              <w:marRight w:val="0"/>
                              <w:marTop w:val="0"/>
                              <w:marBottom w:val="0"/>
                              <w:divBdr>
                                <w:top w:val="none" w:sz="0" w:space="0" w:color="auto"/>
                                <w:left w:val="none" w:sz="0" w:space="0" w:color="auto"/>
                                <w:bottom w:val="none" w:sz="0" w:space="0" w:color="auto"/>
                                <w:right w:val="none" w:sz="0" w:space="0" w:color="auto"/>
                              </w:divBdr>
                              <w:divsChild>
                                <w:div w:id="5982294">
                                  <w:marLeft w:val="0"/>
                                  <w:marRight w:val="0"/>
                                  <w:marTop w:val="0"/>
                                  <w:marBottom w:val="0"/>
                                  <w:divBdr>
                                    <w:top w:val="none" w:sz="0" w:space="0" w:color="auto"/>
                                    <w:left w:val="none" w:sz="0" w:space="0" w:color="auto"/>
                                    <w:bottom w:val="none" w:sz="0" w:space="0" w:color="auto"/>
                                    <w:right w:val="none" w:sz="0" w:space="0" w:color="auto"/>
                                  </w:divBdr>
                                  <w:divsChild>
                                    <w:div w:id="219288674">
                                      <w:marLeft w:val="0"/>
                                      <w:marRight w:val="0"/>
                                      <w:marTop w:val="0"/>
                                      <w:marBottom w:val="0"/>
                                      <w:divBdr>
                                        <w:top w:val="none" w:sz="0" w:space="0" w:color="auto"/>
                                        <w:left w:val="none" w:sz="0" w:space="0" w:color="auto"/>
                                        <w:bottom w:val="none" w:sz="0" w:space="0" w:color="auto"/>
                                        <w:right w:val="none" w:sz="0" w:space="0" w:color="auto"/>
                                      </w:divBdr>
                                      <w:divsChild>
                                        <w:div w:id="745028799">
                                          <w:marLeft w:val="0"/>
                                          <w:marRight w:val="0"/>
                                          <w:marTop w:val="0"/>
                                          <w:marBottom w:val="0"/>
                                          <w:divBdr>
                                            <w:top w:val="none" w:sz="0" w:space="0" w:color="auto"/>
                                            <w:left w:val="none" w:sz="0" w:space="0" w:color="auto"/>
                                            <w:bottom w:val="none" w:sz="0" w:space="0" w:color="auto"/>
                                            <w:right w:val="none" w:sz="0" w:space="0" w:color="auto"/>
                                          </w:divBdr>
                                          <w:divsChild>
                                            <w:div w:id="1400984570">
                                              <w:marLeft w:val="0"/>
                                              <w:marRight w:val="0"/>
                                              <w:marTop w:val="0"/>
                                              <w:marBottom w:val="0"/>
                                              <w:divBdr>
                                                <w:top w:val="none" w:sz="0" w:space="0" w:color="auto"/>
                                                <w:left w:val="none" w:sz="0" w:space="0" w:color="auto"/>
                                                <w:bottom w:val="none" w:sz="0" w:space="0" w:color="auto"/>
                                                <w:right w:val="none" w:sz="0" w:space="0" w:color="auto"/>
                                              </w:divBdr>
                                              <w:divsChild>
                                                <w:div w:id="1175612386">
                                                  <w:marLeft w:val="0"/>
                                                  <w:marRight w:val="0"/>
                                                  <w:marTop w:val="0"/>
                                                  <w:marBottom w:val="0"/>
                                                  <w:divBdr>
                                                    <w:top w:val="none" w:sz="0" w:space="0" w:color="auto"/>
                                                    <w:left w:val="none" w:sz="0" w:space="0" w:color="auto"/>
                                                    <w:bottom w:val="none" w:sz="0" w:space="0" w:color="auto"/>
                                                    <w:right w:val="none" w:sz="0" w:space="0" w:color="auto"/>
                                                  </w:divBdr>
                                                  <w:divsChild>
                                                    <w:div w:id="553005385">
                                                      <w:marLeft w:val="0"/>
                                                      <w:marRight w:val="0"/>
                                                      <w:marTop w:val="0"/>
                                                      <w:marBottom w:val="0"/>
                                                      <w:divBdr>
                                                        <w:top w:val="none" w:sz="0" w:space="0" w:color="auto"/>
                                                        <w:left w:val="none" w:sz="0" w:space="0" w:color="auto"/>
                                                        <w:bottom w:val="none" w:sz="0" w:space="0" w:color="auto"/>
                                                        <w:right w:val="none" w:sz="0" w:space="0" w:color="auto"/>
                                                      </w:divBdr>
                                                      <w:divsChild>
                                                        <w:div w:id="322785647">
                                                          <w:marLeft w:val="0"/>
                                                          <w:marRight w:val="0"/>
                                                          <w:marTop w:val="0"/>
                                                          <w:marBottom w:val="0"/>
                                                          <w:divBdr>
                                                            <w:top w:val="none" w:sz="0" w:space="0" w:color="auto"/>
                                                            <w:left w:val="none" w:sz="0" w:space="0" w:color="auto"/>
                                                            <w:bottom w:val="none" w:sz="0" w:space="0" w:color="auto"/>
                                                            <w:right w:val="none" w:sz="0" w:space="0" w:color="auto"/>
                                                          </w:divBdr>
                                                          <w:divsChild>
                                                            <w:div w:id="71203198">
                                                              <w:marLeft w:val="0"/>
                                                              <w:marRight w:val="0"/>
                                                              <w:marTop w:val="0"/>
                                                              <w:marBottom w:val="0"/>
                                                              <w:divBdr>
                                                                <w:top w:val="none" w:sz="0" w:space="0" w:color="auto"/>
                                                                <w:left w:val="none" w:sz="0" w:space="0" w:color="auto"/>
                                                                <w:bottom w:val="none" w:sz="0" w:space="0" w:color="auto"/>
                                                                <w:right w:val="none" w:sz="0" w:space="0" w:color="auto"/>
                                                              </w:divBdr>
                                                              <w:divsChild>
                                                                <w:div w:id="2065516929">
                                                                  <w:marLeft w:val="0"/>
                                                                  <w:marRight w:val="0"/>
                                                                  <w:marTop w:val="450"/>
                                                                  <w:marBottom w:val="450"/>
                                                                  <w:divBdr>
                                                                    <w:top w:val="none" w:sz="0" w:space="0" w:color="auto"/>
                                                                    <w:left w:val="none" w:sz="0" w:space="0" w:color="auto"/>
                                                                    <w:bottom w:val="none" w:sz="0" w:space="0" w:color="auto"/>
                                                                    <w:right w:val="none" w:sz="0" w:space="0" w:color="auto"/>
                                                                  </w:divBdr>
                                                                  <w:divsChild>
                                                                    <w:div w:id="1057825784">
                                                                      <w:marLeft w:val="0"/>
                                                                      <w:marRight w:val="0"/>
                                                                      <w:marTop w:val="0"/>
                                                                      <w:marBottom w:val="0"/>
                                                                      <w:divBdr>
                                                                        <w:top w:val="none" w:sz="0" w:space="0" w:color="auto"/>
                                                                        <w:left w:val="none" w:sz="0" w:space="0" w:color="auto"/>
                                                                        <w:bottom w:val="none" w:sz="0" w:space="0" w:color="auto"/>
                                                                        <w:right w:val="none" w:sz="0" w:space="0" w:color="auto"/>
                                                                      </w:divBdr>
                                                                      <w:divsChild>
                                                                        <w:div w:id="453520355">
                                                                          <w:marLeft w:val="0"/>
                                                                          <w:marRight w:val="0"/>
                                                                          <w:marTop w:val="0"/>
                                                                          <w:marBottom w:val="0"/>
                                                                          <w:divBdr>
                                                                            <w:top w:val="none" w:sz="0" w:space="0" w:color="auto"/>
                                                                            <w:left w:val="none" w:sz="0" w:space="0" w:color="auto"/>
                                                                            <w:bottom w:val="none" w:sz="0" w:space="0" w:color="auto"/>
                                                                            <w:right w:val="none" w:sz="0" w:space="0" w:color="auto"/>
                                                                          </w:divBdr>
                                                                          <w:divsChild>
                                                                            <w:div w:id="1497184014">
                                                                              <w:marLeft w:val="0"/>
                                                                              <w:marRight w:val="0"/>
                                                                              <w:marTop w:val="0"/>
                                                                              <w:marBottom w:val="0"/>
                                                                              <w:divBdr>
                                                                                <w:top w:val="none" w:sz="0" w:space="0" w:color="auto"/>
                                                                                <w:left w:val="none" w:sz="0" w:space="0" w:color="auto"/>
                                                                                <w:bottom w:val="none" w:sz="0" w:space="0" w:color="auto"/>
                                                                                <w:right w:val="none" w:sz="0" w:space="0" w:color="auto"/>
                                                                              </w:divBdr>
                                                                              <w:divsChild>
                                                                                <w:div w:id="1591114393">
                                                                                  <w:marLeft w:val="-300"/>
                                                                                  <w:marRight w:val="-300"/>
                                                                                  <w:marTop w:val="0"/>
                                                                                  <w:marBottom w:val="300"/>
                                                                                  <w:divBdr>
                                                                                    <w:top w:val="none" w:sz="0" w:space="0" w:color="auto"/>
                                                                                    <w:left w:val="none" w:sz="0" w:space="0" w:color="auto"/>
                                                                                    <w:bottom w:val="none" w:sz="0" w:space="0" w:color="auto"/>
                                                                                    <w:right w:val="none" w:sz="0" w:space="0" w:color="auto"/>
                                                                                  </w:divBdr>
                                                                                  <w:divsChild>
                                                                                    <w:div w:id="859588966">
                                                                                      <w:marLeft w:val="-300"/>
                                                                                      <w:marRight w:val="-300"/>
                                                                                      <w:marTop w:val="0"/>
                                                                                      <w:marBottom w:val="0"/>
                                                                                      <w:divBdr>
                                                                                        <w:top w:val="none" w:sz="0" w:space="0" w:color="auto"/>
                                                                                        <w:left w:val="none" w:sz="0" w:space="0" w:color="auto"/>
                                                                                        <w:bottom w:val="none" w:sz="0" w:space="0" w:color="auto"/>
                                                                                        <w:right w:val="none" w:sz="0" w:space="0" w:color="auto"/>
                                                                                      </w:divBdr>
                                                                                      <w:divsChild>
                                                                                        <w:div w:id="694621700">
                                                                                          <w:marLeft w:val="0"/>
                                                                                          <w:marRight w:val="0"/>
                                                                                          <w:marTop w:val="0"/>
                                                                                          <w:marBottom w:val="0"/>
                                                                                          <w:divBdr>
                                                                                            <w:top w:val="none" w:sz="0" w:space="0" w:color="auto"/>
                                                                                            <w:left w:val="none" w:sz="0" w:space="0" w:color="auto"/>
                                                                                            <w:bottom w:val="none" w:sz="0" w:space="0" w:color="auto"/>
                                                                                            <w:right w:val="none" w:sz="0" w:space="0" w:color="auto"/>
                                                                                          </w:divBdr>
                                                                                          <w:divsChild>
                                                                                            <w:div w:id="1507673731">
                                                                                              <w:marLeft w:val="0"/>
                                                                                              <w:marRight w:val="0"/>
                                                                                              <w:marTop w:val="0"/>
                                                                                              <w:marBottom w:val="0"/>
                                                                                              <w:divBdr>
                                                                                                <w:top w:val="none" w:sz="0" w:space="0" w:color="auto"/>
                                                                                                <w:left w:val="none" w:sz="0" w:space="0" w:color="auto"/>
                                                                                                <w:bottom w:val="none" w:sz="0" w:space="0" w:color="auto"/>
                                                                                                <w:right w:val="none" w:sz="0" w:space="0" w:color="auto"/>
                                                                                              </w:divBdr>
                                                                                              <w:divsChild>
                                                                                                <w:div w:id="10015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46746184">
      <w:bodyDiv w:val="1"/>
      <w:marLeft w:val="0"/>
      <w:marRight w:val="0"/>
      <w:marTop w:val="0"/>
      <w:marBottom w:val="0"/>
      <w:divBdr>
        <w:top w:val="none" w:sz="0" w:space="0" w:color="auto"/>
        <w:left w:val="none" w:sz="0" w:space="0" w:color="auto"/>
        <w:bottom w:val="none" w:sz="0" w:space="0" w:color="auto"/>
        <w:right w:val="none" w:sz="0" w:space="0" w:color="auto"/>
      </w:divBdr>
    </w:div>
    <w:div w:id="864171279">
      <w:bodyDiv w:val="1"/>
      <w:marLeft w:val="0"/>
      <w:marRight w:val="0"/>
      <w:marTop w:val="0"/>
      <w:marBottom w:val="0"/>
      <w:divBdr>
        <w:top w:val="none" w:sz="0" w:space="0" w:color="auto"/>
        <w:left w:val="none" w:sz="0" w:space="0" w:color="auto"/>
        <w:bottom w:val="none" w:sz="0" w:space="0" w:color="auto"/>
        <w:right w:val="none" w:sz="0" w:space="0" w:color="auto"/>
      </w:divBdr>
    </w:div>
    <w:div w:id="890187162">
      <w:bodyDiv w:val="1"/>
      <w:marLeft w:val="0"/>
      <w:marRight w:val="0"/>
      <w:marTop w:val="0"/>
      <w:marBottom w:val="0"/>
      <w:divBdr>
        <w:top w:val="none" w:sz="0" w:space="0" w:color="auto"/>
        <w:left w:val="none" w:sz="0" w:space="0" w:color="auto"/>
        <w:bottom w:val="none" w:sz="0" w:space="0" w:color="auto"/>
        <w:right w:val="none" w:sz="0" w:space="0" w:color="auto"/>
      </w:divBdr>
    </w:div>
    <w:div w:id="919173702">
      <w:bodyDiv w:val="1"/>
      <w:marLeft w:val="0"/>
      <w:marRight w:val="0"/>
      <w:marTop w:val="0"/>
      <w:marBottom w:val="0"/>
      <w:divBdr>
        <w:top w:val="none" w:sz="0" w:space="0" w:color="auto"/>
        <w:left w:val="none" w:sz="0" w:space="0" w:color="auto"/>
        <w:bottom w:val="none" w:sz="0" w:space="0" w:color="auto"/>
        <w:right w:val="none" w:sz="0" w:space="0" w:color="auto"/>
      </w:divBdr>
    </w:div>
    <w:div w:id="969676108">
      <w:bodyDiv w:val="1"/>
      <w:marLeft w:val="0"/>
      <w:marRight w:val="0"/>
      <w:marTop w:val="0"/>
      <w:marBottom w:val="0"/>
      <w:divBdr>
        <w:top w:val="none" w:sz="0" w:space="0" w:color="auto"/>
        <w:left w:val="none" w:sz="0" w:space="0" w:color="auto"/>
        <w:bottom w:val="none" w:sz="0" w:space="0" w:color="auto"/>
        <w:right w:val="none" w:sz="0" w:space="0" w:color="auto"/>
      </w:divBdr>
    </w:div>
    <w:div w:id="984627719">
      <w:bodyDiv w:val="1"/>
      <w:marLeft w:val="0"/>
      <w:marRight w:val="0"/>
      <w:marTop w:val="0"/>
      <w:marBottom w:val="0"/>
      <w:divBdr>
        <w:top w:val="none" w:sz="0" w:space="0" w:color="auto"/>
        <w:left w:val="none" w:sz="0" w:space="0" w:color="auto"/>
        <w:bottom w:val="none" w:sz="0" w:space="0" w:color="auto"/>
        <w:right w:val="none" w:sz="0" w:space="0" w:color="auto"/>
      </w:divBdr>
    </w:div>
    <w:div w:id="997926423">
      <w:bodyDiv w:val="1"/>
      <w:marLeft w:val="0"/>
      <w:marRight w:val="0"/>
      <w:marTop w:val="0"/>
      <w:marBottom w:val="0"/>
      <w:divBdr>
        <w:top w:val="none" w:sz="0" w:space="0" w:color="auto"/>
        <w:left w:val="none" w:sz="0" w:space="0" w:color="auto"/>
        <w:bottom w:val="none" w:sz="0" w:space="0" w:color="auto"/>
        <w:right w:val="none" w:sz="0" w:space="0" w:color="auto"/>
      </w:divBdr>
    </w:div>
    <w:div w:id="1016925979">
      <w:bodyDiv w:val="1"/>
      <w:marLeft w:val="0"/>
      <w:marRight w:val="0"/>
      <w:marTop w:val="0"/>
      <w:marBottom w:val="0"/>
      <w:divBdr>
        <w:top w:val="none" w:sz="0" w:space="0" w:color="auto"/>
        <w:left w:val="none" w:sz="0" w:space="0" w:color="auto"/>
        <w:bottom w:val="none" w:sz="0" w:space="0" w:color="auto"/>
        <w:right w:val="none" w:sz="0" w:space="0" w:color="auto"/>
      </w:divBdr>
    </w:div>
    <w:div w:id="1024524749">
      <w:bodyDiv w:val="1"/>
      <w:marLeft w:val="0"/>
      <w:marRight w:val="0"/>
      <w:marTop w:val="0"/>
      <w:marBottom w:val="0"/>
      <w:divBdr>
        <w:top w:val="none" w:sz="0" w:space="0" w:color="auto"/>
        <w:left w:val="none" w:sz="0" w:space="0" w:color="auto"/>
        <w:bottom w:val="none" w:sz="0" w:space="0" w:color="auto"/>
        <w:right w:val="none" w:sz="0" w:space="0" w:color="auto"/>
      </w:divBdr>
    </w:div>
    <w:div w:id="1029335240">
      <w:bodyDiv w:val="1"/>
      <w:marLeft w:val="0"/>
      <w:marRight w:val="0"/>
      <w:marTop w:val="0"/>
      <w:marBottom w:val="0"/>
      <w:divBdr>
        <w:top w:val="none" w:sz="0" w:space="0" w:color="auto"/>
        <w:left w:val="none" w:sz="0" w:space="0" w:color="auto"/>
        <w:bottom w:val="none" w:sz="0" w:space="0" w:color="auto"/>
        <w:right w:val="none" w:sz="0" w:space="0" w:color="auto"/>
      </w:divBdr>
    </w:div>
    <w:div w:id="1032222005">
      <w:bodyDiv w:val="1"/>
      <w:marLeft w:val="0"/>
      <w:marRight w:val="0"/>
      <w:marTop w:val="0"/>
      <w:marBottom w:val="0"/>
      <w:divBdr>
        <w:top w:val="none" w:sz="0" w:space="0" w:color="auto"/>
        <w:left w:val="none" w:sz="0" w:space="0" w:color="auto"/>
        <w:bottom w:val="none" w:sz="0" w:space="0" w:color="auto"/>
        <w:right w:val="none" w:sz="0" w:space="0" w:color="auto"/>
      </w:divBdr>
    </w:div>
    <w:div w:id="1042435358">
      <w:bodyDiv w:val="1"/>
      <w:marLeft w:val="0"/>
      <w:marRight w:val="0"/>
      <w:marTop w:val="0"/>
      <w:marBottom w:val="0"/>
      <w:divBdr>
        <w:top w:val="none" w:sz="0" w:space="0" w:color="auto"/>
        <w:left w:val="none" w:sz="0" w:space="0" w:color="auto"/>
        <w:bottom w:val="none" w:sz="0" w:space="0" w:color="auto"/>
        <w:right w:val="none" w:sz="0" w:space="0" w:color="auto"/>
      </w:divBdr>
    </w:div>
    <w:div w:id="1050034339">
      <w:bodyDiv w:val="1"/>
      <w:marLeft w:val="0"/>
      <w:marRight w:val="0"/>
      <w:marTop w:val="0"/>
      <w:marBottom w:val="0"/>
      <w:divBdr>
        <w:top w:val="none" w:sz="0" w:space="0" w:color="auto"/>
        <w:left w:val="none" w:sz="0" w:space="0" w:color="auto"/>
        <w:bottom w:val="none" w:sz="0" w:space="0" w:color="auto"/>
        <w:right w:val="none" w:sz="0" w:space="0" w:color="auto"/>
      </w:divBdr>
    </w:div>
    <w:div w:id="1066563336">
      <w:bodyDiv w:val="1"/>
      <w:marLeft w:val="0"/>
      <w:marRight w:val="0"/>
      <w:marTop w:val="0"/>
      <w:marBottom w:val="0"/>
      <w:divBdr>
        <w:top w:val="none" w:sz="0" w:space="0" w:color="auto"/>
        <w:left w:val="none" w:sz="0" w:space="0" w:color="auto"/>
        <w:bottom w:val="none" w:sz="0" w:space="0" w:color="auto"/>
        <w:right w:val="none" w:sz="0" w:space="0" w:color="auto"/>
      </w:divBdr>
      <w:divsChild>
        <w:div w:id="1151867230">
          <w:marLeft w:val="0"/>
          <w:marRight w:val="0"/>
          <w:marTop w:val="0"/>
          <w:marBottom w:val="0"/>
          <w:divBdr>
            <w:top w:val="none" w:sz="0" w:space="0" w:color="auto"/>
            <w:left w:val="none" w:sz="0" w:space="0" w:color="auto"/>
            <w:bottom w:val="none" w:sz="0" w:space="0" w:color="auto"/>
            <w:right w:val="none" w:sz="0" w:space="0" w:color="auto"/>
          </w:divBdr>
          <w:divsChild>
            <w:div w:id="122582990">
              <w:marLeft w:val="0"/>
              <w:marRight w:val="0"/>
              <w:marTop w:val="300"/>
              <w:marBottom w:val="300"/>
              <w:divBdr>
                <w:top w:val="none" w:sz="0" w:space="0" w:color="auto"/>
                <w:left w:val="none" w:sz="0" w:space="0" w:color="auto"/>
                <w:bottom w:val="none" w:sz="0" w:space="0" w:color="auto"/>
                <w:right w:val="none" w:sz="0" w:space="0" w:color="auto"/>
              </w:divBdr>
              <w:divsChild>
                <w:div w:id="718163854">
                  <w:marLeft w:val="0"/>
                  <w:marRight w:val="0"/>
                  <w:marTop w:val="0"/>
                  <w:marBottom w:val="0"/>
                  <w:divBdr>
                    <w:top w:val="none" w:sz="0" w:space="0" w:color="auto"/>
                    <w:left w:val="none" w:sz="0" w:space="0" w:color="auto"/>
                    <w:bottom w:val="none" w:sz="0" w:space="0" w:color="auto"/>
                    <w:right w:val="none" w:sz="0" w:space="0" w:color="auto"/>
                  </w:divBdr>
                  <w:divsChild>
                    <w:div w:id="280260307">
                      <w:marLeft w:val="0"/>
                      <w:marRight w:val="0"/>
                      <w:marTop w:val="0"/>
                      <w:marBottom w:val="0"/>
                      <w:divBdr>
                        <w:top w:val="none" w:sz="0" w:space="0" w:color="auto"/>
                        <w:left w:val="none" w:sz="0" w:space="0" w:color="auto"/>
                        <w:bottom w:val="none" w:sz="0" w:space="0" w:color="auto"/>
                        <w:right w:val="none" w:sz="0" w:space="0" w:color="auto"/>
                      </w:divBdr>
                      <w:divsChild>
                        <w:div w:id="1011566264">
                          <w:marLeft w:val="0"/>
                          <w:marRight w:val="0"/>
                          <w:marTop w:val="0"/>
                          <w:marBottom w:val="0"/>
                          <w:divBdr>
                            <w:top w:val="none" w:sz="0" w:space="0" w:color="auto"/>
                            <w:left w:val="none" w:sz="0" w:space="0" w:color="auto"/>
                            <w:bottom w:val="none" w:sz="0" w:space="0" w:color="auto"/>
                            <w:right w:val="none" w:sz="0" w:space="0" w:color="auto"/>
                          </w:divBdr>
                          <w:divsChild>
                            <w:div w:id="1917397033">
                              <w:marLeft w:val="0"/>
                              <w:marRight w:val="0"/>
                              <w:marTop w:val="0"/>
                              <w:marBottom w:val="0"/>
                              <w:divBdr>
                                <w:top w:val="none" w:sz="0" w:space="0" w:color="auto"/>
                                <w:left w:val="none" w:sz="0" w:space="0" w:color="auto"/>
                                <w:bottom w:val="none" w:sz="0" w:space="0" w:color="auto"/>
                                <w:right w:val="none" w:sz="0" w:space="0" w:color="auto"/>
                              </w:divBdr>
                              <w:divsChild>
                                <w:div w:id="1953437440">
                                  <w:marLeft w:val="0"/>
                                  <w:marRight w:val="0"/>
                                  <w:marTop w:val="0"/>
                                  <w:marBottom w:val="0"/>
                                  <w:divBdr>
                                    <w:top w:val="none" w:sz="0" w:space="0" w:color="auto"/>
                                    <w:left w:val="none" w:sz="0" w:space="0" w:color="auto"/>
                                    <w:bottom w:val="none" w:sz="0" w:space="0" w:color="auto"/>
                                    <w:right w:val="none" w:sz="0" w:space="0" w:color="auto"/>
                                  </w:divBdr>
                                  <w:divsChild>
                                    <w:div w:id="749891488">
                                      <w:marLeft w:val="0"/>
                                      <w:marRight w:val="0"/>
                                      <w:marTop w:val="0"/>
                                      <w:marBottom w:val="0"/>
                                      <w:divBdr>
                                        <w:top w:val="none" w:sz="0" w:space="0" w:color="auto"/>
                                        <w:left w:val="none" w:sz="0" w:space="0" w:color="auto"/>
                                        <w:bottom w:val="none" w:sz="0" w:space="0" w:color="auto"/>
                                        <w:right w:val="none" w:sz="0" w:space="0" w:color="auto"/>
                                      </w:divBdr>
                                      <w:divsChild>
                                        <w:div w:id="1072654074">
                                          <w:marLeft w:val="0"/>
                                          <w:marRight w:val="0"/>
                                          <w:marTop w:val="0"/>
                                          <w:marBottom w:val="0"/>
                                          <w:divBdr>
                                            <w:top w:val="none" w:sz="0" w:space="0" w:color="auto"/>
                                            <w:left w:val="none" w:sz="0" w:space="0" w:color="auto"/>
                                            <w:bottom w:val="none" w:sz="0" w:space="0" w:color="auto"/>
                                            <w:right w:val="none" w:sz="0" w:space="0" w:color="auto"/>
                                          </w:divBdr>
                                          <w:divsChild>
                                            <w:div w:id="55126367">
                                              <w:marLeft w:val="0"/>
                                              <w:marRight w:val="0"/>
                                              <w:marTop w:val="0"/>
                                              <w:marBottom w:val="0"/>
                                              <w:divBdr>
                                                <w:top w:val="none" w:sz="0" w:space="0" w:color="auto"/>
                                                <w:left w:val="none" w:sz="0" w:space="0" w:color="auto"/>
                                                <w:bottom w:val="none" w:sz="0" w:space="0" w:color="auto"/>
                                                <w:right w:val="none" w:sz="0" w:space="0" w:color="auto"/>
                                              </w:divBdr>
                                              <w:divsChild>
                                                <w:div w:id="1440105407">
                                                  <w:marLeft w:val="0"/>
                                                  <w:marRight w:val="0"/>
                                                  <w:marTop w:val="0"/>
                                                  <w:marBottom w:val="0"/>
                                                  <w:divBdr>
                                                    <w:top w:val="none" w:sz="0" w:space="0" w:color="auto"/>
                                                    <w:left w:val="none" w:sz="0" w:space="0" w:color="auto"/>
                                                    <w:bottom w:val="none" w:sz="0" w:space="0" w:color="auto"/>
                                                    <w:right w:val="none" w:sz="0" w:space="0" w:color="auto"/>
                                                  </w:divBdr>
                                                  <w:divsChild>
                                                    <w:div w:id="807281825">
                                                      <w:marLeft w:val="0"/>
                                                      <w:marRight w:val="0"/>
                                                      <w:marTop w:val="0"/>
                                                      <w:marBottom w:val="0"/>
                                                      <w:divBdr>
                                                        <w:top w:val="none" w:sz="0" w:space="0" w:color="auto"/>
                                                        <w:left w:val="none" w:sz="0" w:space="0" w:color="auto"/>
                                                        <w:bottom w:val="none" w:sz="0" w:space="0" w:color="auto"/>
                                                        <w:right w:val="none" w:sz="0" w:space="0" w:color="auto"/>
                                                      </w:divBdr>
                                                      <w:divsChild>
                                                        <w:div w:id="1209882054">
                                                          <w:marLeft w:val="0"/>
                                                          <w:marRight w:val="0"/>
                                                          <w:marTop w:val="0"/>
                                                          <w:marBottom w:val="0"/>
                                                          <w:divBdr>
                                                            <w:top w:val="none" w:sz="0" w:space="0" w:color="auto"/>
                                                            <w:left w:val="none" w:sz="0" w:space="0" w:color="auto"/>
                                                            <w:bottom w:val="none" w:sz="0" w:space="0" w:color="auto"/>
                                                            <w:right w:val="none" w:sz="0" w:space="0" w:color="auto"/>
                                                          </w:divBdr>
                                                          <w:divsChild>
                                                            <w:div w:id="1066535014">
                                                              <w:marLeft w:val="0"/>
                                                              <w:marRight w:val="0"/>
                                                              <w:marTop w:val="0"/>
                                                              <w:marBottom w:val="0"/>
                                                              <w:divBdr>
                                                                <w:top w:val="none" w:sz="0" w:space="0" w:color="auto"/>
                                                                <w:left w:val="none" w:sz="0" w:space="0" w:color="auto"/>
                                                                <w:bottom w:val="none" w:sz="0" w:space="0" w:color="auto"/>
                                                                <w:right w:val="none" w:sz="0" w:space="0" w:color="auto"/>
                                                              </w:divBdr>
                                                              <w:divsChild>
                                                                <w:div w:id="1207065448">
                                                                  <w:marLeft w:val="0"/>
                                                                  <w:marRight w:val="0"/>
                                                                  <w:marTop w:val="450"/>
                                                                  <w:marBottom w:val="450"/>
                                                                  <w:divBdr>
                                                                    <w:top w:val="none" w:sz="0" w:space="0" w:color="auto"/>
                                                                    <w:left w:val="none" w:sz="0" w:space="0" w:color="auto"/>
                                                                    <w:bottom w:val="none" w:sz="0" w:space="0" w:color="auto"/>
                                                                    <w:right w:val="none" w:sz="0" w:space="0" w:color="auto"/>
                                                                  </w:divBdr>
                                                                  <w:divsChild>
                                                                    <w:div w:id="2083334219">
                                                                      <w:marLeft w:val="0"/>
                                                                      <w:marRight w:val="0"/>
                                                                      <w:marTop w:val="0"/>
                                                                      <w:marBottom w:val="0"/>
                                                                      <w:divBdr>
                                                                        <w:top w:val="none" w:sz="0" w:space="0" w:color="auto"/>
                                                                        <w:left w:val="none" w:sz="0" w:space="0" w:color="auto"/>
                                                                        <w:bottom w:val="none" w:sz="0" w:space="0" w:color="auto"/>
                                                                        <w:right w:val="none" w:sz="0" w:space="0" w:color="auto"/>
                                                                      </w:divBdr>
                                                                      <w:divsChild>
                                                                        <w:div w:id="14581098">
                                                                          <w:marLeft w:val="0"/>
                                                                          <w:marRight w:val="0"/>
                                                                          <w:marTop w:val="0"/>
                                                                          <w:marBottom w:val="0"/>
                                                                          <w:divBdr>
                                                                            <w:top w:val="none" w:sz="0" w:space="0" w:color="auto"/>
                                                                            <w:left w:val="none" w:sz="0" w:space="0" w:color="auto"/>
                                                                            <w:bottom w:val="none" w:sz="0" w:space="0" w:color="auto"/>
                                                                            <w:right w:val="none" w:sz="0" w:space="0" w:color="auto"/>
                                                                          </w:divBdr>
                                                                          <w:divsChild>
                                                                            <w:div w:id="225527870">
                                                                              <w:marLeft w:val="0"/>
                                                                              <w:marRight w:val="0"/>
                                                                              <w:marTop w:val="0"/>
                                                                              <w:marBottom w:val="0"/>
                                                                              <w:divBdr>
                                                                                <w:top w:val="none" w:sz="0" w:space="0" w:color="auto"/>
                                                                                <w:left w:val="none" w:sz="0" w:space="0" w:color="auto"/>
                                                                                <w:bottom w:val="none" w:sz="0" w:space="0" w:color="auto"/>
                                                                                <w:right w:val="none" w:sz="0" w:space="0" w:color="auto"/>
                                                                              </w:divBdr>
                                                                              <w:divsChild>
                                                                                <w:div w:id="782919287">
                                                                                  <w:marLeft w:val="-300"/>
                                                                                  <w:marRight w:val="-300"/>
                                                                                  <w:marTop w:val="0"/>
                                                                                  <w:marBottom w:val="300"/>
                                                                                  <w:divBdr>
                                                                                    <w:top w:val="none" w:sz="0" w:space="0" w:color="auto"/>
                                                                                    <w:left w:val="none" w:sz="0" w:space="0" w:color="auto"/>
                                                                                    <w:bottom w:val="none" w:sz="0" w:space="0" w:color="auto"/>
                                                                                    <w:right w:val="none" w:sz="0" w:space="0" w:color="auto"/>
                                                                                  </w:divBdr>
                                                                                  <w:divsChild>
                                                                                    <w:div w:id="1245871738">
                                                                                      <w:marLeft w:val="-300"/>
                                                                                      <w:marRight w:val="-300"/>
                                                                                      <w:marTop w:val="0"/>
                                                                                      <w:marBottom w:val="0"/>
                                                                                      <w:divBdr>
                                                                                        <w:top w:val="none" w:sz="0" w:space="0" w:color="auto"/>
                                                                                        <w:left w:val="none" w:sz="0" w:space="0" w:color="auto"/>
                                                                                        <w:bottom w:val="none" w:sz="0" w:space="0" w:color="auto"/>
                                                                                        <w:right w:val="none" w:sz="0" w:space="0" w:color="auto"/>
                                                                                      </w:divBdr>
                                                                                      <w:divsChild>
                                                                                        <w:div w:id="617494187">
                                                                                          <w:marLeft w:val="0"/>
                                                                                          <w:marRight w:val="0"/>
                                                                                          <w:marTop w:val="0"/>
                                                                                          <w:marBottom w:val="0"/>
                                                                                          <w:divBdr>
                                                                                            <w:top w:val="none" w:sz="0" w:space="0" w:color="auto"/>
                                                                                            <w:left w:val="none" w:sz="0" w:space="0" w:color="auto"/>
                                                                                            <w:bottom w:val="none" w:sz="0" w:space="0" w:color="auto"/>
                                                                                            <w:right w:val="none" w:sz="0" w:space="0" w:color="auto"/>
                                                                                          </w:divBdr>
                                                                                          <w:divsChild>
                                                                                            <w:div w:id="1086876187">
                                                                                              <w:marLeft w:val="0"/>
                                                                                              <w:marRight w:val="0"/>
                                                                                              <w:marTop w:val="0"/>
                                                                                              <w:marBottom w:val="0"/>
                                                                                              <w:divBdr>
                                                                                                <w:top w:val="none" w:sz="0" w:space="0" w:color="auto"/>
                                                                                                <w:left w:val="none" w:sz="0" w:space="0" w:color="auto"/>
                                                                                                <w:bottom w:val="none" w:sz="0" w:space="0" w:color="auto"/>
                                                                                                <w:right w:val="none" w:sz="0" w:space="0" w:color="auto"/>
                                                                                              </w:divBdr>
                                                                                              <w:divsChild>
                                                                                                <w:div w:id="5094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1317735">
      <w:bodyDiv w:val="1"/>
      <w:marLeft w:val="0"/>
      <w:marRight w:val="0"/>
      <w:marTop w:val="0"/>
      <w:marBottom w:val="0"/>
      <w:divBdr>
        <w:top w:val="none" w:sz="0" w:space="0" w:color="auto"/>
        <w:left w:val="none" w:sz="0" w:space="0" w:color="auto"/>
        <w:bottom w:val="none" w:sz="0" w:space="0" w:color="auto"/>
        <w:right w:val="none" w:sz="0" w:space="0" w:color="auto"/>
      </w:divBdr>
    </w:div>
    <w:div w:id="1084453806">
      <w:bodyDiv w:val="1"/>
      <w:marLeft w:val="0"/>
      <w:marRight w:val="0"/>
      <w:marTop w:val="0"/>
      <w:marBottom w:val="0"/>
      <w:divBdr>
        <w:top w:val="none" w:sz="0" w:space="0" w:color="auto"/>
        <w:left w:val="none" w:sz="0" w:space="0" w:color="auto"/>
        <w:bottom w:val="none" w:sz="0" w:space="0" w:color="auto"/>
        <w:right w:val="none" w:sz="0" w:space="0" w:color="auto"/>
      </w:divBdr>
    </w:div>
    <w:div w:id="1100874849">
      <w:bodyDiv w:val="1"/>
      <w:marLeft w:val="0"/>
      <w:marRight w:val="0"/>
      <w:marTop w:val="0"/>
      <w:marBottom w:val="0"/>
      <w:divBdr>
        <w:top w:val="none" w:sz="0" w:space="0" w:color="auto"/>
        <w:left w:val="none" w:sz="0" w:space="0" w:color="auto"/>
        <w:bottom w:val="none" w:sz="0" w:space="0" w:color="auto"/>
        <w:right w:val="none" w:sz="0" w:space="0" w:color="auto"/>
      </w:divBdr>
    </w:div>
    <w:div w:id="1121072000">
      <w:bodyDiv w:val="1"/>
      <w:marLeft w:val="0"/>
      <w:marRight w:val="0"/>
      <w:marTop w:val="0"/>
      <w:marBottom w:val="0"/>
      <w:divBdr>
        <w:top w:val="none" w:sz="0" w:space="0" w:color="auto"/>
        <w:left w:val="none" w:sz="0" w:space="0" w:color="auto"/>
        <w:bottom w:val="none" w:sz="0" w:space="0" w:color="auto"/>
        <w:right w:val="none" w:sz="0" w:space="0" w:color="auto"/>
      </w:divBdr>
    </w:div>
    <w:div w:id="1126388703">
      <w:bodyDiv w:val="1"/>
      <w:marLeft w:val="0"/>
      <w:marRight w:val="0"/>
      <w:marTop w:val="0"/>
      <w:marBottom w:val="0"/>
      <w:divBdr>
        <w:top w:val="none" w:sz="0" w:space="0" w:color="auto"/>
        <w:left w:val="none" w:sz="0" w:space="0" w:color="auto"/>
        <w:bottom w:val="none" w:sz="0" w:space="0" w:color="auto"/>
        <w:right w:val="none" w:sz="0" w:space="0" w:color="auto"/>
      </w:divBdr>
    </w:div>
    <w:div w:id="1145700391">
      <w:bodyDiv w:val="1"/>
      <w:marLeft w:val="0"/>
      <w:marRight w:val="0"/>
      <w:marTop w:val="0"/>
      <w:marBottom w:val="0"/>
      <w:divBdr>
        <w:top w:val="none" w:sz="0" w:space="0" w:color="auto"/>
        <w:left w:val="none" w:sz="0" w:space="0" w:color="auto"/>
        <w:bottom w:val="none" w:sz="0" w:space="0" w:color="auto"/>
        <w:right w:val="none" w:sz="0" w:space="0" w:color="auto"/>
      </w:divBdr>
    </w:div>
    <w:div w:id="1157113509">
      <w:bodyDiv w:val="1"/>
      <w:marLeft w:val="0"/>
      <w:marRight w:val="0"/>
      <w:marTop w:val="0"/>
      <w:marBottom w:val="0"/>
      <w:divBdr>
        <w:top w:val="none" w:sz="0" w:space="0" w:color="auto"/>
        <w:left w:val="none" w:sz="0" w:space="0" w:color="auto"/>
        <w:bottom w:val="none" w:sz="0" w:space="0" w:color="auto"/>
        <w:right w:val="none" w:sz="0" w:space="0" w:color="auto"/>
      </w:divBdr>
    </w:div>
    <w:div w:id="1168331264">
      <w:bodyDiv w:val="1"/>
      <w:marLeft w:val="0"/>
      <w:marRight w:val="0"/>
      <w:marTop w:val="0"/>
      <w:marBottom w:val="0"/>
      <w:divBdr>
        <w:top w:val="none" w:sz="0" w:space="0" w:color="auto"/>
        <w:left w:val="none" w:sz="0" w:space="0" w:color="auto"/>
        <w:bottom w:val="none" w:sz="0" w:space="0" w:color="auto"/>
        <w:right w:val="none" w:sz="0" w:space="0" w:color="auto"/>
      </w:divBdr>
    </w:div>
    <w:div w:id="1174804800">
      <w:bodyDiv w:val="1"/>
      <w:marLeft w:val="0"/>
      <w:marRight w:val="0"/>
      <w:marTop w:val="0"/>
      <w:marBottom w:val="0"/>
      <w:divBdr>
        <w:top w:val="none" w:sz="0" w:space="0" w:color="auto"/>
        <w:left w:val="none" w:sz="0" w:space="0" w:color="auto"/>
        <w:bottom w:val="none" w:sz="0" w:space="0" w:color="auto"/>
        <w:right w:val="none" w:sz="0" w:space="0" w:color="auto"/>
      </w:divBdr>
    </w:div>
    <w:div w:id="1176531235">
      <w:bodyDiv w:val="1"/>
      <w:marLeft w:val="0"/>
      <w:marRight w:val="0"/>
      <w:marTop w:val="0"/>
      <w:marBottom w:val="0"/>
      <w:divBdr>
        <w:top w:val="none" w:sz="0" w:space="0" w:color="auto"/>
        <w:left w:val="none" w:sz="0" w:space="0" w:color="auto"/>
        <w:bottom w:val="none" w:sz="0" w:space="0" w:color="auto"/>
        <w:right w:val="none" w:sz="0" w:space="0" w:color="auto"/>
      </w:divBdr>
    </w:div>
    <w:div w:id="1181121680">
      <w:bodyDiv w:val="1"/>
      <w:marLeft w:val="0"/>
      <w:marRight w:val="0"/>
      <w:marTop w:val="0"/>
      <w:marBottom w:val="0"/>
      <w:divBdr>
        <w:top w:val="none" w:sz="0" w:space="0" w:color="auto"/>
        <w:left w:val="none" w:sz="0" w:space="0" w:color="auto"/>
        <w:bottom w:val="none" w:sz="0" w:space="0" w:color="auto"/>
        <w:right w:val="none" w:sz="0" w:space="0" w:color="auto"/>
      </w:divBdr>
    </w:div>
    <w:div w:id="1225525607">
      <w:bodyDiv w:val="1"/>
      <w:marLeft w:val="0"/>
      <w:marRight w:val="0"/>
      <w:marTop w:val="0"/>
      <w:marBottom w:val="0"/>
      <w:divBdr>
        <w:top w:val="none" w:sz="0" w:space="0" w:color="auto"/>
        <w:left w:val="none" w:sz="0" w:space="0" w:color="auto"/>
        <w:bottom w:val="none" w:sz="0" w:space="0" w:color="auto"/>
        <w:right w:val="none" w:sz="0" w:space="0" w:color="auto"/>
      </w:divBdr>
    </w:div>
    <w:div w:id="1228761228">
      <w:bodyDiv w:val="1"/>
      <w:marLeft w:val="0"/>
      <w:marRight w:val="0"/>
      <w:marTop w:val="0"/>
      <w:marBottom w:val="0"/>
      <w:divBdr>
        <w:top w:val="none" w:sz="0" w:space="0" w:color="auto"/>
        <w:left w:val="none" w:sz="0" w:space="0" w:color="auto"/>
        <w:bottom w:val="none" w:sz="0" w:space="0" w:color="auto"/>
        <w:right w:val="none" w:sz="0" w:space="0" w:color="auto"/>
      </w:divBdr>
      <w:divsChild>
        <w:div w:id="1990092005">
          <w:marLeft w:val="336"/>
          <w:marRight w:val="0"/>
          <w:marTop w:val="120"/>
          <w:marBottom w:val="312"/>
          <w:divBdr>
            <w:top w:val="none" w:sz="0" w:space="0" w:color="auto"/>
            <w:left w:val="none" w:sz="0" w:space="0" w:color="auto"/>
            <w:bottom w:val="none" w:sz="0" w:space="0" w:color="auto"/>
            <w:right w:val="none" w:sz="0" w:space="0" w:color="auto"/>
          </w:divBdr>
          <w:divsChild>
            <w:div w:id="860388904">
              <w:marLeft w:val="0"/>
              <w:marRight w:val="0"/>
              <w:marTop w:val="0"/>
              <w:marBottom w:val="0"/>
              <w:divBdr>
                <w:top w:val="single" w:sz="6" w:space="0" w:color="CCCCCC"/>
                <w:left w:val="single" w:sz="6" w:space="0" w:color="CCCCCC"/>
                <w:bottom w:val="single" w:sz="6" w:space="0" w:color="CCCCCC"/>
                <w:right w:val="single" w:sz="6" w:space="0" w:color="CCCCCC"/>
              </w:divBdr>
              <w:divsChild>
                <w:div w:id="147903072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008763">
      <w:bodyDiv w:val="1"/>
      <w:marLeft w:val="0"/>
      <w:marRight w:val="0"/>
      <w:marTop w:val="0"/>
      <w:marBottom w:val="0"/>
      <w:divBdr>
        <w:top w:val="none" w:sz="0" w:space="0" w:color="auto"/>
        <w:left w:val="none" w:sz="0" w:space="0" w:color="auto"/>
        <w:bottom w:val="none" w:sz="0" w:space="0" w:color="auto"/>
        <w:right w:val="none" w:sz="0" w:space="0" w:color="auto"/>
      </w:divBdr>
    </w:div>
    <w:div w:id="1240403728">
      <w:bodyDiv w:val="1"/>
      <w:marLeft w:val="0"/>
      <w:marRight w:val="0"/>
      <w:marTop w:val="0"/>
      <w:marBottom w:val="0"/>
      <w:divBdr>
        <w:top w:val="none" w:sz="0" w:space="0" w:color="auto"/>
        <w:left w:val="none" w:sz="0" w:space="0" w:color="auto"/>
        <w:bottom w:val="none" w:sz="0" w:space="0" w:color="auto"/>
        <w:right w:val="none" w:sz="0" w:space="0" w:color="auto"/>
      </w:divBdr>
    </w:div>
    <w:div w:id="1243687665">
      <w:bodyDiv w:val="1"/>
      <w:marLeft w:val="0"/>
      <w:marRight w:val="0"/>
      <w:marTop w:val="0"/>
      <w:marBottom w:val="0"/>
      <w:divBdr>
        <w:top w:val="none" w:sz="0" w:space="0" w:color="auto"/>
        <w:left w:val="none" w:sz="0" w:space="0" w:color="auto"/>
        <w:bottom w:val="none" w:sz="0" w:space="0" w:color="auto"/>
        <w:right w:val="none" w:sz="0" w:space="0" w:color="auto"/>
      </w:divBdr>
    </w:div>
    <w:div w:id="1265961450">
      <w:bodyDiv w:val="1"/>
      <w:marLeft w:val="0"/>
      <w:marRight w:val="0"/>
      <w:marTop w:val="0"/>
      <w:marBottom w:val="0"/>
      <w:divBdr>
        <w:top w:val="none" w:sz="0" w:space="0" w:color="auto"/>
        <w:left w:val="none" w:sz="0" w:space="0" w:color="auto"/>
        <w:bottom w:val="none" w:sz="0" w:space="0" w:color="auto"/>
        <w:right w:val="none" w:sz="0" w:space="0" w:color="auto"/>
      </w:divBdr>
    </w:div>
    <w:div w:id="1271204088">
      <w:bodyDiv w:val="1"/>
      <w:marLeft w:val="0"/>
      <w:marRight w:val="0"/>
      <w:marTop w:val="0"/>
      <w:marBottom w:val="0"/>
      <w:divBdr>
        <w:top w:val="none" w:sz="0" w:space="0" w:color="auto"/>
        <w:left w:val="none" w:sz="0" w:space="0" w:color="auto"/>
        <w:bottom w:val="none" w:sz="0" w:space="0" w:color="auto"/>
        <w:right w:val="none" w:sz="0" w:space="0" w:color="auto"/>
      </w:divBdr>
    </w:div>
    <w:div w:id="1290891412">
      <w:bodyDiv w:val="1"/>
      <w:marLeft w:val="0"/>
      <w:marRight w:val="0"/>
      <w:marTop w:val="0"/>
      <w:marBottom w:val="0"/>
      <w:divBdr>
        <w:top w:val="none" w:sz="0" w:space="0" w:color="auto"/>
        <w:left w:val="none" w:sz="0" w:space="0" w:color="auto"/>
        <w:bottom w:val="none" w:sz="0" w:space="0" w:color="auto"/>
        <w:right w:val="none" w:sz="0" w:space="0" w:color="auto"/>
      </w:divBdr>
    </w:div>
    <w:div w:id="1298878179">
      <w:bodyDiv w:val="1"/>
      <w:marLeft w:val="0"/>
      <w:marRight w:val="0"/>
      <w:marTop w:val="0"/>
      <w:marBottom w:val="0"/>
      <w:divBdr>
        <w:top w:val="none" w:sz="0" w:space="0" w:color="auto"/>
        <w:left w:val="none" w:sz="0" w:space="0" w:color="auto"/>
        <w:bottom w:val="none" w:sz="0" w:space="0" w:color="auto"/>
        <w:right w:val="none" w:sz="0" w:space="0" w:color="auto"/>
      </w:divBdr>
    </w:div>
    <w:div w:id="1309555321">
      <w:bodyDiv w:val="1"/>
      <w:marLeft w:val="0"/>
      <w:marRight w:val="0"/>
      <w:marTop w:val="0"/>
      <w:marBottom w:val="0"/>
      <w:divBdr>
        <w:top w:val="none" w:sz="0" w:space="0" w:color="auto"/>
        <w:left w:val="none" w:sz="0" w:space="0" w:color="auto"/>
        <w:bottom w:val="none" w:sz="0" w:space="0" w:color="auto"/>
        <w:right w:val="none" w:sz="0" w:space="0" w:color="auto"/>
      </w:divBdr>
    </w:div>
    <w:div w:id="1318075534">
      <w:bodyDiv w:val="1"/>
      <w:marLeft w:val="0"/>
      <w:marRight w:val="0"/>
      <w:marTop w:val="0"/>
      <w:marBottom w:val="0"/>
      <w:divBdr>
        <w:top w:val="none" w:sz="0" w:space="0" w:color="auto"/>
        <w:left w:val="none" w:sz="0" w:space="0" w:color="auto"/>
        <w:bottom w:val="none" w:sz="0" w:space="0" w:color="auto"/>
        <w:right w:val="none" w:sz="0" w:space="0" w:color="auto"/>
      </w:divBdr>
    </w:div>
    <w:div w:id="1325233683">
      <w:bodyDiv w:val="1"/>
      <w:marLeft w:val="0"/>
      <w:marRight w:val="0"/>
      <w:marTop w:val="0"/>
      <w:marBottom w:val="0"/>
      <w:divBdr>
        <w:top w:val="none" w:sz="0" w:space="0" w:color="auto"/>
        <w:left w:val="none" w:sz="0" w:space="0" w:color="auto"/>
        <w:bottom w:val="none" w:sz="0" w:space="0" w:color="auto"/>
        <w:right w:val="none" w:sz="0" w:space="0" w:color="auto"/>
      </w:divBdr>
    </w:div>
    <w:div w:id="1334142591">
      <w:bodyDiv w:val="1"/>
      <w:marLeft w:val="0"/>
      <w:marRight w:val="0"/>
      <w:marTop w:val="0"/>
      <w:marBottom w:val="0"/>
      <w:divBdr>
        <w:top w:val="none" w:sz="0" w:space="0" w:color="auto"/>
        <w:left w:val="none" w:sz="0" w:space="0" w:color="auto"/>
        <w:bottom w:val="none" w:sz="0" w:space="0" w:color="auto"/>
        <w:right w:val="none" w:sz="0" w:space="0" w:color="auto"/>
      </w:divBdr>
    </w:div>
    <w:div w:id="1359693983">
      <w:bodyDiv w:val="1"/>
      <w:marLeft w:val="0"/>
      <w:marRight w:val="0"/>
      <w:marTop w:val="0"/>
      <w:marBottom w:val="0"/>
      <w:divBdr>
        <w:top w:val="none" w:sz="0" w:space="0" w:color="auto"/>
        <w:left w:val="none" w:sz="0" w:space="0" w:color="auto"/>
        <w:bottom w:val="none" w:sz="0" w:space="0" w:color="auto"/>
        <w:right w:val="none" w:sz="0" w:space="0" w:color="auto"/>
      </w:divBdr>
    </w:div>
    <w:div w:id="1376780986">
      <w:bodyDiv w:val="1"/>
      <w:marLeft w:val="0"/>
      <w:marRight w:val="0"/>
      <w:marTop w:val="0"/>
      <w:marBottom w:val="0"/>
      <w:divBdr>
        <w:top w:val="none" w:sz="0" w:space="0" w:color="auto"/>
        <w:left w:val="none" w:sz="0" w:space="0" w:color="auto"/>
        <w:bottom w:val="none" w:sz="0" w:space="0" w:color="auto"/>
        <w:right w:val="none" w:sz="0" w:space="0" w:color="auto"/>
      </w:divBdr>
    </w:div>
    <w:div w:id="1383283533">
      <w:bodyDiv w:val="1"/>
      <w:marLeft w:val="0"/>
      <w:marRight w:val="0"/>
      <w:marTop w:val="0"/>
      <w:marBottom w:val="0"/>
      <w:divBdr>
        <w:top w:val="none" w:sz="0" w:space="0" w:color="auto"/>
        <w:left w:val="none" w:sz="0" w:space="0" w:color="auto"/>
        <w:bottom w:val="none" w:sz="0" w:space="0" w:color="auto"/>
        <w:right w:val="none" w:sz="0" w:space="0" w:color="auto"/>
      </w:divBdr>
      <w:divsChild>
        <w:div w:id="744884467">
          <w:marLeft w:val="0"/>
          <w:marRight w:val="0"/>
          <w:marTop w:val="0"/>
          <w:marBottom w:val="0"/>
          <w:divBdr>
            <w:top w:val="none" w:sz="0" w:space="0" w:color="auto"/>
            <w:left w:val="none" w:sz="0" w:space="0" w:color="auto"/>
            <w:bottom w:val="none" w:sz="0" w:space="0" w:color="auto"/>
            <w:right w:val="none" w:sz="0" w:space="0" w:color="auto"/>
          </w:divBdr>
          <w:divsChild>
            <w:div w:id="1668436992">
              <w:marLeft w:val="0"/>
              <w:marRight w:val="0"/>
              <w:marTop w:val="300"/>
              <w:marBottom w:val="300"/>
              <w:divBdr>
                <w:top w:val="none" w:sz="0" w:space="0" w:color="auto"/>
                <w:left w:val="none" w:sz="0" w:space="0" w:color="auto"/>
                <w:bottom w:val="none" w:sz="0" w:space="0" w:color="auto"/>
                <w:right w:val="none" w:sz="0" w:space="0" w:color="auto"/>
              </w:divBdr>
              <w:divsChild>
                <w:div w:id="2116900786">
                  <w:marLeft w:val="0"/>
                  <w:marRight w:val="0"/>
                  <w:marTop w:val="0"/>
                  <w:marBottom w:val="0"/>
                  <w:divBdr>
                    <w:top w:val="none" w:sz="0" w:space="0" w:color="auto"/>
                    <w:left w:val="none" w:sz="0" w:space="0" w:color="auto"/>
                    <w:bottom w:val="none" w:sz="0" w:space="0" w:color="auto"/>
                    <w:right w:val="none" w:sz="0" w:space="0" w:color="auto"/>
                  </w:divBdr>
                  <w:divsChild>
                    <w:div w:id="130441323">
                      <w:marLeft w:val="0"/>
                      <w:marRight w:val="0"/>
                      <w:marTop w:val="0"/>
                      <w:marBottom w:val="0"/>
                      <w:divBdr>
                        <w:top w:val="none" w:sz="0" w:space="0" w:color="auto"/>
                        <w:left w:val="none" w:sz="0" w:space="0" w:color="auto"/>
                        <w:bottom w:val="none" w:sz="0" w:space="0" w:color="auto"/>
                        <w:right w:val="none" w:sz="0" w:space="0" w:color="auto"/>
                      </w:divBdr>
                      <w:divsChild>
                        <w:div w:id="354038190">
                          <w:marLeft w:val="0"/>
                          <w:marRight w:val="0"/>
                          <w:marTop w:val="0"/>
                          <w:marBottom w:val="0"/>
                          <w:divBdr>
                            <w:top w:val="none" w:sz="0" w:space="0" w:color="auto"/>
                            <w:left w:val="none" w:sz="0" w:space="0" w:color="auto"/>
                            <w:bottom w:val="none" w:sz="0" w:space="0" w:color="auto"/>
                            <w:right w:val="none" w:sz="0" w:space="0" w:color="auto"/>
                          </w:divBdr>
                          <w:divsChild>
                            <w:div w:id="122309604">
                              <w:marLeft w:val="0"/>
                              <w:marRight w:val="0"/>
                              <w:marTop w:val="0"/>
                              <w:marBottom w:val="0"/>
                              <w:divBdr>
                                <w:top w:val="none" w:sz="0" w:space="0" w:color="auto"/>
                                <w:left w:val="none" w:sz="0" w:space="0" w:color="auto"/>
                                <w:bottom w:val="none" w:sz="0" w:space="0" w:color="auto"/>
                                <w:right w:val="none" w:sz="0" w:space="0" w:color="auto"/>
                              </w:divBdr>
                              <w:divsChild>
                                <w:div w:id="1746223696">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339285011">
                                          <w:marLeft w:val="0"/>
                                          <w:marRight w:val="0"/>
                                          <w:marTop w:val="0"/>
                                          <w:marBottom w:val="0"/>
                                          <w:divBdr>
                                            <w:top w:val="none" w:sz="0" w:space="0" w:color="auto"/>
                                            <w:left w:val="none" w:sz="0" w:space="0" w:color="auto"/>
                                            <w:bottom w:val="none" w:sz="0" w:space="0" w:color="auto"/>
                                            <w:right w:val="none" w:sz="0" w:space="0" w:color="auto"/>
                                          </w:divBdr>
                                          <w:divsChild>
                                            <w:div w:id="2083327227">
                                              <w:marLeft w:val="0"/>
                                              <w:marRight w:val="0"/>
                                              <w:marTop w:val="0"/>
                                              <w:marBottom w:val="0"/>
                                              <w:divBdr>
                                                <w:top w:val="none" w:sz="0" w:space="0" w:color="auto"/>
                                                <w:left w:val="none" w:sz="0" w:space="0" w:color="auto"/>
                                                <w:bottom w:val="none" w:sz="0" w:space="0" w:color="auto"/>
                                                <w:right w:val="none" w:sz="0" w:space="0" w:color="auto"/>
                                              </w:divBdr>
                                              <w:divsChild>
                                                <w:div w:id="954486289">
                                                  <w:marLeft w:val="0"/>
                                                  <w:marRight w:val="0"/>
                                                  <w:marTop w:val="0"/>
                                                  <w:marBottom w:val="0"/>
                                                  <w:divBdr>
                                                    <w:top w:val="none" w:sz="0" w:space="0" w:color="auto"/>
                                                    <w:left w:val="none" w:sz="0" w:space="0" w:color="auto"/>
                                                    <w:bottom w:val="none" w:sz="0" w:space="0" w:color="auto"/>
                                                    <w:right w:val="none" w:sz="0" w:space="0" w:color="auto"/>
                                                  </w:divBdr>
                                                  <w:divsChild>
                                                    <w:div w:id="427966837">
                                                      <w:marLeft w:val="0"/>
                                                      <w:marRight w:val="0"/>
                                                      <w:marTop w:val="0"/>
                                                      <w:marBottom w:val="0"/>
                                                      <w:divBdr>
                                                        <w:top w:val="none" w:sz="0" w:space="0" w:color="auto"/>
                                                        <w:left w:val="none" w:sz="0" w:space="0" w:color="auto"/>
                                                        <w:bottom w:val="none" w:sz="0" w:space="0" w:color="auto"/>
                                                        <w:right w:val="none" w:sz="0" w:space="0" w:color="auto"/>
                                                      </w:divBdr>
                                                      <w:divsChild>
                                                        <w:div w:id="495996200">
                                                          <w:marLeft w:val="0"/>
                                                          <w:marRight w:val="0"/>
                                                          <w:marTop w:val="0"/>
                                                          <w:marBottom w:val="0"/>
                                                          <w:divBdr>
                                                            <w:top w:val="none" w:sz="0" w:space="0" w:color="auto"/>
                                                            <w:left w:val="none" w:sz="0" w:space="0" w:color="auto"/>
                                                            <w:bottom w:val="none" w:sz="0" w:space="0" w:color="auto"/>
                                                            <w:right w:val="none" w:sz="0" w:space="0" w:color="auto"/>
                                                          </w:divBdr>
                                                          <w:divsChild>
                                                            <w:div w:id="113984501">
                                                              <w:marLeft w:val="0"/>
                                                              <w:marRight w:val="0"/>
                                                              <w:marTop w:val="0"/>
                                                              <w:marBottom w:val="0"/>
                                                              <w:divBdr>
                                                                <w:top w:val="none" w:sz="0" w:space="0" w:color="auto"/>
                                                                <w:left w:val="none" w:sz="0" w:space="0" w:color="auto"/>
                                                                <w:bottom w:val="none" w:sz="0" w:space="0" w:color="auto"/>
                                                                <w:right w:val="none" w:sz="0" w:space="0" w:color="auto"/>
                                                              </w:divBdr>
                                                              <w:divsChild>
                                                                <w:div w:id="279146264">
                                                                  <w:marLeft w:val="0"/>
                                                                  <w:marRight w:val="0"/>
                                                                  <w:marTop w:val="450"/>
                                                                  <w:marBottom w:val="450"/>
                                                                  <w:divBdr>
                                                                    <w:top w:val="none" w:sz="0" w:space="0" w:color="auto"/>
                                                                    <w:left w:val="none" w:sz="0" w:space="0" w:color="auto"/>
                                                                    <w:bottom w:val="none" w:sz="0" w:space="0" w:color="auto"/>
                                                                    <w:right w:val="none" w:sz="0" w:space="0" w:color="auto"/>
                                                                  </w:divBdr>
                                                                  <w:divsChild>
                                                                    <w:div w:id="1406758984">
                                                                      <w:marLeft w:val="0"/>
                                                                      <w:marRight w:val="0"/>
                                                                      <w:marTop w:val="0"/>
                                                                      <w:marBottom w:val="0"/>
                                                                      <w:divBdr>
                                                                        <w:top w:val="none" w:sz="0" w:space="0" w:color="auto"/>
                                                                        <w:left w:val="none" w:sz="0" w:space="0" w:color="auto"/>
                                                                        <w:bottom w:val="none" w:sz="0" w:space="0" w:color="auto"/>
                                                                        <w:right w:val="none" w:sz="0" w:space="0" w:color="auto"/>
                                                                      </w:divBdr>
                                                                      <w:divsChild>
                                                                        <w:div w:id="1275745825">
                                                                          <w:marLeft w:val="0"/>
                                                                          <w:marRight w:val="0"/>
                                                                          <w:marTop w:val="0"/>
                                                                          <w:marBottom w:val="0"/>
                                                                          <w:divBdr>
                                                                            <w:top w:val="none" w:sz="0" w:space="0" w:color="auto"/>
                                                                            <w:left w:val="none" w:sz="0" w:space="0" w:color="auto"/>
                                                                            <w:bottom w:val="none" w:sz="0" w:space="0" w:color="auto"/>
                                                                            <w:right w:val="none" w:sz="0" w:space="0" w:color="auto"/>
                                                                          </w:divBdr>
                                                                          <w:divsChild>
                                                                            <w:div w:id="1280070377">
                                                                              <w:marLeft w:val="0"/>
                                                                              <w:marRight w:val="0"/>
                                                                              <w:marTop w:val="0"/>
                                                                              <w:marBottom w:val="0"/>
                                                                              <w:divBdr>
                                                                                <w:top w:val="none" w:sz="0" w:space="0" w:color="auto"/>
                                                                                <w:left w:val="none" w:sz="0" w:space="0" w:color="auto"/>
                                                                                <w:bottom w:val="none" w:sz="0" w:space="0" w:color="auto"/>
                                                                                <w:right w:val="none" w:sz="0" w:space="0" w:color="auto"/>
                                                                              </w:divBdr>
                                                                              <w:divsChild>
                                                                                <w:div w:id="1489707022">
                                                                                  <w:marLeft w:val="-300"/>
                                                                                  <w:marRight w:val="-300"/>
                                                                                  <w:marTop w:val="0"/>
                                                                                  <w:marBottom w:val="300"/>
                                                                                  <w:divBdr>
                                                                                    <w:top w:val="none" w:sz="0" w:space="0" w:color="auto"/>
                                                                                    <w:left w:val="none" w:sz="0" w:space="0" w:color="auto"/>
                                                                                    <w:bottom w:val="none" w:sz="0" w:space="0" w:color="auto"/>
                                                                                    <w:right w:val="none" w:sz="0" w:space="0" w:color="auto"/>
                                                                                  </w:divBdr>
                                                                                  <w:divsChild>
                                                                                    <w:div w:id="1193615865">
                                                                                      <w:marLeft w:val="-300"/>
                                                                                      <w:marRight w:val="-300"/>
                                                                                      <w:marTop w:val="0"/>
                                                                                      <w:marBottom w:val="0"/>
                                                                                      <w:divBdr>
                                                                                        <w:top w:val="none" w:sz="0" w:space="0" w:color="auto"/>
                                                                                        <w:left w:val="none" w:sz="0" w:space="0" w:color="auto"/>
                                                                                        <w:bottom w:val="none" w:sz="0" w:space="0" w:color="auto"/>
                                                                                        <w:right w:val="none" w:sz="0" w:space="0" w:color="auto"/>
                                                                                      </w:divBdr>
                                                                                      <w:divsChild>
                                                                                        <w:div w:id="1796020988">
                                                                                          <w:marLeft w:val="0"/>
                                                                                          <w:marRight w:val="0"/>
                                                                                          <w:marTop w:val="0"/>
                                                                                          <w:marBottom w:val="0"/>
                                                                                          <w:divBdr>
                                                                                            <w:top w:val="none" w:sz="0" w:space="0" w:color="auto"/>
                                                                                            <w:left w:val="none" w:sz="0" w:space="0" w:color="auto"/>
                                                                                            <w:bottom w:val="none" w:sz="0" w:space="0" w:color="auto"/>
                                                                                            <w:right w:val="none" w:sz="0" w:space="0" w:color="auto"/>
                                                                                          </w:divBdr>
                                                                                          <w:divsChild>
                                                                                            <w:div w:id="888416088">
                                                                                              <w:marLeft w:val="0"/>
                                                                                              <w:marRight w:val="0"/>
                                                                                              <w:marTop w:val="0"/>
                                                                                              <w:marBottom w:val="0"/>
                                                                                              <w:divBdr>
                                                                                                <w:top w:val="none" w:sz="0" w:space="0" w:color="auto"/>
                                                                                                <w:left w:val="none" w:sz="0" w:space="0" w:color="auto"/>
                                                                                                <w:bottom w:val="none" w:sz="0" w:space="0" w:color="auto"/>
                                                                                                <w:right w:val="none" w:sz="0" w:space="0" w:color="auto"/>
                                                                                              </w:divBdr>
                                                                                              <w:divsChild>
                                                                                                <w:div w:id="101692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06295862">
      <w:bodyDiv w:val="1"/>
      <w:marLeft w:val="0"/>
      <w:marRight w:val="0"/>
      <w:marTop w:val="0"/>
      <w:marBottom w:val="0"/>
      <w:divBdr>
        <w:top w:val="none" w:sz="0" w:space="0" w:color="auto"/>
        <w:left w:val="none" w:sz="0" w:space="0" w:color="auto"/>
        <w:bottom w:val="none" w:sz="0" w:space="0" w:color="auto"/>
        <w:right w:val="none" w:sz="0" w:space="0" w:color="auto"/>
      </w:divBdr>
    </w:div>
    <w:div w:id="1407994759">
      <w:bodyDiv w:val="1"/>
      <w:marLeft w:val="0"/>
      <w:marRight w:val="0"/>
      <w:marTop w:val="0"/>
      <w:marBottom w:val="0"/>
      <w:divBdr>
        <w:top w:val="none" w:sz="0" w:space="0" w:color="auto"/>
        <w:left w:val="none" w:sz="0" w:space="0" w:color="auto"/>
        <w:bottom w:val="none" w:sz="0" w:space="0" w:color="auto"/>
        <w:right w:val="none" w:sz="0" w:space="0" w:color="auto"/>
      </w:divBdr>
    </w:div>
    <w:div w:id="1418744059">
      <w:bodyDiv w:val="1"/>
      <w:marLeft w:val="0"/>
      <w:marRight w:val="0"/>
      <w:marTop w:val="0"/>
      <w:marBottom w:val="0"/>
      <w:divBdr>
        <w:top w:val="none" w:sz="0" w:space="0" w:color="auto"/>
        <w:left w:val="none" w:sz="0" w:space="0" w:color="auto"/>
        <w:bottom w:val="none" w:sz="0" w:space="0" w:color="auto"/>
        <w:right w:val="none" w:sz="0" w:space="0" w:color="auto"/>
      </w:divBdr>
    </w:div>
    <w:div w:id="1446340825">
      <w:bodyDiv w:val="1"/>
      <w:marLeft w:val="0"/>
      <w:marRight w:val="0"/>
      <w:marTop w:val="0"/>
      <w:marBottom w:val="0"/>
      <w:divBdr>
        <w:top w:val="none" w:sz="0" w:space="0" w:color="auto"/>
        <w:left w:val="none" w:sz="0" w:space="0" w:color="auto"/>
        <w:bottom w:val="none" w:sz="0" w:space="0" w:color="auto"/>
        <w:right w:val="none" w:sz="0" w:space="0" w:color="auto"/>
      </w:divBdr>
    </w:div>
    <w:div w:id="1478834649">
      <w:bodyDiv w:val="1"/>
      <w:marLeft w:val="0"/>
      <w:marRight w:val="0"/>
      <w:marTop w:val="0"/>
      <w:marBottom w:val="0"/>
      <w:divBdr>
        <w:top w:val="none" w:sz="0" w:space="0" w:color="auto"/>
        <w:left w:val="none" w:sz="0" w:space="0" w:color="auto"/>
        <w:bottom w:val="none" w:sz="0" w:space="0" w:color="auto"/>
        <w:right w:val="none" w:sz="0" w:space="0" w:color="auto"/>
      </w:divBdr>
    </w:div>
    <w:div w:id="1520894760">
      <w:bodyDiv w:val="1"/>
      <w:marLeft w:val="0"/>
      <w:marRight w:val="0"/>
      <w:marTop w:val="0"/>
      <w:marBottom w:val="0"/>
      <w:divBdr>
        <w:top w:val="none" w:sz="0" w:space="0" w:color="auto"/>
        <w:left w:val="none" w:sz="0" w:space="0" w:color="auto"/>
        <w:bottom w:val="none" w:sz="0" w:space="0" w:color="auto"/>
        <w:right w:val="none" w:sz="0" w:space="0" w:color="auto"/>
      </w:divBdr>
    </w:div>
    <w:div w:id="1537153628">
      <w:bodyDiv w:val="1"/>
      <w:marLeft w:val="0"/>
      <w:marRight w:val="0"/>
      <w:marTop w:val="0"/>
      <w:marBottom w:val="0"/>
      <w:divBdr>
        <w:top w:val="none" w:sz="0" w:space="0" w:color="auto"/>
        <w:left w:val="none" w:sz="0" w:space="0" w:color="auto"/>
        <w:bottom w:val="none" w:sz="0" w:space="0" w:color="auto"/>
        <w:right w:val="none" w:sz="0" w:space="0" w:color="auto"/>
      </w:divBdr>
    </w:div>
    <w:div w:id="1544631569">
      <w:bodyDiv w:val="1"/>
      <w:marLeft w:val="0"/>
      <w:marRight w:val="0"/>
      <w:marTop w:val="0"/>
      <w:marBottom w:val="0"/>
      <w:divBdr>
        <w:top w:val="none" w:sz="0" w:space="0" w:color="auto"/>
        <w:left w:val="none" w:sz="0" w:space="0" w:color="auto"/>
        <w:bottom w:val="none" w:sz="0" w:space="0" w:color="auto"/>
        <w:right w:val="none" w:sz="0" w:space="0" w:color="auto"/>
      </w:divBdr>
    </w:div>
    <w:div w:id="1547765238">
      <w:bodyDiv w:val="1"/>
      <w:marLeft w:val="0"/>
      <w:marRight w:val="0"/>
      <w:marTop w:val="0"/>
      <w:marBottom w:val="0"/>
      <w:divBdr>
        <w:top w:val="none" w:sz="0" w:space="0" w:color="auto"/>
        <w:left w:val="none" w:sz="0" w:space="0" w:color="auto"/>
        <w:bottom w:val="none" w:sz="0" w:space="0" w:color="auto"/>
        <w:right w:val="none" w:sz="0" w:space="0" w:color="auto"/>
      </w:divBdr>
    </w:div>
    <w:div w:id="1559702803">
      <w:bodyDiv w:val="1"/>
      <w:marLeft w:val="0"/>
      <w:marRight w:val="0"/>
      <w:marTop w:val="0"/>
      <w:marBottom w:val="0"/>
      <w:divBdr>
        <w:top w:val="none" w:sz="0" w:space="0" w:color="auto"/>
        <w:left w:val="none" w:sz="0" w:space="0" w:color="auto"/>
        <w:bottom w:val="none" w:sz="0" w:space="0" w:color="auto"/>
        <w:right w:val="none" w:sz="0" w:space="0" w:color="auto"/>
      </w:divBdr>
    </w:div>
    <w:div w:id="1561137105">
      <w:bodyDiv w:val="1"/>
      <w:marLeft w:val="0"/>
      <w:marRight w:val="0"/>
      <w:marTop w:val="0"/>
      <w:marBottom w:val="0"/>
      <w:divBdr>
        <w:top w:val="none" w:sz="0" w:space="0" w:color="auto"/>
        <w:left w:val="none" w:sz="0" w:space="0" w:color="auto"/>
        <w:bottom w:val="none" w:sz="0" w:space="0" w:color="auto"/>
        <w:right w:val="none" w:sz="0" w:space="0" w:color="auto"/>
      </w:divBdr>
    </w:div>
    <w:div w:id="1586377189">
      <w:bodyDiv w:val="1"/>
      <w:marLeft w:val="0"/>
      <w:marRight w:val="0"/>
      <w:marTop w:val="0"/>
      <w:marBottom w:val="0"/>
      <w:divBdr>
        <w:top w:val="none" w:sz="0" w:space="0" w:color="auto"/>
        <w:left w:val="none" w:sz="0" w:space="0" w:color="auto"/>
        <w:bottom w:val="none" w:sz="0" w:space="0" w:color="auto"/>
        <w:right w:val="none" w:sz="0" w:space="0" w:color="auto"/>
      </w:divBdr>
    </w:div>
    <w:div w:id="1604922847">
      <w:bodyDiv w:val="1"/>
      <w:marLeft w:val="0"/>
      <w:marRight w:val="0"/>
      <w:marTop w:val="0"/>
      <w:marBottom w:val="0"/>
      <w:divBdr>
        <w:top w:val="none" w:sz="0" w:space="0" w:color="auto"/>
        <w:left w:val="none" w:sz="0" w:space="0" w:color="auto"/>
        <w:bottom w:val="none" w:sz="0" w:space="0" w:color="auto"/>
        <w:right w:val="none" w:sz="0" w:space="0" w:color="auto"/>
      </w:divBdr>
      <w:divsChild>
        <w:div w:id="1957368038">
          <w:marLeft w:val="0"/>
          <w:marRight w:val="0"/>
          <w:marTop w:val="0"/>
          <w:marBottom w:val="0"/>
          <w:divBdr>
            <w:top w:val="none" w:sz="0" w:space="0" w:color="auto"/>
            <w:left w:val="none" w:sz="0" w:space="0" w:color="auto"/>
            <w:bottom w:val="none" w:sz="0" w:space="0" w:color="auto"/>
            <w:right w:val="none" w:sz="0" w:space="0" w:color="auto"/>
          </w:divBdr>
          <w:divsChild>
            <w:div w:id="1148207105">
              <w:marLeft w:val="0"/>
              <w:marRight w:val="0"/>
              <w:marTop w:val="0"/>
              <w:marBottom w:val="0"/>
              <w:divBdr>
                <w:top w:val="none" w:sz="0" w:space="0" w:color="auto"/>
                <w:left w:val="none" w:sz="0" w:space="0" w:color="auto"/>
                <w:bottom w:val="none" w:sz="0" w:space="0" w:color="auto"/>
                <w:right w:val="none" w:sz="0" w:space="0" w:color="auto"/>
              </w:divBdr>
              <w:divsChild>
                <w:div w:id="19335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04500">
      <w:bodyDiv w:val="1"/>
      <w:marLeft w:val="0"/>
      <w:marRight w:val="0"/>
      <w:marTop w:val="0"/>
      <w:marBottom w:val="0"/>
      <w:divBdr>
        <w:top w:val="none" w:sz="0" w:space="0" w:color="auto"/>
        <w:left w:val="none" w:sz="0" w:space="0" w:color="auto"/>
        <w:bottom w:val="none" w:sz="0" w:space="0" w:color="auto"/>
        <w:right w:val="none" w:sz="0" w:space="0" w:color="auto"/>
      </w:divBdr>
    </w:div>
    <w:div w:id="1650983909">
      <w:bodyDiv w:val="1"/>
      <w:marLeft w:val="0"/>
      <w:marRight w:val="0"/>
      <w:marTop w:val="0"/>
      <w:marBottom w:val="0"/>
      <w:divBdr>
        <w:top w:val="none" w:sz="0" w:space="0" w:color="auto"/>
        <w:left w:val="none" w:sz="0" w:space="0" w:color="auto"/>
        <w:bottom w:val="none" w:sz="0" w:space="0" w:color="auto"/>
        <w:right w:val="none" w:sz="0" w:space="0" w:color="auto"/>
      </w:divBdr>
    </w:div>
    <w:div w:id="1651791564">
      <w:bodyDiv w:val="1"/>
      <w:marLeft w:val="0"/>
      <w:marRight w:val="0"/>
      <w:marTop w:val="0"/>
      <w:marBottom w:val="0"/>
      <w:divBdr>
        <w:top w:val="none" w:sz="0" w:space="0" w:color="auto"/>
        <w:left w:val="none" w:sz="0" w:space="0" w:color="auto"/>
        <w:bottom w:val="none" w:sz="0" w:space="0" w:color="auto"/>
        <w:right w:val="none" w:sz="0" w:space="0" w:color="auto"/>
      </w:divBdr>
    </w:div>
    <w:div w:id="1673216065">
      <w:bodyDiv w:val="1"/>
      <w:marLeft w:val="0"/>
      <w:marRight w:val="0"/>
      <w:marTop w:val="0"/>
      <w:marBottom w:val="0"/>
      <w:divBdr>
        <w:top w:val="none" w:sz="0" w:space="0" w:color="auto"/>
        <w:left w:val="none" w:sz="0" w:space="0" w:color="auto"/>
        <w:bottom w:val="none" w:sz="0" w:space="0" w:color="auto"/>
        <w:right w:val="none" w:sz="0" w:space="0" w:color="auto"/>
      </w:divBdr>
    </w:div>
    <w:div w:id="1685202090">
      <w:bodyDiv w:val="1"/>
      <w:marLeft w:val="0"/>
      <w:marRight w:val="0"/>
      <w:marTop w:val="0"/>
      <w:marBottom w:val="0"/>
      <w:divBdr>
        <w:top w:val="none" w:sz="0" w:space="0" w:color="auto"/>
        <w:left w:val="none" w:sz="0" w:space="0" w:color="auto"/>
        <w:bottom w:val="none" w:sz="0" w:space="0" w:color="auto"/>
        <w:right w:val="none" w:sz="0" w:space="0" w:color="auto"/>
      </w:divBdr>
    </w:div>
    <w:div w:id="1691763372">
      <w:bodyDiv w:val="1"/>
      <w:marLeft w:val="0"/>
      <w:marRight w:val="0"/>
      <w:marTop w:val="0"/>
      <w:marBottom w:val="0"/>
      <w:divBdr>
        <w:top w:val="none" w:sz="0" w:space="0" w:color="auto"/>
        <w:left w:val="none" w:sz="0" w:space="0" w:color="auto"/>
        <w:bottom w:val="none" w:sz="0" w:space="0" w:color="auto"/>
        <w:right w:val="none" w:sz="0" w:space="0" w:color="auto"/>
      </w:divBdr>
    </w:div>
    <w:div w:id="1696540659">
      <w:bodyDiv w:val="1"/>
      <w:marLeft w:val="0"/>
      <w:marRight w:val="0"/>
      <w:marTop w:val="0"/>
      <w:marBottom w:val="0"/>
      <w:divBdr>
        <w:top w:val="none" w:sz="0" w:space="0" w:color="auto"/>
        <w:left w:val="none" w:sz="0" w:space="0" w:color="auto"/>
        <w:bottom w:val="none" w:sz="0" w:space="0" w:color="auto"/>
        <w:right w:val="none" w:sz="0" w:space="0" w:color="auto"/>
      </w:divBdr>
    </w:div>
    <w:div w:id="1698196793">
      <w:bodyDiv w:val="1"/>
      <w:marLeft w:val="0"/>
      <w:marRight w:val="0"/>
      <w:marTop w:val="0"/>
      <w:marBottom w:val="0"/>
      <w:divBdr>
        <w:top w:val="none" w:sz="0" w:space="0" w:color="auto"/>
        <w:left w:val="none" w:sz="0" w:space="0" w:color="auto"/>
        <w:bottom w:val="none" w:sz="0" w:space="0" w:color="auto"/>
        <w:right w:val="none" w:sz="0" w:space="0" w:color="auto"/>
      </w:divBdr>
    </w:div>
    <w:div w:id="1718318398">
      <w:bodyDiv w:val="1"/>
      <w:marLeft w:val="0"/>
      <w:marRight w:val="0"/>
      <w:marTop w:val="0"/>
      <w:marBottom w:val="0"/>
      <w:divBdr>
        <w:top w:val="none" w:sz="0" w:space="0" w:color="auto"/>
        <w:left w:val="none" w:sz="0" w:space="0" w:color="auto"/>
        <w:bottom w:val="none" w:sz="0" w:space="0" w:color="auto"/>
        <w:right w:val="none" w:sz="0" w:space="0" w:color="auto"/>
      </w:divBdr>
    </w:div>
    <w:div w:id="1722896582">
      <w:bodyDiv w:val="1"/>
      <w:marLeft w:val="0"/>
      <w:marRight w:val="0"/>
      <w:marTop w:val="0"/>
      <w:marBottom w:val="0"/>
      <w:divBdr>
        <w:top w:val="none" w:sz="0" w:space="0" w:color="auto"/>
        <w:left w:val="none" w:sz="0" w:space="0" w:color="auto"/>
        <w:bottom w:val="none" w:sz="0" w:space="0" w:color="auto"/>
        <w:right w:val="none" w:sz="0" w:space="0" w:color="auto"/>
      </w:divBdr>
    </w:div>
    <w:div w:id="1756172112">
      <w:bodyDiv w:val="1"/>
      <w:marLeft w:val="0"/>
      <w:marRight w:val="0"/>
      <w:marTop w:val="0"/>
      <w:marBottom w:val="0"/>
      <w:divBdr>
        <w:top w:val="none" w:sz="0" w:space="0" w:color="auto"/>
        <w:left w:val="none" w:sz="0" w:space="0" w:color="auto"/>
        <w:bottom w:val="none" w:sz="0" w:space="0" w:color="auto"/>
        <w:right w:val="none" w:sz="0" w:space="0" w:color="auto"/>
      </w:divBdr>
    </w:div>
    <w:div w:id="1759248412">
      <w:bodyDiv w:val="1"/>
      <w:marLeft w:val="0"/>
      <w:marRight w:val="0"/>
      <w:marTop w:val="0"/>
      <w:marBottom w:val="0"/>
      <w:divBdr>
        <w:top w:val="none" w:sz="0" w:space="0" w:color="auto"/>
        <w:left w:val="none" w:sz="0" w:space="0" w:color="auto"/>
        <w:bottom w:val="none" w:sz="0" w:space="0" w:color="auto"/>
        <w:right w:val="none" w:sz="0" w:space="0" w:color="auto"/>
      </w:divBdr>
    </w:div>
    <w:div w:id="1776050009">
      <w:bodyDiv w:val="1"/>
      <w:marLeft w:val="0"/>
      <w:marRight w:val="0"/>
      <w:marTop w:val="0"/>
      <w:marBottom w:val="0"/>
      <w:divBdr>
        <w:top w:val="none" w:sz="0" w:space="0" w:color="auto"/>
        <w:left w:val="none" w:sz="0" w:space="0" w:color="auto"/>
        <w:bottom w:val="none" w:sz="0" w:space="0" w:color="auto"/>
        <w:right w:val="none" w:sz="0" w:space="0" w:color="auto"/>
      </w:divBdr>
    </w:div>
    <w:div w:id="1802454791">
      <w:bodyDiv w:val="1"/>
      <w:marLeft w:val="0"/>
      <w:marRight w:val="0"/>
      <w:marTop w:val="0"/>
      <w:marBottom w:val="0"/>
      <w:divBdr>
        <w:top w:val="none" w:sz="0" w:space="0" w:color="auto"/>
        <w:left w:val="none" w:sz="0" w:space="0" w:color="auto"/>
        <w:bottom w:val="none" w:sz="0" w:space="0" w:color="auto"/>
        <w:right w:val="none" w:sz="0" w:space="0" w:color="auto"/>
      </w:divBdr>
    </w:div>
    <w:div w:id="1836610283">
      <w:bodyDiv w:val="1"/>
      <w:marLeft w:val="0"/>
      <w:marRight w:val="0"/>
      <w:marTop w:val="0"/>
      <w:marBottom w:val="0"/>
      <w:divBdr>
        <w:top w:val="none" w:sz="0" w:space="0" w:color="auto"/>
        <w:left w:val="none" w:sz="0" w:space="0" w:color="auto"/>
        <w:bottom w:val="none" w:sz="0" w:space="0" w:color="auto"/>
        <w:right w:val="none" w:sz="0" w:space="0" w:color="auto"/>
      </w:divBdr>
    </w:div>
    <w:div w:id="1874803428">
      <w:bodyDiv w:val="1"/>
      <w:marLeft w:val="0"/>
      <w:marRight w:val="0"/>
      <w:marTop w:val="0"/>
      <w:marBottom w:val="0"/>
      <w:divBdr>
        <w:top w:val="none" w:sz="0" w:space="0" w:color="auto"/>
        <w:left w:val="none" w:sz="0" w:space="0" w:color="auto"/>
        <w:bottom w:val="none" w:sz="0" w:space="0" w:color="auto"/>
        <w:right w:val="none" w:sz="0" w:space="0" w:color="auto"/>
      </w:divBdr>
    </w:div>
    <w:div w:id="1889419002">
      <w:bodyDiv w:val="1"/>
      <w:marLeft w:val="0"/>
      <w:marRight w:val="0"/>
      <w:marTop w:val="0"/>
      <w:marBottom w:val="0"/>
      <w:divBdr>
        <w:top w:val="none" w:sz="0" w:space="0" w:color="auto"/>
        <w:left w:val="none" w:sz="0" w:space="0" w:color="auto"/>
        <w:bottom w:val="none" w:sz="0" w:space="0" w:color="auto"/>
        <w:right w:val="none" w:sz="0" w:space="0" w:color="auto"/>
      </w:divBdr>
    </w:div>
    <w:div w:id="1917978362">
      <w:bodyDiv w:val="1"/>
      <w:marLeft w:val="0"/>
      <w:marRight w:val="0"/>
      <w:marTop w:val="0"/>
      <w:marBottom w:val="0"/>
      <w:divBdr>
        <w:top w:val="none" w:sz="0" w:space="0" w:color="auto"/>
        <w:left w:val="none" w:sz="0" w:space="0" w:color="auto"/>
        <w:bottom w:val="none" w:sz="0" w:space="0" w:color="auto"/>
        <w:right w:val="none" w:sz="0" w:space="0" w:color="auto"/>
      </w:divBdr>
    </w:div>
    <w:div w:id="1919098972">
      <w:bodyDiv w:val="1"/>
      <w:marLeft w:val="0"/>
      <w:marRight w:val="0"/>
      <w:marTop w:val="0"/>
      <w:marBottom w:val="0"/>
      <w:divBdr>
        <w:top w:val="none" w:sz="0" w:space="0" w:color="auto"/>
        <w:left w:val="none" w:sz="0" w:space="0" w:color="auto"/>
        <w:bottom w:val="none" w:sz="0" w:space="0" w:color="auto"/>
        <w:right w:val="none" w:sz="0" w:space="0" w:color="auto"/>
      </w:divBdr>
    </w:div>
    <w:div w:id="1937250647">
      <w:bodyDiv w:val="1"/>
      <w:marLeft w:val="0"/>
      <w:marRight w:val="0"/>
      <w:marTop w:val="0"/>
      <w:marBottom w:val="0"/>
      <w:divBdr>
        <w:top w:val="none" w:sz="0" w:space="0" w:color="auto"/>
        <w:left w:val="none" w:sz="0" w:space="0" w:color="auto"/>
        <w:bottom w:val="none" w:sz="0" w:space="0" w:color="auto"/>
        <w:right w:val="none" w:sz="0" w:space="0" w:color="auto"/>
      </w:divBdr>
    </w:div>
    <w:div w:id="1941445505">
      <w:bodyDiv w:val="1"/>
      <w:marLeft w:val="0"/>
      <w:marRight w:val="0"/>
      <w:marTop w:val="0"/>
      <w:marBottom w:val="0"/>
      <w:divBdr>
        <w:top w:val="none" w:sz="0" w:space="0" w:color="auto"/>
        <w:left w:val="none" w:sz="0" w:space="0" w:color="auto"/>
        <w:bottom w:val="none" w:sz="0" w:space="0" w:color="auto"/>
        <w:right w:val="none" w:sz="0" w:space="0" w:color="auto"/>
      </w:divBdr>
    </w:div>
    <w:div w:id="1966110724">
      <w:bodyDiv w:val="1"/>
      <w:marLeft w:val="0"/>
      <w:marRight w:val="0"/>
      <w:marTop w:val="0"/>
      <w:marBottom w:val="0"/>
      <w:divBdr>
        <w:top w:val="none" w:sz="0" w:space="0" w:color="auto"/>
        <w:left w:val="none" w:sz="0" w:space="0" w:color="auto"/>
        <w:bottom w:val="none" w:sz="0" w:space="0" w:color="auto"/>
        <w:right w:val="none" w:sz="0" w:space="0" w:color="auto"/>
      </w:divBdr>
    </w:div>
    <w:div w:id="1992977035">
      <w:bodyDiv w:val="1"/>
      <w:marLeft w:val="0"/>
      <w:marRight w:val="0"/>
      <w:marTop w:val="0"/>
      <w:marBottom w:val="0"/>
      <w:divBdr>
        <w:top w:val="none" w:sz="0" w:space="0" w:color="auto"/>
        <w:left w:val="none" w:sz="0" w:space="0" w:color="auto"/>
        <w:bottom w:val="none" w:sz="0" w:space="0" w:color="auto"/>
        <w:right w:val="none" w:sz="0" w:space="0" w:color="auto"/>
      </w:divBdr>
    </w:div>
    <w:div w:id="1993018469">
      <w:bodyDiv w:val="1"/>
      <w:marLeft w:val="0"/>
      <w:marRight w:val="0"/>
      <w:marTop w:val="0"/>
      <w:marBottom w:val="0"/>
      <w:divBdr>
        <w:top w:val="none" w:sz="0" w:space="0" w:color="auto"/>
        <w:left w:val="none" w:sz="0" w:space="0" w:color="auto"/>
        <w:bottom w:val="none" w:sz="0" w:space="0" w:color="auto"/>
        <w:right w:val="none" w:sz="0" w:space="0" w:color="auto"/>
      </w:divBdr>
      <w:divsChild>
        <w:div w:id="1862742700">
          <w:marLeft w:val="0"/>
          <w:marRight w:val="0"/>
          <w:marTop w:val="0"/>
          <w:marBottom w:val="0"/>
          <w:divBdr>
            <w:top w:val="none" w:sz="0" w:space="0" w:color="auto"/>
            <w:left w:val="none" w:sz="0" w:space="0" w:color="auto"/>
            <w:bottom w:val="none" w:sz="0" w:space="0" w:color="auto"/>
            <w:right w:val="none" w:sz="0" w:space="0" w:color="auto"/>
          </w:divBdr>
          <w:divsChild>
            <w:div w:id="1533155766">
              <w:marLeft w:val="0"/>
              <w:marRight w:val="0"/>
              <w:marTop w:val="0"/>
              <w:marBottom w:val="0"/>
              <w:divBdr>
                <w:top w:val="none" w:sz="0" w:space="0" w:color="auto"/>
                <w:left w:val="none" w:sz="0" w:space="0" w:color="auto"/>
                <w:bottom w:val="none" w:sz="0" w:space="0" w:color="auto"/>
                <w:right w:val="none" w:sz="0" w:space="0" w:color="auto"/>
              </w:divBdr>
              <w:divsChild>
                <w:div w:id="1912420169">
                  <w:marLeft w:val="0"/>
                  <w:marRight w:val="0"/>
                  <w:marTop w:val="0"/>
                  <w:marBottom w:val="0"/>
                  <w:divBdr>
                    <w:top w:val="none" w:sz="0" w:space="0" w:color="auto"/>
                    <w:left w:val="none" w:sz="0" w:space="0" w:color="auto"/>
                    <w:bottom w:val="none" w:sz="0" w:space="0" w:color="auto"/>
                    <w:right w:val="none" w:sz="0" w:space="0" w:color="auto"/>
                  </w:divBdr>
                </w:div>
                <w:div w:id="21337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770">
      <w:bodyDiv w:val="1"/>
      <w:marLeft w:val="0"/>
      <w:marRight w:val="0"/>
      <w:marTop w:val="0"/>
      <w:marBottom w:val="0"/>
      <w:divBdr>
        <w:top w:val="none" w:sz="0" w:space="0" w:color="auto"/>
        <w:left w:val="none" w:sz="0" w:space="0" w:color="auto"/>
        <w:bottom w:val="none" w:sz="0" w:space="0" w:color="auto"/>
        <w:right w:val="none" w:sz="0" w:space="0" w:color="auto"/>
      </w:divBdr>
    </w:div>
    <w:div w:id="1997028918">
      <w:bodyDiv w:val="1"/>
      <w:marLeft w:val="0"/>
      <w:marRight w:val="0"/>
      <w:marTop w:val="0"/>
      <w:marBottom w:val="0"/>
      <w:divBdr>
        <w:top w:val="none" w:sz="0" w:space="0" w:color="auto"/>
        <w:left w:val="none" w:sz="0" w:space="0" w:color="auto"/>
        <w:bottom w:val="none" w:sz="0" w:space="0" w:color="auto"/>
        <w:right w:val="none" w:sz="0" w:space="0" w:color="auto"/>
      </w:divBdr>
    </w:div>
    <w:div w:id="1998730497">
      <w:bodyDiv w:val="1"/>
      <w:marLeft w:val="0"/>
      <w:marRight w:val="0"/>
      <w:marTop w:val="0"/>
      <w:marBottom w:val="0"/>
      <w:divBdr>
        <w:top w:val="none" w:sz="0" w:space="0" w:color="auto"/>
        <w:left w:val="none" w:sz="0" w:space="0" w:color="auto"/>
        <w:bottom w:val="none" w:sz="0" w:space="0" w:color="auto"/>
        <w:right w:val="none" w:sz="0" w:space="0" w:color="auto"/>
      </w:divBdr>
    </w:div>
    <w:div w:id="2000958733">
      <w:bodyDiv w:val="1"/>
      <w:marLeft w:val="0"/>
      <w:marRight w:val="0"/>
      <w:marTop w:val="0"/>
      <w:marBottom w:val="0"/>
      <w:divBdr>
        <w:top w:val="none" w:sz="0" w:space="0" w:color="auto"/>
        <w:left w:val="none" w:sz="0" w:space="0" w:color="auto"/>
        <w:bottom w:val="none" w:sz="0" w:space="0" w:color="auto"/>
        <w:right w:val="none" w:sz="0" w:space="0" w:color="auto"/>
      </w:divBdr>
    </w:div>
    <w:div w:id="2008827797">
      <w:bodyDiv w:val="1"/>
      <w:marLeft w:val="0"/>
      <w:marRight w:val="0"/>
      <w:marTop w:val="0"/>
      <w:marBottom w:val="0"/>
      <w:divBdr>
        <w:top w:val="none" w:sz="0" w:space="0" w:color="auto"/>
        <w:left w:val="none" w:sz="0" w:space="0" w:color="auto"/>
        <w:bottom w:val="none" w:sz="0" w:space="0" w:color="auto"/>
        <w:right w:val="none" w:sz="0" w:space="0" w:color="auto"/>
      </w:divBdr>
    </w:div>
    <w:div w:id="2026128375">
      <w:bodyDiv w:val="1"/>
      <w:marLeft w:val="0"/>
      <w:marRight w:val="0"/>
      <w:marTop w:val="0"/>
      <w:marBottom w:val="0"/>
      <w:divBdr>
        <w:top w:val="none" w:sz="0" w:space="0" w:color="auto"/>
        <w:left w:val="none" w:sz="0" w:space="0" w:color="auto"/>
        <w:bottom w:val="none" w:sz="0" w:space="0" w:color="auto"/>
        <w:right w:val="none" w:sz="0" w:space="0" w:color="auto"/>
      </w:divBdr>
    </w:div>
    <w:div w:id="2054305972">
      <w:bodyDiv w:val="1"/>
      <w:marLeft w:val="0"/>
      <w:marRight w:val="0"/>
      <w:marTop w:val="0"/>
      <w:marBottom w:val="0"/>
      <w:divBdr>
        <w:top w:val="none" w:sz="0" w:space="0" w:color="auto"/>
        <w:left w:val="none" w:sz="0" w:space="0" w:color="auto"/>
        <w:bottom w:val="none" w:sz="0" w:space="0" w:color="auto"/>
        <w:right w:val="none" w:sz="0" w:space="0" w:color="auto"/>
      </w:divBdr>
    </w:div>
    <w:div w:id="2074503908">
      <w:bodyDiv w:val="1"/>
      <w:marLeft w:val="0"/>
      <w:marRight w:val="0"/>
      <w:marTop w:val="0"/>
      <w:marBottom w:val="0"/>
      <w:divBdr>
        <w:top w:val="none" w:sz="0" w:space="0" w:color="auto"/>
        <w:left w:val="none" w:sz="0" w:space="0" w:color="auto"/>
        <w:bottom w:val="none" w:sz="0" w:space="0" w:color="auto"/>
        <w:right w:val="none" w:sz="0" w:space="0" w:color="auto"/>
      </w:divBdr>
    </w:div>
    <w:div w:id="2082556007">
      <w:bodyDiv w:val="1"/>
      <w:marLeft w:val="0"/>
      <w:marRight w:val="0"/>
      <w:marTop w:val="0"/>
      <w:marBottom w:val="0"/>
      <w:divBdr>
        <w:top w:val="none" w:sz="0" w:space="0" w:color="auto"/>
        <w:left w:val="none" w:sz="0" w:space="0" w:color="auto"/>
        <w:bottom w:val="none" w:sz="0" w:space="0" w:color="auto"/>
        <w:right w:val="none" w:sz="0" w:space="0" w:color="auto"/>
      </w:divBdr>
    </w:div>
    <w:div w:id="2090535359">
      <w:bodyDiv w:val="1"/>
      <w:marLeft w:val="0"/>
      <w:marRight w:val="0"/>
      <w:marTop w:val="0"/>
      <w:marBottom w:val="0"/>
      <w:divBdr>
        <w:top w:val="none" w:sz="0" w:space="0" w:color="auto"/>
        <w:left w:val="none" w:sz="0" w:space="0" w:color="auto"/>
        <w:bottom w:val="none" w:sz="0" w:space="0" w:color="auto"/>
        <w:right w:val="none" w:sz="0" w:space="0" w:color="auto"/>
      </w:divBdr>
    </w:div>
    <w:div w:id="2095514111">
      <w:bodyDiv w:val="1"/>
      <w:marLeft w:val="0"/>
      <w:marRight w:val="0"/>
      <w:marTop w:val="0"/>
      <w:marBottom w:val="0"/>
      <w:divBdr>
        <w:top w:val="none" w:sz="0" w:space="0" w:color="auto"/>
        <w:left w:val="none" w:sz="0" w:space="0" w:color="auto"/>
        <w:bottom w:val="none" w:sz="0" w:space="0" w:color="auto"/>
        <w:right w:val="none" w:sz="0" w:space="0" w:color="auto"/>
      </w:divBdr>
    </w:div>
    <w:div w:id="2104378224">
      <w:bodyDiv w:val="1"/>
      <w:marLeft w:val="0"/>
      <w:marRight w:val="0"/>
      <w:marTop w:val="0"/>
      <w:marBottom w:val="0"/>
      <w:divBdr>
        <w:top w:val="none" w:sz="0" w:space="0" w:color="auto"/>
        <w:left w:val="none" w:sz="0" w:space="0" w:color="auto"/>
        <w:bottom w:val="none" w:sz="0" w:space="0" w:color="auto"/>
        <w:right w:val="none" w:sz="0" w:space="0" w:color="auto"/>
      </w:divBdr>
    </w:div>
    <w:div w:id="2132165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hyperlink" Target="http://joselynnazarethlopezoca.blogspot.com/2013/10/metodologia-rup.html" TargetMode="External"/><Relationship Id="rId68" Type="http://schemas.openxmlformats.org/officeDocument/2006/relationships/hyperlink" Target="http://es.wikipedia.org/wiki/World_Wide_Web"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footer" Target="footer1.xml"/><Relationship Id="rId37" Type="http://schemas.openxmlformats.org/officeDocument/2006/relationships/image" Target="media/image24.emf"/><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hyperlink" Target="https://www.pnp.gob.pe/organigrama.html" TargetMode="External"/><Relationship Id="rId58" Type="http://schemas.openxmlformats.org/officeDocument/2006/relationships/hyperlink" Target="http://wwwlofoscopia.blogspot.com/%20" TargetMode="External"/><Relationship Id="rId66" Type="http://schemas.openxmlformats.org/officeDocument/2006/relationships/hyperlink" Target="http://elcomercio.pe/economia/peru/crece-17-interanual-usuarios-internet-peru-noticia-1736672" TargetMode="External"/><Relationship Id="rId5" Type="http://schemas.openxmlformats.org/officeDocument/2006/relationships/webSettings" Target="webSettings.xml"/><Relationship Id="rId61" Type="http://schemas.openxmlformats.org/officeDocument/2006/relationships/hyperlink" Target="file:///C:\Users\Elgie\Downloads\el%20instituto%20nacional%20de%20estad&#237;stica%20e%20inform&#225;tica.%20http:\www.inei.gob.pe\biblioteca-virtual\boletines\estadisticas-de-seguridad-ciudadana\1\"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hyperlink" Target="https://esinpol.pnp.gob.pe/esinpol" TargetMode="External"/><Relationship Id="rId64" Type="http://schemas.openxmlformats.org/officeDocument/2006/relationships/hyperlink" Target="http://marketingmobileperu.com/estadisticas-y-proyecciones-2013-en-el-uso-de-smarthpones-en-peru/" TargetMode="External"/><Relationship Id="rId69" Type="http://schemas.openxmlformats.org/officeDocument/2006/relationships/hyperlink" Target="http://es.wikipedia.org/wiki/Sistema_de_informaci%C3%B3n" TargetMode="External"/><Relationship Id="rId8" Type="http://schemas.openxmlformats.org/officeDocument/2006/relationships/image" Target="media/image1.jpeg"/><Relationship Id="rId51" Type="http://schemas.openxmlformats.org/officeDocument/2006/relationships/image" Target="media/image38.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eader" Target="header2.xml"/><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wwwlofoscopia.blogspot.com/%20" TargetMode="External"/><Relationship Id="rId67" Type="http://schemas.openxmlformats.org/officeDocument/2006/relationships/hyperlink" Target="http://es.wikipedia.org/wiki/World_Wide_Web"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hyperlink" Target="http://intranet.pnp.gob.pe/" TargetMode="External"/><Relationship Id="rId62" Type="http://schemas.openxmlformats.org/officeDocument/2006/relationships/hyperlink" Target="http://www.inei.gob.pe/biblioteca-virtual/boletines/estadisticas-de-seguridad-ciudadana/1/" TargetMode="External"/><Relationship Id="rId70" Type="http://schemas.openxmlformats.org/officeDocument/2006/relationships/hyperlink" Target="http://es.wikipedia.org/wiki/Hipertext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image" Target="media/image36.jpeg"/><Relationship Id="rId57" Type="http://schemas.openxmlformats.org/officeDocument/2006/relationships/hyperlink" Target="https://esinpol.pnp.gob.pe/esinpol" TargetMode="External"/><Relationship Id="rId10" Type="http://schemas.microsoft.com/office/2011/relationships/commentsExtended" Target="commentsExtended.xml"/><Relationship Id="rId31" Type="http://schemas.openxmlformats.org/officeDocument/2006/relationships/header" Target="header1.xml"/><Relationship Id="rId44" Type="http://schemas.openxmlformats.org/officeDocument/2006/relationships/image" Target="media/image31.png"/><Relationship Id="rId52" Type="http://schemas.openxmlformats.org/officeDocument/2006/relationships/hyperlink" Target="https://www.pnp.gob.pe/galeria.html" TargetMode="External"/><Relationship Id="rId60" Type="http://schemas.openxmlformats.org/officeDocument/2006/relationships/hyperlink" Target="https://github.com/zxing/zxing/" TargetMode="External"/><Relationship Id="rId65" Type="http://schemas.openxmlformats.org/officeDocument/2006/relationships/hyperlink" Target="http://blog.staffcreativa.pe/cuales-son-las-aplicaciones-moviles-mas-populares-en-peru/"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footer" Target="footer2.xml"/><Relationship Id="rId50" Type="http://schemas.openxmlformats.org/officeDocument/2006/relationships/image" Target="media/image37.jpeg"/><Relationship Id="rId55" Type="http://schemas.openxmlformats.org/officeDocument/2006/relationships/hyperlink" Target="https://cel.reniec.gob.pe/cel/html/infor.html" TargetMode="External"/><Relationship Id="rId7" Type="http://schemas.openxmlformats.org/officeDocument/2006/relationships/endnotes" Target="endnotes.xml"/><Relationship Id="rId71" Type="http://schemas.openxmlformats.org/officeDocument/2006/relationships/hyperlink" Target="http://es.wikipedia.org/wiki/Inter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Wik01</b:Tag>
    <b:SourceType>InternetSite</b:SourceType>
    <b:Guid>{3EE98265-77E0-45AC-9988-E7BC88219BF6}</b:Guid>
    <b:Title>Wikipedia</b:Title>
    <b:Year>2014</b:Year>
    <b:Month>Enero</b:Month>
    <b:Day>19</b:Day>
    <b:URL>http://es.wikipedia.org/wiki/World_Wide_Web</b:URL>
    <b:RefOrder>1</b:RefOrder>
  </b:Source>
  <b:Source>
    <b:Tag>Wik02</b:Tag>
    <b:SourceType>InternetSite</b:SourceType>
    <b:Guid>{846DE21A-105D-4E07-AAFF-7D4D43D89A3D}</b:Guid>
    <b:Title>Wikipedia</b:Title>
    <b:Year>2014</b:Year>
    <b:Month>Enero</b:Month>
    <b:Day>19</b:Day>
    <b:URL>http://es.wikipedia.org/wiki/Url</b:URL>
    <b:RefOrder>2</b:RefOrder>
  </b:Source>
  <b:Source>
    <b:Tag>Wik03</b:Tag>
    <b:SourceType>InternetSite</b:SourceType>
    <b:Guid>{2289605B-C3EA-4903-BDAA-4096E6D19B06}</b:Guid>
    <b:Title>Wikipedia</b:Title>
    <b:Year>2014</b:Year>
    <b:Month>Enero</b:Month>
    <b:Day>22</b:Day>
    <b:URL>http://es.wikipedia.org/wiki/Tienda_en_l%C3%ADnea</b:URL>
    <b:RefOrder>3</b:RefOrder>
  </b:Source>
  <b:Source>
    <b:Tag>Nieto01</b:Tag>
    <b:SourceType>DocumentFromInternetSite</b:SourceType>
    <b:Guid>{4F93D9A4-25FF-401E-99C3-B2E31F5A0937}</b:Guid>
    <b:Author>
      <b:Author>
        <b:NameList>
          <b:Person>
            <b:Last>Nieto Melgarejo</b:Last>
            <b:First>Patricia</b:First>
          </b:Person>
        </b:NameList>
      </b:Author>
    </b:Author>
    <b:Title>http://www.derecho.usmp.edu.pe</b:Title>
    <b:Year>2014</b:Year>
    <b:Month>Enero</b:Month>
    <b:Day>22</b:Day>
    <b:URL>http://www.derecho.usmp.edu.pe/cedetec/articulos/el_comercio_electronico.pdf</b:URL>
    <b:RefOrder>4</b:RefOrder>
  </b:Source>
  <b:Source>
    <b:Tag>Coh00</b:Tag>
    <b:SourceType>Book</b:SourceType>
    <b:Guid>{49159095-372A-4EF5-9853-9F17BCB2D60A}</b:Guid>
    <b:Title>Sistemas de información para los Negocios</b:Title>
    <b:Year>2000</b:Year>
    <b:Author>
      <b:Author>
        <b:NameList>
          <b:Person>
            <b:Last>Cohen Karen</b:Last>
            <b:First>Daniel</b:First>
          </b:Person>
          <b:Person>
            <b:Last>Asín Lares</b:Last>
            <b:First>Enrique</b:First>
          </b:Person>
        </b:NameList>
      </b:Author>
    </b:Author>
    <b:City>Mexico</b:City>
    <b:Publisher>McGraw-Hill</b:Publisher>
    <b:RefOrder>5</b:RefOrder>
  </b:Source>
  <b:Source>
    <b:Tag>Wik04</b:Tag>
    <b:SourceType>InternetSite</b:SourceType>
    <b:Guid>{181A2175-AD05-4273-9A80-D223E0071609}</b:Guid>
    <b:Title>Wikipedia</b:Title>
    <b:Year>2014</b:Year>
    <b:Month>Enero</b:Month>
    <b:Day>28</b:Day>
    <b:URL>http://es.wikipedia.org/wiki/Hosting</b:URL>
    <b:RefOrder>6</b:RefOrder>
  </b:Source>
  <b:Source>
    <b:Tag>Ceballos01</b:Tag>
    <b:SourceType>Book</b:SourceType>
    <b:Guid>{996CD248-CD86-458B-A5E7-4C5FC6BFF50F}</b:Guid>
    <b:Title>Introducción a .NET</b:Title>
    <b:Year>2008</b:Year>
    <b:Author>
      <b:Author>
        <b:NameList>
          <b:Person>
            <b:Last>Ceballos Villach</b:Last>
            <b:First>Jordi</b:First>
          </b:Person>
        </b:NameList>
      </b:Author>
    </b:Author>
    <b:City>España</b:City>
    <b:Publisher>UOC</b:Publisher>
    <b:RefOrder>7</b:RefOrder>
  </b:Source>
  <b:Source>
    <b:Tag>Sabana01</b:Tag>
    <b:SourceType>Book</b:SourceType>
    <b:Guid>{0B25A1DF-9489-4011-B14A-DD94CE2E82E5}</b:Guid>
    <b:Author>
      <b:Author>
        <b:NameList>
          <b:Person>
            <b:Last>Sabana Mendoza</b:Last>
            <b:First>Maribel</b:First>
          </b:Person>
        </b:NameList>
      </b:Author>
    </b:Author>
    <b:Title>Modelamiento e Implementación de Base de Datos</b:Title>
    <b:Year>2008</b:Year>
    <b:City>Lima</b:City>
    <b:Publisher>Megabyte</b:Publisher>
    <b:RefOrder>8</b:RefOrder>
  </b:Source>
  <b:Source>
    <b:Tag>Nop01</b:Tag>
    <b:SourceType>InternetSite</b:SourceType>
    <b:Guid>{C80C4339-546C-4F28-971E-2B2E034EB6DB}</b:Guid>
    <b:Title>NopCommerce</b:Title>
    <b:Year>2014</b:Year>
    <b:Month>Enero</b:Month>
    <b:Day>28</b:Day>
    <b:URL>http://www.nopcommerce.com/</b:URL>
    <b:RefOrder>9</b:RefOrder>
  </b:Source>
  <b:Source>
    <b:Tag>Sodimac01</b:Tag>
    <b:SourceType>InternetSite</b:SourceType>
    <b:Guid>{BBEC86EC-2D71-414D-9B39-E4E4B930BBE5}</b:Guid>
    <b:Title>Sodimac</b:Title>
    <b:Year>2014</b:Year>
    <b:Month>Enero</b:Month>
    <b:Day>18</b:Day>
    <b:URL>http://www.sodimac.com.pe</b:URL>
    <b:RefOrder>10</b:RefOrder>
  </b:Source>
  <b:Source>
    <b:Tag>JacBocGrd01</b:Tag>
    <b:SourceType>Book</b:SourceType>
    <b:Guid>{A2EFB0C4-7BA3-4C9E-81EA-80453BA75AD7}</b:Guid>
    <b:Title>El Proceso Unificado de Desarrollo de Sofware</b:Title>
    <b:Year>2000</b:Year>
    <b:Author>
      <b:Author>
        <b:NameList>
          <b:Person>
            <b:Last>Jacobson</b:Last>
            <b:First>Ivar</b:First>
          </b:Person>
          <b:Person>
            <b:Last>Booch</b:Last>
            <b:First>Grady</b:First>
          </b:Person>
          <b:Person>
            <b:Last>Rumbaugh</b:Last>
            <b:First>James</b:First>
          </b:Person>
        </b:NameList>
      </b:Author>
    </b:Author>
    <b:City>España</b:City>
    <b:Publisher>Person Education S.A</b:Publisher>
    <b:RefOrder>11</b:RefOrder>
  </b:Source>
  <b:Source>
    <b:Tag>Pressman01</b:Tag>
    <b:SourceType>Book</b:SourceType>
    <b:Guid>{B905E883-6F18-4F28-A7A1-ACC8A4F6306F}</b:Guid>
    <b:Title>Ingeneria de Software, Un Enfoque Práctico</b:Title>
    <b:Year>2001</b:Year>
    <b:City>España</b:City>
    <b:Publisher>McGrawHill</b:Publisher>
    <b:Author>
      <b:Author>
        <b:NameList>
          <b:Person>
            <b:Last>Pressman</b:Last>
            <b:First>Robert</b:First>
          </b:Person>
        </b:NameList>
      </b:Author>
    </b:Author>
    <b:RefOrder>12</b:RefOrder>
  </b:Source>
  <b:Source>
    <b:Tag>TorSorRamCal01</b:Tag>
    <b:SourceType>Book</b:SourceType>
    <b:Guid>{8F78F7DF-9B84-4594-BC90-3D4B3B2ED11A}</b:Guid>
    <b:Author>
      <b:Author>
        <b:NameList>
          <b:Person>
            <b:Last>De la Torre Llorente</b:Last>
            <b:First>Cesar</b:First>
          </b:Person>
          <b:Person>
            <b:Last>Zorrilla Castro</b:Last>
            <b:First>Unai</b:First>
          </b:Person>
          <b:Person>
            <b:Last>Ramos Barroso</b:Last>
            <b:Middle>Angel</b:Middle>
            <b:First>Miguel</b:First>
          </b:Person>
          <b:Person>
            <b:Last>Calvarro Nelson</b:Last>
            <b:First>Javier</b:First>
          </b:Person>
        </b:NameList>
      </b:Author>
    </b:Author>
    <b:Title>Guía de Arquitectura N-Capas Orientada al Dominio con .NET 4.0</b:Title>
    <b:Year>2010</b:Year>
    <b:City>España</b:City>
    <b:Publisher>Krasis Press</b:Publisher>
    <b:RefOrder>13</b:RefOrder>
  </b:Source>
  <b:Source>
    <b:Tag>IBM01</b:Tag>
    <b:SourceType>InternetSite</b:SourceType>
    <b:Guid>{9F32F204-5CD6-407A-88A4-3E1CFFED9D7E}</b:Guid>
    <b:Title>IBM</b:Title>
    <b:Year>2014</b:Year>
    <b:Month>Enero</b:Month>
    <b:Day>28</b:Day>
    <b:URL>http://www-03.ibm.com/software/products/es/enterprise/</b:URL>
    <b:RefOrder>14</b:RefOrder>
  </b:Source>
  <b:Source>
    <b:Tag>Wik07</b:Tag>
    <b:SourceType>InternetSite</b:SourceType>
    <b:Guid>{C0A3FB02-C9FE-4471-A878-86DB7FE31287}</b:Guid>
    <b:Title>Wikipedia</b:Title>
    <b:Year>2014</b:Year>
    <b:Month>Enero</b:Month>
    <b:Day>31</b:Day>
    <b:URL>http://es.wikipedia.org/wiki/Prueba_unitaria</b:URL>
    <b:RefOrder>15</b:RefOrder>
  </b:Source>
  <b:Source>
    <b:Tag>Somerville01</b:Tag>
    <b:SourceType>Book</b:SourceType>
    <b:Guid>{37F23BFD-E3DD-4886-913F-2E171701FB6A}</b:Guid>
    <b:Title>Ingeniería del Software</b:Title>
    <b:Year>2005</b:Year>
    <b:Author>
      <b:Author>
        <b:NameList>
          <b:Person>
            <b:Last>Sommerville</b:Last>
            <b:First>Ian</b:First>
          </b:Person>
        </b:NameList>
      </b:Author>
    </b:Author>
    <b:City>España</b:City>
    <b:Publisher>Pearson Educación S.A</b:Publisher>
    <b:RefOrder>16</b:RefOrder>
  </b:Source>
</b:Sources>
</file>

<file path=customXml/itemProps1.xml><?xml version="1.0" encoding="utf-8"?>
<ds:datastoreItem xmlns:ds="http://schemas.openxmlformats.org/officeDocument/2006/customXml" ds:itemID="{32D8C13E-D781-4F1D-9FDD-348999856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78</Pages>
  <Words>13512</Words>
  <Characters>74318</Characters>
  <Application>Microsoft Office Word</Application>
  <DocSecurity>0</DocSecurity>
  <Lines>619</Lines>
  <Paragraphs>175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Sistema Móvil para Consulta de Requisitorias PNP App Requisitorias</dc:creator>
  <cp:keywords/>
  <dc:description/>
  <cp:lastModifiedBy>Edwin Huamaní</cp:lastModifiedBy>
  <cp:revision>13</cp:revision>
  <cp:lastPrinted>2015-02-23T21:03:00Z</cp:lastPrinted>
  <dcterms:created xsi:type="dcterms:W3CDTF">2015-03-01T23:15:00Z</dcterms:created>
  <dcterms:modified xsi:type="dcterms:W3CDTF">2015-03-02T09:28:00Z</dcterms:modified>
</cp:coreProperties>
</file>